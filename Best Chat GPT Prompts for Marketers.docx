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7C3036" w14:textId="00527EC2" w:rsidR="00561C8A" w:rsidRDefault="00561C8A" w:rsidP="00561C8A">
      <w:pPr>
        <w:shd w:val="clear" w:color="auto" w:fill="FFFFFF"/>
        <w:spacing w:after="0" w:line="240" w:lineRule="auto"/>
        <w:textAlignment w:val="baseline"/>
        <w:outlineLvl w:val="0"/>
        <w:rPr>
          <w:rFonts w:ascii="Times New Roman" w:eastAsia="Times New Roman" w:hAnsi="Times New Roman" w:cs="Times New Roman"/>
          <w:b/>
          <w:bCs/>
          <w:kern w:val="36"/>
          <w:sz w:val="48"/>
          <w:szCs w:val="48"/>
          <w:lang w:eastAsia="en-IN"/>
          <w14:ligatures w14:val="none"/>
        </w:rPr>
      </w:pPr>
      <w:r>
        <w:rPr>
          <w:rFonts w:ascii="Times New Roman" w:eastAsia="Times New Roman" w:hAnsi="Times New Roman" w:cs="Times New Roman"/>
          <w:b/>
          <w:bCs/>
          <w:kern w:val="36"/>
          <w:sz w:val="48"/>
          <w:szCs w:val="48"/>
          <w:lang w:eastAsia="en-IN"/>
          <w14:ligatures w14:val="none"/>
        </w:rPr>
        <w:t>1</w:t>
      </w:r>
      <w:r w:rsidRPr="00561C8A">
        <w:rPr>
          <w:rFonts w:ascii="Times New Roman" w:eastAsia="Times New Roman" w:hAnsi="Times New Roman" w:cs="Times New Roman"/>
          <w:b/>
          <w:bCs/>
          <w:kern w:val="36"/>
          <w:sz w:val="48"/>
          <w:szCs w:val="48"/>
          <w:lang w:eastAsia="en-IN"/>
          <w14:ligatures w14:val="none"/>
        </w:rPr>
        <w:t>10 Best Chat GPT Prompts for Marketers</w:t>
      </w:r>
    </w:p>
    <w:p w14:paraId="60BACBDD" w14:textId="00ACB9AF" w:rsidR="006A13E3" w:rsidRDefault="00000000">
      <w:hyperlink r:id="rId7" w:history="1">
        <w:r w:rsidR="00561C8A" w:rsidRPr="00561C8A">
          <w:rPr>
            <w:rStyle w:val="Hyperlink"/>
          </w:rPr>
          <w:t>https://www.greataiprompts.com/wp-content/uploads/2023/01/Prompts-For-Marketers-</w:t>
        </w:r>
        <w:hyperlink r:id="rId8" w:history="1">
          <w:r w:rsidR="00561C8A" w:rsidRPr="00561C8A">
            <w:rPr>
              <w:rStyle w:val="Hyperlink"/>
            </w:rPr>
            <w:t>https://www.greataiprompts.com/wp-content/uploads/2023/01/chat-gpt-prompts-for-marketers-1.png</w:t>
          </w:r>
        </w:hyperlink>
        <w:r w:rsidR="00561C8A" w:rsidRPr="00561C8A">
          <w:rPr>
            <w:rStyle w:val="Hyperlink"/>
          </w:rPr>
          <w:t>1024x536.png</w:t>
        </w:r>
      </w:hyperlink>
    </w:p>
    <w:p w14:paraId="799F2C08" w14:textId="7937A647" w:rsidR="00561C8A" w:rsidRDefault="00561C8A" w:rsidP="00561C8A">
      <w:pPr>
        <w:shd w:val="clear" w:color="auto" w:fill="FFFFFF"/>
        <w:textAlignment w:val="baseline"/>
        <w:rPr>
          <w:rFonts w:ascii="inherit" w:hAnsi="inherit" w:cs="Arial"/>
          <w:color w:val="141414"/>
          <w:sz w:val="27"/>
          <w:szCs w:val="27"/>
        </w:rPr>
      </w:pPr>
      <w:r>
        <w:rPr>
          <w:rFonts w:ascii="inherit" w:hAnsi="inherit" w:cs="Arial"/>
          <w:color w:val="141414"/>
          <w:sz w:val="27"/>
          <w:szCs w:val="27"/>
        </w:rPr>
        <w:t>ChatGPT Prompts are the perfect tool for marketers who want their content to be more creative.</w:t>
      </w:r>
    </w:p>
    <w:p w14:paraId="6A69351A" w14:textId="77777777" w:rsidR="00561C8A" w:rsidRDefault="00561C8A" w:rsidP="00561C8A">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ChatGPT has everything you need to make interesting social media posts, effective email campaigns, and great blog posts. By being able to change prompts, you can make sure that each piece of content fits with the message you want to send.</w:t>
      </w:r>
    </w:p>
    <w:p w14:paraId="61270C92" w14:textId="77777777" w:rsidR="00561C8A" w:rsidRDefault="00561C8A" w:rsidP="00561C8A">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With its ability to understand context and generate responses based on a wide range of data, Chat GPT can help marketers to create more effective and efficient marketing strategies. Also, it’s a great way to save time because you can make a lot of content in a lot less time than it would take you to write it yourself.</w:t>
      </w:r>
    </w:p>
    <w:p w14:paraId="321A2CFC" w14:textId="77777777" w:rsidR="00561C8A" w:rsidRDefault="00561C8A" w:rsidP="00561C8A">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So, if you want a quick and creative way to come up with content, ChatGPT Prompts is the way to go.</w:t>
      </w:r>
    </w:p>
    <w:tbl>
      <w:tblPr>
        <w:tblW w:w="6340" w:type="dxa"/>
        <w:shd w:val="clear" w:color="auto" w:fill="FFFFFF"/>
        <w:tblCellMar>
          <w:left w:w="0" w:type="dxa"/>
          <w:right w:w="0" w:type="dxa"/>
        </w:tblCellMar>
        <w:tblLook w:val="04A0" w:firstRow="1" w:lastRow="0" w:firstColumn="1" w:lastColumn="0" w:noHBand="0" w:noVBand="1"/>
      </w:tblPr>
      <w:tblGrid>
        <w:gridCol w:w="752"/>
        <w:gridCol w:w="5588"/>
      </w:tblGrid>
      <w:tr w:rsidR="00561C8A" w:rsidRPr="00561C8A" w14:paraId="3916FB15" w14:textId="77777777" w:rsidTr="00561C8A">
        <w:trPr>
          <w:tblHeader/>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236AA78" w14:textId="77777777" w:rsidR="00561C8A" w:rsidRPr="00561C8A" w:rsidRDefault="00561C8A" w:rsidP="00561C8A">
            <w:pPr>
              <w:spacing w:after="0" w:line="240" w:lineRule="auto"/>
              <w:jc w:val="center"/>
              <w:rPr>
                <w:rFonts w:ascii="inherit" w:eastAsia="Times New Roman" w:hAnsi="inherit" w:cs="Arial"/>
                <w:b/>
                <w:bCs/>
                <w:color w:val="141414"/>
                <w:kern w:val="0"/>
                <w:sz w:val="23"/>
                <w:szCs w:val="23"/>
                <w:lang w:eastAsia="en-IN"/>
                <w14:ligatures w14:val="none"/>
              </w:rPr>
            </w:pPr>
            <w:proofErr w:type="spellStart"/>
            <w:r w:rsidRPr="00561C8A">
              <w:rPr>
                <w:rFonts w:ascii="inherit" w:eastAsia="Times New Roman" w:hAnsi="inherit" w:cs="Arial"/>
                <w:b/>
                <w:bCs/>
                <w:color w:val="141414"/>
                <w:kern w:val="0"/>
                <w:sz w:val="23"/>
                <w:szCs w:val="23"/>
                <w:lang w:eastAsia="en-IN"/>
                <w14:ligatures w14:val="none"/>
              </w:rPr>
              <w:t>S.No</w:t>
            </w:r>
            <w:proofErr w:type="spellEnd"/>
            <w:r w:rsidRPr="00561C8A">
              <w:rPr>
                <w:rFonts w:ascii="inherit" w:eastAsia="Times New Roman" w:hAnsi="inherit" w:cs="Arial"/>
                <w:b/>
                <w:bCs/>
                <w:color w:val="141414"/>
                <w:kern w:val="0"/>
                <w:sz w:val="23"/>
                <w:szCs w:val="23"/>
                <w:lang w:eastAsia="en-IN"/>
                <w14:ligatures w14:val="none"/>
              </w:rPr>
              <w:t>.</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636A2F9" w14:textId="77777777" w:rsidR="00561C8A" w:rsidRPr="00561C8A" w:rsidRDefault="00561C8A" w:rsidP="00561C8A">
            <w:pPr>
              <w:spacing w:after="0" w:line="240" w:lineRule="auto"/>
              <w:jc w:val="center"/>
              <w:rPr>
                <w:rFonts w:ascii="inherit" w:eastAsia="Times New Roman" w:hAnsi="inherit" w:cs="Arial"/>
                <w:b/>
                <w:bCs/>
                <w:color w:val="141414"/>
                <w:kern w:val="0"/>
                <w:sz w:val="23"/>
                <w:szCs w:val="23"/>
                <w:lang w:eastAsia="en-IN"/>
                <w14:ligatures w14:val="none"/>
              </w:rPr>
            </w:pPr>
            <w:r w:rsidRPr="00561C8A">
              <w:rPr>
                <w:rFonts w:ascii="inherit" w:eastAsia="Times New Roman" w:hAnsi="inherit" w:cs="Arial"/>
                <w:b/>
                <w:bCs/>
                <w:color w:val="141414"/>
                <w:kern w:val="0"/>
                <w:sz w:val="23"/>
                <w:szCs w:val="23"/>
                <w:lang w:eastAsia="en-IN"/>
                <w14:ligatures w14:val="none"/>
              </w:rPr>
              <w:t xml:space="preserve">Chat GPT Prompts </w:t>
            </w:r>
            <w:proofErr w:type="gramStart"/>
            <w:r w:rsidRPr="00561C8A">
              <w:rPr>
                <w:rFonts w:ascii="inherit" w:eastAsia="Times New Roman" w:hAnsi="inherit" w:cs="Arial"/>
                <w:b/>
                <w:bCs/>
                <w:color w:val="141414"/>
                <w:kern w:val="0"/>
                <w:sz w:val="23"/>
                <w:szCs w:val="23"/>
                <w:lang w:eastAsia="en-IN"/>
                <w14:ligatures w14:val="none"/>
              </w:rPr>
              <w:t>For</w:t>
            </w:r>
            <w:proofErr w:type="gramEnd"/>
            <w:r w:rsidRPr="00561C8A">
              <w:rPr>
                <w:rFonts w:ascii="inherit" w:eastAsia="Times New Roman" w:hAnsi="inherit" w:cs="Arial"/>
                <w:b/>
                <w:bCs/>
                <w:color w:val="141414"/>
                <w:kern w:val="0"/>
                <w:sz w:val="23"/>
                <w:szCs w:val="23"/>
                <w:lang w:eastAsia="en-IN"/>
                <w14:ligatures w14:val="none"/>
              </w:rPr>
              <w:t xml:space="preserve"> Marketers</w:t>
            </w:r>
          </w:p>
        </w:tc>
      </w:tr>
      <w:tr w:rsidR="00561C8A" w:rsidRPr="00561C8A" w14:paraId="73F52824"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1AB1930"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BF227FE"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“Generate a list of keywords for a new product launch, including long-tail and high-performing keywords</w:t>
            </w:r>
          </w:p>
        </w:tc>
      </w:tr>
      <w:tr w:rsidR="00561C8A" w:rsidRPr="00561C8A" w14:paraId="1B13E0AC"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1F11EA5C"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D5899E0"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“Develop a chatbot script for a customer service representative to handle frequently asked questions and concerns”</w:t>
            </w:r>
          </w:p>
        </w:tc>
      </w:tr>
      <w:tr w:rsidR="00561C8A" w:rsidRPr="00561C8A" w14:paraId="52914F4F"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49EE619"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3</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EEE2F17"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“Generate a compelling headline and meta description for a new blog post about the latest industry trends”</w:t>
            </w:r>
          </w:p>
        </w:tc>
      </w:tr>
      <w:tr w:rsidR="00561C8A" w:rsidRPr="00561C8A" w14:paraId="1866BC98"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B9C6E41"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4</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B3E8450"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“Create a social media post that maximizes engagement and reach for a new product launch”</w:t>
            </w:r>
          </w:p>
        </w:tc>
      </w:tr>
      <w:tr w:rsidR="00561C8A" w:rsidRPr="00561C8A" w14:paraId="3928D362"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85DCA4B"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5</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1266622"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“Develop a personalized email marketing campaign for a customer segment based on their interests and purchase history”</w:t>
            </w:r>
          </w:p>
        </w:tc>
      </w:tr>
      <w:tr w:rsidR="00561C8A" w:rsidRPr="00561C8A" w14:paraId="3DF7F784"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E4236CF"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lastRenderedPageBreak/>
              <w:t>6</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D3D9131"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“Create a chatbot script for a virtual assistant to schedule meetings and manage calendar events”</w:t>
            </w:r>
          </w:p>
        </w:tc>
      </w:tr>
      <w:tr w:rsidR="00561C8A" w:rsidRPr="00561C8A" w14:paraId="185F222A"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CDF6063"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7</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081A336"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“Generate a list of influencers to collaborate with for a new product launch, including their reach and engagement rates”</w:t>
            </w:r>
          </w:p>
        </w:tc>
      </w:tr>
      <w:tr w:rsidR="00561C8A" w:rsidRPr="00561C8A" w14:paraId="67091CDA"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14AE6D0B"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8</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299F2ED"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“Develop a personalized landing page for a customer segment based on their interests and purchase history”</w:t>
            </w:r>
          </w:p>
        </w:tc>
      </w:tr>
      <w:tr w:rsidR="00561C8A" w:rsidRPr="00561C8A" w14:paraId="3F6976FF"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3A4BE39"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9</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222782F"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“Create a chatbot script for a virtual personal shopping assistant to assist customers with their online shopping”</w:t>
            </w:r>
          </w:p>
        </w:tc>
      </w:tr>
      <w:tr w:rsidR="00561C8A" w:rsidRPr="00561C8A" w14:paraId="6524BC26"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C06D8E5"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10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DBBB53D"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“Generate a list of keywords for an SEO optimization campaign, including long-tail and high-performing keywords”</w:t>
            </w:r>
          </w:p>
        </w:tc>
      </w:tr>
      <w:tr w:rsidR="00561C8A" w:rsidRPr="00561C8A" w14:paraId="74C90EE4"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D52F996"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11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33DCC08"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“Develop a personalized video ad for a customer segment based on their interests and purchase history”</w:t>
            </w:r>
          </w:p>
        </w:tc>
      </w:tr>
      <w:tr w:rsidR="00561C8A" w:rsidRPr="00561C8A" w14:paraId="60F7A1AC"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04D45AD"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12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F76F091"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“Create a chatbot script for a virtual customer service representative to handle frequently asked questions and concerns”</w:t>
            </w:r>
          </w:p>
        </w:tc>
      </w:tr>
      <w:tr w:rsidR="00561C8A" w:rsidRPr="00561C8A" w14:paraId="77B983E4"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170229C4"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13</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908F55B"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“Generate a list of potential partners for a new product launch, including their reach and engagement rates”</w:t>
            </w:r>
          </w:p>
        </w:tc>
      </w:tr>
      <w:tr w:rsidR="00561C8A" w:rsidRPr="00561C8A" w14:paraId="2B99310E"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305A7E2"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14</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B064BDD"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“Develop a personalized email marketing campaign for a customer segment based on their interests and purchase history”</w:t>
            </w:r>
          </w:p>
        </w:tc>
      </w:tr>
      <w:tr w:rsidR="00561C8A" w:rsidRPr="00561C8A" w14:paraId="4776EECD"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EFBC2C6"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15</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B6BF3DC"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“Create a chatbot script for a virtual personal shopping assistant to assist customers with their online shopping”</w:t>
            </w:r>
          </w:p>
        </w:tc>
      </w:tr>
      <w:tr w:rsidR="00561C8A" w:rsidRPr="00561C8A" w14:paraId="1CA29DDD"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8B40AEF"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16</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E145235"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“Generate a list of keywords for a new product launch, including long-tail and high-performing keywords”</w:t>
            </w:r>
          </w:p>
        </w:tc>
      </w:tr>
      <w:tr w:rsidR="00561C8A" w:rsidRPr="00561C8A" w14:paraId="6E7D8CCA"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58EDC43"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lastRenderedPageBreak/>
              <w:t>17</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4A4B9EC"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“Develop a personalized video ad for a customer segment based on their interests and purchase history”</w:t>
            </w:r>
          </w:p>
        </w:tc>
      </w:tr>
      <w:tr w:rsidR="00561C8A" w:rsidRPr="00561C8A" w14:paraId="5514336C"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18F1D8A"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18</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A6D1039"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“Create a chatbot script for a virtual customer service representative to handle frequently asked questions and concerns”</w:t>
            </w:r>
          </w:p>
        </w:tc>
      </w:tr>
      <w:tr w:rsidR="00561C8A" w:rsidRPr="00561C8A" w14:paraId="768AEF4B"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305927A"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19</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7D0F671"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“Generate a list of potential partners for a new product launch, including their reach and engagement rates”</w:t>
            </w:r>
          </w:p>
        </w:tc>
      </w:tr>
      <w:tr w:rsidR="00561C8A" w:rsidRPr="00561C8A" w14:paraId="3CACA2B8"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B0B0174"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20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0439B62"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“Create a personalized welcome message for new followers on Instagram”</w:t>
            </w:r>
          </w:p>
        </w:tc>
      </w:tr>
      <w:tr w:rsidR="00561C8A" w:rsidRPr="00561C8A" w14:paraId="05340399"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5EB3573"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21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B6E6560"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“Generate engaging captions for our latest product launch on Facebook”</w:t>
            </w:r>
          </w:p>
        </w:tc>
      </w:tr>
      <w:tr w:rsidR="00561C8A" w:rsidRPr="00561C8A" w14:paraId="350EBD46"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77AB177"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22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8F6F480"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“Develop a series of witty responses for common customer complaints on Twitter”</w:t>
            </w:r>
          </w:p>
        </w:tc>
      </w:tr>
      <w:tr w:rsidR="00561C8A" w:rsidRPr="00561C8A" w14:paraId="4D74C904"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117FFA21"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23</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5AB7357"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“Create a personalized birthday message for customers on their special day”</w:t>
            </w:r>
          </w:p>
        </w:tc>
      </w:tr>
      <w:tr w:rsidR="00561C8A" w:rsidRPr="00561C8A" w14:paraId="0279DC73"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14507466"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24</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D8E2DA4"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“Generate a series of Instagram stories promoting our upcoming sale”</w:t>
            </w:r>
          </w:p>
        </w:tc>
      </w:tr>
      <w:tr w:rsidR="00561C8A" w:rsidRPr="00561C8A" w14:paraId="4BAD5032"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180AE299"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25</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4A3D19C"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“Develop a series of Facebook ads targeting specific demographics”</w:t>
            </w:r>
          </w:p>
        </w:tc>
      </w:tr>
      <w:tr w:rsidR="00561C8A" w:rsidRPr="00561C8A" w14:paraId="27D14B0B"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2EA7830"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26</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811A41B"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“Create a series of Instagram posts highlighting customer testimonials”</w:t>
            </w:r>
          </w:p>
        </w:tc>
      </w:tr>
      <w:tr w:rsidR="00561C8A" w:rsidRPr="00561C8A" w14:paraId="4CB56DB9"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338B76B"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27</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1E15637"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“Generate engaging Instagram captions for our latest fashion collection”</w:t>
            </w:r>
          </w:p>
        </w:tc>
      </w:tr>
      <w:tr w:rsidR="00561C8A" w:rsidRPr="00561C8A" w14:paraId="30F1E963"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73F21B4"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28</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BFCEBE0"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“Develop a series of Twitter polls to gather customer feedback”</w:t>
            </w:r>
          </w:p>
        </w:tc>
      </w:tr>
      <w:tr w:rsidR="00561C8A" w:rsidRPr="00561C8A" w14:paraId="3A7EE4EB"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B933BED"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29</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A6EDF71"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“Create a personalized thank you message for customers who make a purchase”</w:t>
            </w:r>
          </w:p>
        </w:tc>
      </w:tr>
      <w:tr w:rsidR="00561C8A" w:rsidRPr="00561C8A" w14:paraId="146DFAC8"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120D04E"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30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2E41E5F"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“Generate a series of Instagram stories showcasing our brand’s culture”</w:t>
            </w:r>
          </w:p>
        </w:tc>
      </w:tr>
      <w:tr w:rsidR="00561C8A" w:rsidRPr="00561C8A" w14:paraId="1A64E51A"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A3A7D15"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lastRenderedPageBreak/>
              <w:t>31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10DD71D6"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“Develop a series of Facebook ads targeting specific interests”</w:t>
            </w:r>
          </w:p>
        </w:tc>
      </w:tr>
      <w:tr w:rsidR="00561C8A" w:rsidRPr="00561C8A" w14:paraId="41A809CB"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BB5DF6D"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32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B492F49"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“Create a series of Instagram posts featuring our products in real-life scenarios”</w:t>
            </w:r>
          </w:p>
        </w:tc>
      </w:tr>
      <w:tr w:rsidR="00561C8A" w:rsidRPr="00561C8A" w14:paraId="29FE36A4"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68C7767"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33</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5CD8F46"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“Generate engaging Twitter posts for our latest product launch”</w:t>
            </w:r>
          </w:p>
        </w:tc>
      </w:tr>
      <w:tr w:rsidR="00561C8A" w:rsidRPr="00561C8A" w14:paraId="64EF81D2"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1882ECA0"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34</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1BC6EB1"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“Develop a series of Instagram stories promoting our brand’s sustainability efforts”</w:t>
            </w:r>
          </w:p>
        </w:tc>
      </w:tr>
      <w:tr w:rsidR="00561C8A" w:rsidRPr="00561C8A" w14:paraId="5929844C"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3544981"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35</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394A923"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“Create a personalized message for customers who have been loyal for a certain amount of time”</w:t>
            </w:r>
          </w:p>
        </w:tc>
      </w:tr>
      <w:tr w:rsidR="00561C8A" w:rsidRPr="00561C8A" w14:paraId="4AF1D19F"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8C5369F"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36</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0CD3187"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 xml:space="preserve">“Generate a series of Facebook ads targeting specific </w:t>
            </w:r>
            <w:proofErr w:type="spellStart"/>
            <w:r w:rsidRPr="00561C8A">
              <w:rPr>
                <w:rFonts w:ascii="inherit" w:eastAsia="Times New Roman" w:hAnsi="inherit" w:cs="Arial"/>
                <w:color w:val="141414"/>
                <w:kern w:val="0"/>
                <w:sz w:val="27"/>
                <w:szCs w:val="27"/>
                <w:lang w:eastAsia="en-IN"/>
                <w14:ligatures w14:val="none"/>
              </w:rPr>
              <w:t>behaviors</w:t>
            </w:r>
            <w:proofErr w:type="spellEnd"/>
            <w:r w:rsidRPr="00561C8A">
              <w:rPr>
                <w:rFonts w:ascii="inherit" w:eastAsia="Times New Roman" w:hAnsi="inherit" w:cs="Arial"/>
                <w:color w:val="141414"/>
                <w:kern w:val="0"/>
                <w:sz w:val="27"/>
                <w:szCs w:val="27"/>
                <w:lang w:eastAsia="en-IN"/>
                <w14:ligatures w14:val="none"/>
              </w:rPr>
              <w:t>”</w:t>
            </w:r>
          </w:p>
        </w:tc>
      </w:tr>
      <w:tr w:rsidR="00561C8A" w:rsidRPr="00561C8A" w14:paraId="3EF53904"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A03A8D6"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37</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970FF0C"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“Develop a series of Instagram posts featuring our brand’s community involvement”</w:t>
            </w:r>
          </w:p>
        </w:tc>
      </w:tr>
      <w:tr w:rsidR="00561C8A" w:rsidRPr="00561C8A" w14:paraId="22CCD5CD"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0991722"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38</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C195488"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“Create a personalized message for customers who have made multiple purchases”</w:t>
            </w:r>
          </w:p>
        </w:tc>
      </w:tr>
      <w:tr w:rsidR="00561C8A" w:rsidRPr="00561C8A" w14:paraId="6F3D7CDC"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732DEA2"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39</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593B96D"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“Generate engaging Instagram captions for our latest home decor collection”</w:t>
            </w:r>
          </w:p>
        </w:tc>
      </w:tr>
      <w:tr w:rsidR="00561C8A" w:rsidRPr="00561C8A" w14:paraId="3455D3E4"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4EC0433"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40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D69F12C"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“Introduce your new product to our subscribers in a personalized and engaging way”</w:t>
            </w:r>
          </w:p>
        </w:tc>
      </w:tr>
      <w:tr w:rsidR="00561C8A" w:rsidRPr="00561C8A" w14:paraId="1509898A"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BAEA06D"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41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54D6431"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“Create a compelling subject line for an upcoming sale”</w:t>
            </w:r>
          </w:p>
        </w:tc>
      </w:tr>
      <w:tr w:rsidR="00561C8A" w:rsidRPr="00561C8A" w14:paraId="31714259"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9EE2F87"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42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1A210F5"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“Generate an email campaign targeting abandoned cart shoppers”</w:t>
            </w:r>
          </w:p>
        </w:tc>
      </w:tr>
      <w:tr w:rsidR="00561C8A" w:rsidRPr="00561C8A" w14:paraId="14C15D4C"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10B24C6"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43</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38EB4F9"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“Write a persuasive email to promote a limited-time offer”</w:t>
            </w:r>
          </w:p>
        </w:tc>
      </w:tr>
      <w:tr w:rsidR="00561C8A" w:rsidRPr="00561C8A" w14:paraId="60CF7E79"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924DFDC"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44</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6ACDE0D"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“Develop a welcome email series for new subscribers”</w:t>
            </w:r>
          </w:p>
        </w:tc>
      </w:tr>
      <w:tr w:rsidR="00561C8A" w:rsidRPr="00561C8A" w14:paraId="615D9C6F"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1333DB93"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lastRenderedPageBreak/>
              <w:t>45</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77B544B"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“Create a personalized email targeting customers who haven’t made a purchase in 6 months”</w:t>
            </w:r>
          </w:p>
        </w:tc>
      </w:tr>
      <w:tr w:rsidR="00561C8A" w:rsidRPr="00561C8A" w14:paraId="74AA16AD"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F472A56"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46</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830012E"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“Write a persuasive email to upsell a related product”</w:t>
            </w:r>
          </w:p>
        </w:tc>
      </w:tr>
      <w:tr w:rsidR="00561C8A" w:rsidRPr="00561C8A" w14:paraId="7DDF700B"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C34EA4D"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47</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50D64C3"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“Generate a holiday-themed email promoting gift ideas”</w:t>
            </w:r>
          </w:p>
        </w:tc>
      </w:tr>
      <w:tr w:rsidR="00561C8A" w:rsidRPr="00561C8A" w14:paraId="3972364A"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FDA42B7"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48</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33E55E5"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“Create an email targeting customers who have shown interest in a specific product category”</w:t>
            </w:r>
          </w:p>
        </w:tc>
      </w:tr>
      <w:tr w:rsidR="00561C8A" w:rsidRPr="00561C8A" w14:paraId="0BCCD429"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D9997B6"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49</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85E115C"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“Write a post-purchase follow-up email to encourage customer reviews”</w:t>
            </w:r>
          </w:p>
        </w:tc>
      </w:tr>
      <w:tr w:rsidR="00561C8A" w:rsidRPr="00561C8A" w14:paraId="0A9AEF75"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BF3E549"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50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6B00ACB"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“Develop an email campaign to re-engage inactive subscribers”</w:t>
            </w:r>
          </w:p>
        </w:tc>
      </w:tr>
      <w:tr w:rsidR="00561C8A" w:rsidRPr="00561C8A" w14:paraId="530FD6F8"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4E10995"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51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8398E2A"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“Create a personalized email for customers who have made multiple purchases”</w:t>
            </w:r>
          </w:p>
        </w:tc>
      </w:tr>
      <w:tr w:rsidR="00561C8A" w:rsidRPr="00561C8A" w14:paraId="5A6D6068"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1B6CFB9"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52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D4BA7B2"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“Write an email promoting a loyalty program”</w:t>
            </w:r>
          </w:p>
        </w:tc>
      </w:tr>
      <w:tr w:rsidR="00561C8A" w:rsidRPr="00561C8A" w14:paraId="413183F1"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11862A7"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53</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F8D7797"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“Generate a birthday or anniversary email with a special offer”</w:t>
            </w:r>
          </w:p>
        </w:tc>
      </w:tr>
      <w:tr w:rsidR="00561C8A" w:rsidRPr="00561C8A" w14:paraId="7DDED170"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39F9536"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54</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C2BF83B"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“Create an email promoting a referral program”</w:t>
            </w:r>
          </w:p>
        </w:tc>
      </w:tr>
      <w:tr w:rsidR="00561C8A" w:rsidRPr="00561C8A" w14:paraId="6CF8DFF0"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815A601"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55</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18E58FF"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“Write a persuasive email to encourage repeat purchases”</w:t>
            </w:r>
          </w:p>
        </w:tc>
      </w:tr>
      <w:tr w:rsidR="00561C8A" w:rsidRPr="00561C8A" w14:paraId="41F51828"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2B3E7F6"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56</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AD67FE3"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“Develop an email promoting a limited-time free shipping offer”</w:t>
            </w:r>
          </w:p>
        </w:tc>
      </w:tr>
      <w:tr w:rsidR="00561C8A" w:rsidRPr="00561C8A" w14:paraId="3230C01E"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2AC9790"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57</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23F51C4"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“Create a personalized email for customers who have a high lifetime value”</w:t>
            </w:r>
          </w:p>
        </w:tc>
      </w:tr>
      <w:tr w:rsidR="00561C8A" w:rsidRPr="00561C8A" w14:paraId="2DA71861"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134718AA"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58</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989FC77"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“Write an email promoting a flash sale”</w:t>
            </w:r>
          </w:p>
        </w:tc>
      </w:tr>
      <w:tr w:rsidR="00561C8A" w:rsidRPr="00561C8A" w14:paraId="71686538"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E5F0F16"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59</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1FD2B4A2"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“Generate an email promoting a holiday sale”</w:t>
            </w:r>
          </w:p>
        </w:tc>
      </w:tr>
      <w:tr w:rsidR="00561C8A" w:rsidRPr="00561C8A" w14:paraId="759745A2"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D00024A"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lastRenderedPageBreak/>
              <w:t>60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1464AEEC"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“Create an email promoting a bundle deal”</w:t>
            </w:r>
          </w:p>
        </w:tc>
      </w:tr>
      <w:tr w:rsidR="00561C8A" w:rsidRPr="00561C8A" w14:paraId="46061B44"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7575701"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61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CB1A4A4"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“Write an email promoting a free trial or sample”</w:t>
            </w:r>
          </w:p>
        </w:tc>
      </w:tr>
      <w:tr w:rsidR="00561C8A" w:rsidRPr="00561C8A" w14:paraId="066FF0CC"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350EAEC"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62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2515D2B"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“Develop an email promoting a subscription service”</w:t>
            </w:r>
          </w:p>
        </w:tc>
      </w:tr>
      <w:tr w:rsidR="00561C8A" w:rsidRPr="00561C8A" w14:paraId="4D28CDB6"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F75821B"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63</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A0CEE90"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“Create a personalized email for customers who have shown interest in a specific product”</w:t>
            </w:r>
          </w:p>
        </w:tc>
      </w:tr>
      <w:tr w:rsidR="00561C8A" w:rsidRPr="00561C8A" w14:paraId="0E96C392"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1689493"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64</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14189848"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“Write an email promoting a clearance sale”</w:t>
            </w:r>
          </w:p>
        </w:tc>
      </w:tr>
      <w:tr w:rsidR="00561C8A" w:rsidRPr="00561C8A" w14:paraId="0EFD9D7B"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8D98178"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65</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B48B2BB"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“Generate an email promoting a buy one, get one deal”</w:t>
            </w:r>
          </w:p>
        </w:tc>
      </w:tr>
      <w:tr w:rsidR="00561C8A" w:rsidRPr="00561C8A" w14:paraId="6E5C01CB"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28F4097"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66</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CADB094"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 xml:space="preserve">“Create an email promoting a </w:t>
            </w:r>
            <w:proofErr w:type="gramStart"/>
            <w:r w:rsidRPr="00561C8A">
              <w:rPr>
                <w:rFonts w:ascii="inherit" w:eastAsia="Times New Roman" w:hAnsi="inherit" w:cs="Arial"/>
                <w:color w:val="141414"/>
                <w:kern w:val="0"/>
                <w:sz w:val="27"/>
                <w:szCs w:val="27"/>
                <w:lang w:eastAsia="en-IN"/>
                <w14:ligatures w14:val="none"/>
              </w:rPr>
              <w:t>limited edition</w:t>
            </w:r>
            <w:proofErr w:type="gramEnd"/>
            <w:r w:rsidRPr="00561C8A">
              <w:rPr>
                <w:rFonts w:ascii="inherit" w:eastAsia="Times New Roman" w:hAnsi="inherit" w:cs="Arial"/>
                <w:color w:val="141414"/>
                <w:kern w:val="0"/>
                <w:sz w:val="27"/>
                <w:szCs w:val="27"/>
                <w:lang w:eastAsia="en-IN"/>
                <w14:ligatures w14:val="none"/>
              </w:rPr>
              <w:t xml:space="preserve"> product”</w:t>
            </w:r>
          </w:p>
        </w:tc>
      </w:tr>
      <w:tr w:rsidR="00561C8A" w:rsidRPr="00561C8A" w14:paraId="70BB84F1"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ABDB564"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67</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AE4A5DB"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“Write an email promoting a customer appreciation event”</w:t>
            </w:r>
          </w:p>
        </w:tc>
      </w:tr>
      <w:tr w:rsidR="00561C8A" w:rsidRPr="00561C8A" w14:paraId="43CDC9FF"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4E80F34"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68</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59C2F42"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“Develop an email promoting a contest or giveaway”</w:t>
            </w:r>
          </w:p>
        </w:tc>
      </w:tr>
      <w:tr w:rsidR="00561C8A" w:rsidRPr="00561C8A" w14:paraId="3078153B"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8CB1F5E"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69</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37F29EC"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“Create a personalized email for customers who have shown interest in a specific brand or collection”</w:t>
            </w:r>
          </w:p>
        </w:tc>
      </w:tr>
      <w:tr w:rsidR="00561C8A" w:rsidRPr="00561C8A" w14:paraId="4CCAEE9A"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9D351C0"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70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AF3FA03"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“Create a compelling CTA for a new mobile app that helps users manage their finances”</w:t>
            </w:r>
          </w:p>
        </w:tc>
      </w:tr>
      <w:tr w:rsidR="00561C8A" w:rsidRPr="00561C8A" w14:paraId="5D32B376"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030558D"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71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94EC043" w14:textId="77777777" w:rsidR="00561C8A" w:rsidRPr="00911F30" w:rsidRDefault="00561C8A" w:rsidP="00561C8A">
            <w:pPr>
              <w:spacing w:after="0" w:line="240" w:lineRule="auto"/>
              <w:rPr>
                <w:rFonts w:ascii="inherit" w:eastAsia="Times New Roman" w:hAnsi="inherit" w:cs="Arial"/>
                <w:color w:val="141414"/>
                <w:kern w:val="0"/>
                <w:sz w:val="27"/>
                <w:szCs w:val="27"/>
                <w:lang w:val="en-US" w:eastAsia="en-IN"/>
                <w14:ligatures w14:val="none"/>
              </w:rPr>
            </w:pPr>
            <w:r w:rsidRPr="00561C8A">
              <w:rPr>
                <w:rFonts w:ascii="inherit" w:eastAsia="Times New Roman" w:hAnsi="inherit" w:cs="Arial"/>
                <w:color w:val="141414"/>
                <w:kern w:val="0"/>
                <w:sz w:val="27"/>
                <w:szCs w:val="27"/>
                <w:lang w:eastAsia="en-IN"/>
                <w14:ligatures w14:val="none"/>
              </w:rPr>
              <w:t>“Write a product description for a new line of organic skincare products”</w:t>
            </w:r>
          </w:p>
        </w:tc>
      </w:tr>
      <w:tr w:rsidR="00561C8A" w:rsidRPr="00561C8A" w14:paraId="416EB3E7"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D1BB012"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72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A3EAC8F"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“Develop a sales funnel for a new online course that teaches people how to start their own business”</w:t>
            </w:r>
          </w:p>
        </w:tc>
      </w:tr>
      <w:tr w:rsidR="00561C8A" w:rsidRPr="00561C8A" w14:paraId="4298738F"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EF88979"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73</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FBEB7A8"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“Write an ad for a new line of eco-friendly cleaning products”</w:t>
            </w:r>
          </w:p>
        </w:tc>
      </w:tr>
      <w:tr w:rsidR="00561C8A" w:rsidRPr="00561C8A" w14:paraId="517B2660"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D961262"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lastRenderedPageBreak/>
              <w:t>74</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14C26D9"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“Design a product page for a new line of fitness supplements”</w:t>
            </w:r>
          </w:p>
        </w:tc>
      </w:tr>
      <w:tr w:rsidR="00561C8A" w:rsidRPr="00561C8A" w14:paraId="75352A00" w14:textId="77777777" w:rsidTr="00911F30">
        <w:trPr>
          <w:trHeight w:val="863"/>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C7C1F04"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75</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0BEDD1B"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“Write a testimonial for a new weight loss program that has helped thousands of people lose weight”</w:t>
            </w:r>
          </w:p>
        </w:tc>
      </w:tr>
      <w:tr w:rsidR="00561C8A" w:rsidRPr="00561C8A" w14:paraId="1AFF6846"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13992FFF"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76</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6D315FC"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“Write a blog post about the benefits of using a new type of virtual reality headset for meditation”</w:t>
            </w:r>
          </w:p>
        </w:tc>
      </w:tr>
      <w:tr w:rsidR="00561C8A" w:rsidRPr="00561C8A" w14:paraId="65AFC0A9"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350057E"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77</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FEF983A"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“Create a marketing campaign for a new line of sustainable clothing”</w:t>
            </w:r>
          </w:p>
        </w:tc>
      </w:tr>
      <w:tr w:rsidR="00561C8A" w:rsidRPr="00561C8A" w14:paraId="51FBAC11"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27EFA33"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78</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C513218"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“Write a product description for a new type of smartwatch that tracks your fitness and health”</w:t>
            </w:r>
          </w:p>
        </w:tc>
      </w:tr>
      <w:tr w:rsidR="00561C8A" w:rsidRPr="00561C8A" w14:paraId="4785B026"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F04F100"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79</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B9E6B43"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“Develop a sales funnel for a new online course that teaches people how to invest in the stock market”</w:t>
            </w:r>
          </w:p>
        </w:tc>
      </w:tr>
      <w:tr w:rsidR="00561C8A" w:rsidRPr="00561C8A" w14:paraId="7D786811"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EC36E3B"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80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A68B1C3"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“Write an ad for a new line of organic baby products”</w:t>
            </w:r>
          </w:p>
        </w:tc>
      </w:tr>
      <w:tr w:rsidR="00561C8A" w:rsidRPr="00561C8A" w14:paraId="4A19E073"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F3D5967"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81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F9B7665"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“Design a product page for a new type of electric bike”</w:t>
            </w:r>
          </w:p>
        </w:tc>
      </w:tr>
      <w:tr w:rsidR="00561C8A" w:rsidRPr="00561C8A" w14:paraId="7E0D8045"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DC47ADC"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82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5AA3704"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“Write a testimonial for a new type of online therapy program that has helped thousands of people improve their mental health”</w:t>
            </w:r>
          </w:p>
        </w:tc>
      </w:tr>
      <w:tr w:rsidR="00561C8A" w:rsidRPr="00561C8A" w14:paraId="4DFCEB78"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6FEE5E1"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83</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BC5CAAB"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“Write a blog post about the benefits of using a new type of water filter for your home”</w:t>
            </w:r>
          </w:p>
        </w:tc>
      </w:tr>
      <w:tr w:rsidR="00561C8A" w:rsidRPr="00561C8A" w14:paraId="666C9160"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AE24344"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84</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53B7E63"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“Create a marketing campaign for a new line of sustainable home decor”</w:t>
            </w:r>
          </w:p>
        </w:tc>
      </w:tr>
      <w:tr w:rsidR="00561C8A" w:rsidRPr="00561C8A" w14:paraId="10D1C352"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E1201EA"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85</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3E05961"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“Write a product description for a new type of electric car”</w:t>
            </w:r>
          </w:p>
        </w:tc>
      </w:tr>
      <w:tr w:rsidR="00561C8A" w:rsidRPr="00561C8A" w14:paraId="19487269"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A3ED58A"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lastRenderedPageBreak/>
              <w:t>86</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792E42D"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“Develop a sales funnel for a new online course that teaches people how to start their own podcast”</w:t>
            </w:r>
          </w:p>
        </w:tc>
      </w:tr>
      <w:tr w:rsidR="00561C8A" w:rsidRPr="00561C8A" w14:paraId="666AD95D"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B59D461"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87</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1035437D"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“Write an ad for a new line of organic pet food”</w:t>
            </w:r>
          </w:p>
        </w:tc>
      </w:tr>
      <w:tr w:rsidR="00561C8A" w:rsidRPr="00561C8A" w14:paraId="5876E5C0"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C21C583"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88</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6A30EAE"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“Design a product page for a new type of smart home security system”</w:t>
            </w:r>
          </w:p>
        </w:tc>
      </w:tr>
      <w:tr w:rsidR="00561C8A" w:rsidRPr="00561C8A" w14:paraId="210AF393"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458EDF6"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89</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2ADCFD5"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“Write a testimonial for a new type of online language learning program that has helped thousands of people learn a new language”</w:t>
            </w:r>
          </w:p>
        </w:tc>
      </w:tr>
      <w:tr w:rsidR="00561C8A" w:rsidRPr="00561C8A" w14:paraId="76FC681F"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C2F1609"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90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56D239E"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“Write a blog post about the benefits of using a new type of air purifier for your home”</w:t>
            </w:r>
          </w:p>
        </w:tc>
      </w:tr>
      <w:tr w:rsidR="00561C8A" w:rsidRPr="00561C8A" w14:paraId="7233EFCA"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C3353B0"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91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81E6C77"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“Create a marketing campaign for a new line of sustainable fashion accessories”</w:t>
            </w:r>
          </w:p>
        </w:tc>
      </w:tr>
      <w:tr w:rsidR="00561C8A" w:rsidRPr="00561C8A" w14:paraId="08777F9A"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D82FB10"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92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4E67732"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“Write a product description for a new type of smart thermostat”</w:t>
            </w:r>
          </w:p>
        </w:tc>
      </w:tr>
      <w:tr w:rsidR="00561C8A" w:rsidRPr="00561C8A" w14:paraId="4AF9BE41"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B66E087"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93</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4C093FA"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“Develop a sales funnel for a new online course that teaches people how to start their own online store”</w:t>
            </w:r>
          </w:p>
        </w:tc>
      </w:tr>
      <w:tr w:rsidR="00561C8A" w:rsidRPr="00561C8A" w14:paraId="53106BBE"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A0494AF"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94</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CC8EBF1"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“Write an ad for a new line of organic beauty products”</w:t>
            </w:r>
          </w:p>
        </w:tc>
      </w:tr>
      <w:tr w:rsidR="00561C8A" w:rsidRPr="00561C8A" w14:paraId="495E5557"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8024725"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95</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A70183A"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“Design a product page for a new type of electric skateboard”</w:t>
            </w:r>
          </w:p>
        </w:tc>
      </w:tr>
      <w:tr w:rsidR="00561C8A" w:rsidRPr="00561C8A" w14:paraId="26AAA409"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2FCD681"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96</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8BDDBEA"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“Write a testimonial for a new type of online course that has helped thousands of people improve their photography skills”</w:t>
            </w:r>
          </w:p>
        </w:tc>
      </w:tr>
      <w:tr w:rsidR="00561C8A" w:rsidRPr="00561C8A" w14:paraId="7DEF5AEC"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B63A2D7"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97</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86B0D70"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“Write a blog post about the benefits of using a new type of noise-cancelling headphones”</w:t>
            </w:r>
          </w:p>
        </w:tc>
      </w:tr>
      <w:tr w:rsidR="00561C8A" w:rsidRPr="00561C8A" w14:paraId="7543BB5A"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2801CBF"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98</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7DBC5E4"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“Create a marketing campaign for a new line of sustainable home appliances”</w:t>
            </w:r>
          </w:p>
        </w:tc>
      </w:tr>
      <w:tr w:rsidR="00561C8A" w:rsidRPr="00561C8A" w14:paraId="485235CD"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27771BE"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lastRenderedPageBreak/>
              <w:t>99</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B535E36"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“Write a product description for a new type of smartwatch that tracks your sleep and stress levels”</w:t>
            </w:r>
          </w:p>
        </w:tc>
      </w:tr>
      <w:tr w:rsidR="00561C8A" w:rsidRPr="00561C8A" w14:paraId="6B44FB01" w14:textId="77777777" w:rsidTr="00CD0A61">
        <w:trPr>
          <w:trHeight w:val="980"/>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14E6E0CD"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100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84ADE74"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“Develop a sales funnel for a new online course that teaches people how to start their own blog”</w:t>
            </w:r>
          </w:p>
        </w:tc>
      </w:tr>
      <w:tr w:rsidR="00561C8A" w:rsidRPr="00561C8A" w14:paraId="00CCAAFE"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05E40BC"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101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AE65160"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“Write an ad for a new line of organic snacks”</w:t>
            </w:r>
          </w:p>
        </w:tc>
      </w:tr>
      <w:tr w:rsidR="00561C8A" w:rsidRPr="00561C8A" w14:paraId="6CA9E315"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6C880F4"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102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1507F0B4"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“Design a product page for a new type of electric scooter”</w:t>
            </w:r>
          </w:p>
        </w:tc>
      </w:tr>
      <w:tr w:rsidR="00561C8A" w:rsidRPr="00561C8A" w14:paraId="2EC6DCA3"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C799796"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103</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FB9322D"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“Write a testimonial for a new type of online course that has helped thousands of people improve their public speaking skills”</w:t>
            </w:r>
          </w:p>
        </w:tc>
      </w:tr>
      <w:tr w:rsidR="00561C8A" w:rsidRPr="00561C8A" w14:paraId="618F1E1D"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1E0B2F76"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104</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E2877F8"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“Write a blog post about the benefits of using a new type of meditation app”</w:t>
            </w:r>
          </w:p>
        </w:tc>
      </w:tr>
      <w:tr w:rsidR="00561C8A" w:rsidRPr="00561C8A" w14:paraId="158FF576"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A832124"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105</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39B3D6B"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“Create a marketing campaign for a new line of sustainable office supplies”</w:t>
            </w:r>
          </w:p>
        </w:tc>
      </w:tr>
      <w:tr w:rsidR="00561C8A" w:rsidRPr="00561C8A" w14:paraId="269C99EF"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EC85D33"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106</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7AC433E"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“Write a product description for a new type of electric car charger”</w:t>
            </w:r>
          </w:p>
        </w:tc>
      </w:tr>
      <w:tr w:rsidR="00561C8A" w:rsidRPr="00561C8A" w14:paraId="1129890A"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0CA3BC4"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107</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963B528"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“Develop a sales funnel for a new online course that teaches people how to start their own podcast”</w:t>
            </w:r>
          </w:p>
        </w:tc>
      </w:tr>
      <w:tr w:rsidR="00561C8A" w:rsidRPr="00561C8A" w14:paraId="3A202641" w14:textId="77777777" w:rsidTr="006126AA">
        <w:trPr>
          <w:trHeight w:val="298"/>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17AFF61"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108</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6A3EF4C"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“Write an ad for a new line of organic juices”</w:t>
            </w:r>
          </w:p>
        </w:tc>
      </w:tr>
      <w:tr w:rsidR="00561C8A" w:rsidRPr="00561C8A" w14:paraId="2044DA33"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E686347"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109</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5B58891"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“Design a product page for a new type</w:t>
            </w:r>
          </w:p>
        </w:tc>
      </w:tr>
      <w:tr w:rsidR="00561C8A" w:rsidRPr="00561C8A" w14:paraId="7FCAE31E" w14:textId="77777777" w:rsidTr="00561C8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F2C2F64"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110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D22EC2A" w14:textId="77777777" w:rsidR="00561C8A" w:rsidRPr="00561C8A" w:rsidRDefault="00561C8A" w:rsidP="00561C8A">
            <w:pPr>
              <w:spacing w:after="0" w:line="240" w:lineRule="auto"/>
              <w:rPr>
                <w:rFonts w:ascii="inherit" w:eastAsia="Times New Roman" w:hAnsi="inherit" w:cs="Arial"/>
                <w:color w:val="141414"/>
                <w:kern w:val="0"/>
                <w:sz w:val="27"/>
                <w:szCs w:val="27"/>
                <w:lang w:eastAsia="en-IN"/>
                <w14:ligatures w14:val="none"/>
              </w:rPr>
            </w:pPr>
            <w:r w:rsidRPr="00561C8A">
              <w:rPr>
                <w:rFonts w:ascii="inherit" w:eastAsia="Times New Roman" w:hAnsi="inherit" w:cs="Arial"/>
                <w:color w:val="141414"/>
                <w:kern w:val="0"/>
                <w:sz w:val="27"/>
                <w:szCs w:val="27"/>
                <w:lang w:eastAsia="en-IN"/>
                <w14:ligatures w14:val="none"/>
              </w:rPr>
              <w:t>“Write a blog post about the benefits of using a new type of personal assistant app to help manage your schedule and tasks”</w:t>
            </w:r>
          </w:p>
        </w:tc>
      </w:tr>
    </w:tbl>
    <w:p w14:paraId="51F81B23" w14:textId="410CC702" w:rsidR="00561C8A" w:rsidRDefault="00000000">
      <w:hyperlink r:id="rId9" w:history="1">
        <w:r w:rsidR="00561C8A" w:rsidRPr="00561C8A">
          <w:rPr>
            <w:rStyle w:val="Hyperlink"/>
          </w:rPr>
          <w:t>https://www.greataiprompts.com/wp-content/uploads/2023/01/chat-gpt-prompts-for-marketers</w:t>
        </w:r>
        <w:r w:rsidR="00561C8A" w:rsidRPr="00561C8A">
          <w:rPr>
            <w:rStyle w:val="Hyperlink"/>
          </w:rPr>
          <w:t>.png</w:t>
        </w:r>
      </w:hyperlink>
    </w:p>
    <w:p w14:paraId="0883B788" w14:textId="31686979" w:rsidR="00561C8A" w:rsidRDefault="00561C8A" w:rsidP="00561C8A">
      <w:pPr>
        <w:pStyle w:val="Heading1"/>
        <w:shd w:val="clear" w:color="auto" w:fill="FFFFFF"/>
        <w:spacing w:before="0" w:beforeAutospacing="0" w:after="0" w:afterAutospacing="0"/>
        <w:textAlignment w:val="baseline"/>
      </w:pPr>
      <w:r>
        <w:t>200+ Best ChatGPT Prompts for Every workflow</w:t>
      </w:r>
    </w:p>
    <w:p w14:paraId="3F2602D7" w14:textId="7E11C0E0" w:rsidR="00561C8A" w:rsidRDefault="00000000" w:rsidP="00561C8A">
      <w:pPr>
        <w:pStyle w:val="Heading1"/>
        <w:shd w:val="clear" w:color="auto" w:fill="FFFFFF"/>
        <w:spacing w:before="0" w:beforeAutospacing="0" w:after="0" w:afterAutospacing="0"/>
        <w:textAlignment w:val="baseline"/>
      </w:pPr>
      <w:hyperlink r:id="rId10" w:history="1">
        <w:r w:rsidR="00561C8A" w:rsidRPr="00C361D7">
          <w:rPr>
            <w:rStyle w:val="Hyperlink"/>
          </w:rPr>
          <w:t>https://www.greataiprompts.com/wp-content/uploads/2023/08/chatgpt-prompts-1024x536.png</w:t>
        </w:r>
      </w:hyperlink>
    </w:p>
    <w:p w14:paraId="2E7FB632" w14:textId="77777777" w:rsidR="00561C8A" w:rsidRDefault="00561C8A" w:rsidP="00561C8A">
      <w:pPr>
        <w:pStyle w:val="Heading1"/>
        <w:shd w:val="clear" w:color="auto" w:fill="FFFFFF"/>
        <w:spacing w:before="0" w:beforeAutospacing="0" w:after="0" w:afterAutospacing="0"/>
        <w:textAlignment w:val="baseline"/>
      </w:pPr>
    </w:p>
    <w:p w14:paraId="4F25608A" w14:textId="21D0B065" w:rsidR="00561C8A" w:rsidRDefault="00000000" w:rsidP="00561C8A">
      <w:pPr>
        <w:pStyle w:val="Heading1"/>
        <w:shd w:val="clear" w:color="auto" w:fill="FFFFFF"/>
        <w:spacing w:before="0" w:beforeAutospacing="0" w:after="0" w:afterAutospacing="0"/>
        <w:textAlignment w:val="baseline"/>
      </w:pPr>
      <w:hyperlink r:id="rId11" w:history="1">
        <w:r w:rsidR="00561C8A" w:rsidRPr="00561C8A">
          <w:rPr>
            <w:rStyle w:val="Hyperlink"/>
          </w:rPr>
          <w:t>https://www.greataiprompts.com/wp-content/uploads/2023/12/chatgpt-prompt-example-2023-12-22-at-11.01.43-AM-1024x786.png</w:t>
        </w:r>
      </w:hyperlink>
    </w:p>
    <w:p w14:paraId="073F8E6D" w14:textId="6FF9F02A" w:rsidR="00561C8A" w:rsidRDefault="00561C8A" w:rsidP="00561C8A">
      <w:pPr>
        <w:pStyle w:val="Heading1"/>
        <w:numPr>
          <w:ilvl w:val="0"/>
          <w:numId w:val="1"/>
        </w:numPr>
        <w:shd w:val="clear" w:color="auto" w:fill="FFFFFF"/>
        <w:spacing w:before="0" w:beforeAutospacing="0" w:after="0" w:afterAutospacing="0"/>
        <w:textAlignment w:val="baseline"/>
        <w:rPr>
          <w:rFonts w:ascii="Arial" w:hAnsi="Arial" w:cs="Arial"/>
          <w:color w:val="141414"/>
          <w:sz w:val="27"/>
          <w:szCs w:val="27"/>
          <w:shd w:val="clear" w:color="auto" w:fill="B8FFDD"/>
        </w:rPr>
      </w:pPr>
      <w:r>
        <w:rPr>
          <w:rFonts w:ascii="Arial" w:hAnsi="Arial" w:cs="Arial"/>
          <w:color w:val="141414"/>
          <w:sz w:val="27"/>
          <w:szCs w:val="27"/>
          <w:shd w:val="clear" w:color="auto" w:fill="B8FFDD"/>
        </w:rPr>
        <w:t>Write a business proposal for launching a new line of eco-friendly products </w:t>
      </w:r>
      <w:r>
        <w:rPr>
          <w:rStyle w:val="Strong"/>
          <w:rFonts w:ascii="Arial" w:hAnsi="Arial" w:cs="Arial"/>
          <w:color w:val="141414"/>
          <w:sz w:val="27"/>
          <w:szCs w:val="27"/>
          <w:bdr w:val="none" w:sz="0" w:space="0" w:color="auto" w:frame="1"/>
        </w:rPr>
        <w:t>[ideas of products you are thinking of]</w:t>
      </w:r>
      <w:r>
        <w:rPr>
          <w:rFonts w:ascii="Arial" w:hAnsi="Arial" w:cs="Arial"/>
          <w:color w:val="141414"/>
          <w:sz w:val="27"/>
          <w:szCs w:val="27"/>
          <w:shd w:val="clear" w:color="auto" w:fill="B8FFDD"/>
        </w:rPr>
        <w:t>, detailing the market demand, competitive analysis, and sustainability benefits.</w:t>
      </w:r>
    </w:p>
    <w:p w14:paraId="6AB8F6CB" w14:textId="77777777" w:rsidR="00561C8A" w:rsidRDefault="00561C8A" w:rsidP="00561C8A">
      <w:pPr>
        <w:pStyle w:val="Heading1"/>
        <w:shd w:val="clear" w:color="auto" w:fill="FFFFFF"/>
        <w:spacing w:before="0" w:beforeAutospacing="0" w:after="0" w:afterAutospacing="0"/>
        <w:ind w:left="720"/>
        <w:textAlignment w:val="baseline"/>
        <w:rPr>
          <w:rFonts w:ascii="Arial" w:hAnsi="Arial" w:cs="Arial"/>
          <w:color w:val="141414"/>
          <w:sz w:val="27"/>
          <w:szCs w:val="27"/>
          <w:shd w:val="clear" w:color="auto" w:fill="B8FFDD"/>
        </w:rPr>
      </w:pPr>
    </w:p>
    <w:p w14:paraId="5D03A5BB" w14:textId="2ABDD966" w:rsidR="00561C8A" w:rsidRDefault="00561C8A" w:rsidP="00561C8A">
      <w:pPr>
        <w:pStyle w:val="Heading1"/>
        <w:shd w:val="clear" w:color="auto" w:fill="FFFFFF"/>
        <w:spacing w:before="0" w:beforeAutospacing="0" w:after="0" w:afterAutospacing="0"/>
        <w:ind w:left="360"/>
        <w:textAlignment w:val="baseline"/>
        <w:rPr>
          <w:rFonts w:ascii="Arial" w:hAnsi="Arial" w:cs="Arial"/>
          <w:color w:val="141414"/>
          <w:sz w:val="27"/>
          <w:szCs w:val="27"/>
          <w:shd w:val="clear" w:color="auto" w:fill="B8FFDD"/>
        </w:rPr>
      </w:pPr>
      <w:proofErr w:type="gramStart"/>
      <w:r>
        <w:rPr>
          <w:rFonts w:ascii="Arial" w:hAnsi="Arial" w:cs="Arial"/>
          <w:color w:val="141414"/>
          <w:sz w:val="27"/>
          <w:szCs w:val="27"/>
          <w:shd w:val="clear" w:color="auto" w:fill="B8FFDD"/>
        </w:rPr>
        <w:t>2  Generate</w:t>
      </w:r>
      <w:proofErr w:type="gramEnd"/>
      <w:r>
        <w:rPr>
          <w:rFonts w:ascii="Arial" w:hAnsi="Arial" w:cs="Arial"/>
          <w:color w:val="141414"/>
          <w:sz w:val="27"/>
          <w:szCs w:val="27"/>
          <w:shd w:val="clear" w:color="auto" w:fill="B8FFDD"/>
        </w:rPr>
        <w:t xml:space="preserve"> a script for a 30-second commercial promoting our      new product </w:t>
      </w:r>
      <w:r>
        <w:rPr>
          <w:rStyle w:val="Strong"/>
          <w:rFonts w:ascii="Arial" w:hAnsi="Arial" w:cs="Arial"/>
          <w:color w:val="141414"/>
          <w:sz w:val="27"/>
          <w:szCs w:val="27"/>
          <w:bdr w:val="none" w:sz="0" w:space="0" w:color="auto" w:frame="1"/>
        </w:rPr>
        <w:t>(product name). Here’s</w:t>
      </w:r>
      <w:r>
        <w:rPr>
          <w:rFonts w:ascii="Arial" w:hAnsi="Arial" w:cs="Arial"/>
          <w:color w:val="141414"/>
          <w:sz w:val="27"/>
          <w:szCs w:val="27"/>
          <w:shd w:val="clear" w:color="auto" w:fill="B8FFDD"/>
        </w:rPr>
        <w:t> what the product is about [specifications]. Here’s what my idea about the commercial is </w:t>
      </w:r>
      <w:r>
        <w:rPr>
          <w:rStyle w:val="Strong"/>
          <w:rFonts w:ascii="Arial" w:hAnsi="Arial" w:cs="Arial"/>
          <w:color w:val="141414"/>
          <w:sz w:val="27"/>
          <w:szCs w:val="27"/>
          <w:bdr w:val="none" w:sz="0" w:space="0" w:color="auto" w:frame="1"/>
        </w:rPr>
        <w:t>[some insights]</w:t>
      </w:r>
      <w:r>
        <w:rPr>
          <w:rFonts w:ascii="Arial" w:hAnsi="Arial" w:cs="Arial"/>
          <w:color w:val="141414"/>
          <w:sz w:val="27"/>
          <w:szCs w:val="27"/>
          <w:shd w:val="clear" w:color="auto" w:fill="B8FFDD"/>
        </w:rPr>
        <w:t>.</w:t>
      </w:r>
    </w:p>
    <w:p w14:paraId="7D5D130B" w14:textId="77777777" w:rsidR="00561C8A" w:rsidRDefault="00561C8A" w:rsidP="00561C8A">
      <w:pPr>
        <w:pStyle w:val="Heading1"/>
        <w:shd w:val="clear" w:color="auto" w:fill="FFFFFF"/>
        <w:spacing w:before="0" w:beforeAutospacing="0" w:after="0" w:afterAutospacing="0"/>
        <w:ind w:left="360"/>
        <w:textAlignment w:val="baseline"/>
        <w:rPr>
          <w:rFonts w:ascii="Arial" w:hAnsi="Arial" w:cs="Arial"/>
          <w:color w:val="141414"/>
          <w:sz w:val="27"/>
          <w:szCs w:val="27"/>
          <w:shd w:val="clear" w:color="auto" w:fill="B8FFDD"/>
        </w:rPr>
      </w:pPr>
    </w:p>
    <w:p w14:paraId="3FE3276F" w14:textId="26658D17" w:rsidR="00561C8A" w:rsidRDefault="00561C8A" w:rsidP="00561C8A">
      <w:pPr>
        <w:pStyle w:val="Heading1"/>
        <w:numPr>
          <w:ilvl w:val="0"/>
          <w:numId w:val="1"/>
        </w:numPr>
        <w:shd w:val="clear" w:color="auto" w:fill="FFFFFF"/>
        <w:spacing w:before="0" w:beforeAutospacing="0" w:after="0" w:afterAutospacing="0"/>
        <w:textAlignment w:val="baseline"/>
        <w:rPr>
          <w:rFonts w:ascii="Arial" w:hAnsi="Arial" w:cs="Arial"/>
          <w:color w:val="141414"/>
          <w:sz w:val="27"/>
          <w:szCs w:val="27"/>
          <w:shd w:val="clear" w:color="auto" w:fill="B8FFDD"/>
        </w:rPr>
      </w:pPr>
      <w:r>
        <w:rPr>
          <w:rFonts w:ascii="Arial" w:hAnsi="Arial" w:cs="Arial"/>
          <w:color w:val="141414"/>
          <w:sz w:val="27"/>
          <w:szCs w:val="27"/>
          <w:shd w:val="clear" w:color="auto" w:fill="B8FFDD"/>
        </w:rPr>
        <w:t>Write a persuasive email to convince potential customers to try our service </w:t>
      </w:r>
      <w:r>
        <w:rPr>
          <w:rStyle w:val="Strong"/>
          <w:rFonts w:ascii="Arial" w:hAnsi="Arial" w:cs="Arial"/>
          <w:color w:val="141414"/>
          <w:sz w:val="27"/>
          <w:szCs w:val="27"/>
          <w:bdr w:val="none" w:sz="0" w:space="0" w:color="auto" w:frame="1"/>
        </w:rPr>
        <w:t>[specify a little bit about your service here]</w:t>
      </w:r>
      <w:r>
        <w:rPr>
          <w:rFonts w:ascii="Arial" w:hAnsi="Arial" w:cs="Arial"/>
          <w:color w:val="141414"/>
          <w:sz w:val="27"/>
          <w:szCs w:val="27"/>
          <w:shd w:val="clear" w:color="auto" w:fill="B8FFDD"/>
        </w:rPr>
        <w:t>.</w:t>
      </w:r>
    </w:p>
    <w:p w14:paraId="50B96D5E" w14:textId="77777777" w:rsidR="00561C8A" w:rsidRDefault="00561C8A" w:rsidP="00561C8A">
      <w:pPr>
        <w:pStyle w:val="Heading1"/>
        <w:numPr>
          <w:ilvl w:val="0"/>
          <w:numId w:val="1"/>
        </w:numPr>
        <w:shd w:val="clear" w:color="auto" w:fill="FFFFFF"/>
        <w:spacing w:before="0" w:beforeAutospacing="0" w:after="0" w:afterAutospacing="0"/>
        <w:textAlignment w:val="baseline"/>
        <w:rPr>
          <w:rFonts w:ascii="Arial" w:hAnsi="Arial" w:cs="Arial"/>
          <w:color w:val="141414"/>
          <w:sz w:val="27"/>
          <w:szCs w:val="27"/>
          <w:shd w:val="clear" w:color="auto" w:fill="B8FFDD"/>
        </w:rPr>
      </w:pPr>
    </w:p>
    <w:p w14:paraId="1327DC56" w14:textId="46628751" w:rsidR="00561C8A" w:rsidRDefault="00561C8A" w:rsidP="00561C8A">
      <w:pPr>
        <w:pStyle w:val="Heading1"/>
        <w:numPr>
          <w:ilvl w:val="0"/>
          <w:numId w:val="1"/>
        </w:numPr>
        <w:shd w:val="clear" w:color="auto" w:fill="FFFFFF"/>
        <w:spacing w:before="0" w:beforeAutospacing="0" w:after="0" w:afterAutospacing="0"/>
        <w:textAlignment w:val="baseline"/>
        <w:rPr>
          <w:rFonts w:ascii="Arial" w:hAnsi="Arial" w:cs="Arial"/>
          <w:color w:val="141414"/>
          <w:sz w:val="27"/>
          <w:szCs w:val="27"/>
          <w:shd w:val="clear" w:color="auto" w:fill="B8FFDD"/>
        </w:rPr>
      </w:pPr>
      <w:r>
        <w:rPr>
          <w:rFonts w:ascii="Arial" w:hAnsi="Arial" w:cs="Arial"/>
          <w:color w:val="141414"/>
          <w:sz w:val="27"/>
          <w:szCs w:val="27"/>
          <w:shd w:val="clear" w:color="auto" w:fill="B8FFDD"/>
        </w:rPr>
        <w:t>Create a list of frequently asked questions for our customer service team about </w:t>
      </w:r>
      <w:r>
        <w:rPr>
          <w:rStyle w:val="Strong"/>
          <w:rFonts w:ascii="Arial" w:hAnsi="Arial" w:cs="Arial"/>
          <w:color w:val="141414"/>
          <w:sz w:val="27"/>
          <w:szCs w:val="27"/>
          <w:bdr w:val="none" w:sz="0" w:space="0" w:color="auto" w:frame="1"/>
        </w:rPr>
        <w:t>[topic of FAQ]</w:t>
      </w:r>
      <w:r>
        <w:rPr>
          <w:rFonts w:ascii="Arial" w:hAnsi="Arial" w:cs="Arial"/>
          <w:color w:val="141414"/>
          <w:sz w:val="27"/>
          <w:szCs w:val="27"/>
          <w:shd w:val="clear" w:color="auto" w:fill="B8FFDD"/>
        </w:rPr>
        <w:t>.</w:t>
      </w:r>
      <w:r w:rsidRPr="00561C8A">
        <w:rPr>
          <w:rFonts w:ascii="Arial" w:hAnsi="Arial" w:cs="Arial"/>
          <w:color w:val="141414"/>
          <w:sz w:val="27"/>
          <w:szCs w:val="27"/>
          <w:shd w:val="clear" w:color="auto" w:fill="B8FFDD"/>
        </w:rPr>
        <w:t xml:space="preserve"> </w:t>
      </w:r>
    </w:p>
    <w:p w14:paraId="616F9981" w14:textId="77777777" w:rsidR="00561C8A" w:rsidRDefault="00561C8A" w:rsidP="00561C8A">
      <w:pPr>
        <w:pStyle w:val="Heading1"/>
        <w:shd w:val="clear" w:color="auto" w:fill="FFFFFF"/>
        <w:spacing w:before="0" w:beforeAutospacing="0" w:after="0" w:afterAutospacing="0"/>
        <w:ind w:left="720"/>
        <w:textAlignment w:val="baseline"/>
        <w:rPr>
          <w:rFonts w:ascii="Arial" w:hAnsi="Arial" w:cs="Arial"/>
          <w:color w:val="141414"/>
          <w:sz w:val="27"/>
          <w:szCs w:val="27"/>
          <w:shd w:val="clear" w:color="auto" w:fill="B8FFDD"/>
        </w:rPr>
      </w:pPr>
    </w:p>
    <w:p w14:paraId="499CFB67" w14:textId="36F9FC0B" w:rsidR="00561C8A" w:rsidRDefault="00561C8A" w:rsidP="00561C8A">
      <w:pPr>
        <w:pStyle w:val="Heading1"/>
        <w:numPr>
          <w:ilvl w:val="0"/>
          <w:numId w:val="1"/>
        </w:numPr>
        <w:shd w:val="clear" w:color="auto" w:fill="FFFFFF"/>
        <w:spacing w:before="0" w:beforeAutospacing="0" w:after="0" w:afterAutospacing="0"/>
        <w:textAlignment w:val="baseline"/>
        <w:rPr>
          <w:rFonts w:ascii="Arial" w:hAnsi="Arial" w:cs="Arial"/>
          <w:color w:val="141414"/>
          <w:sz w:val="27"/>
          <w:szCs w:val="27"/>
          <w:shd w:val="clear" w:color="auto" w:fill="B8FFDD"/>
        </w:rPr>
      </w:pPr>
      <w:r>
        <w:rPr>
          <w:rFonts w:ascii="Arial" w:hAnsi="Arial" w:cs="Arial"/>
          <w:color w:val="141414"/>
          <w:sz w:val="27"/>
          <w:szCs w:val="27"/>
          <w:shd w:val="clear" w:color="auto" w:fill="B8FFDD"/>
        </w:rPr>
        <w:t>Generate a summary of our company’s mission and values </w:t>
      </w:r>
      <w:r>
        <w:rPr>
          <w:rStyle w:val="Strong"/>
          <w:rFonts w:ascii="Arial" w:hAnsi="Arial" w:cs="Arial"/>
          <w:color w:val="141414"/>
          <w:sz w:val="27"/>
          <w:szCs w:val="27"/>
          <w:bdr w:val="none" w:sz="0" w:space="0" w:color="auto" w:frame="1"/>
        </w:rPr>
        <w:t>[specify a little about your company, and a very short summary of your vision]</w:t>
      </w:r>
      <w:r>
        <w:rPr>
          <w:rFonts w:ascii="Arial" w:hAnsi="Arial" w:cs="Arial"/>
          <w:color w:val="141414"/>
          <w:sz w:val="27"/>
          <w:szCs w:val="27"/>
          <w:shd w:val="clear" w:color="auto" w:fill="B8FFDD"/>
        </w:rPr>
        <w:t>.</w:t>
      </w:r>
    </w:p>
    <w:p w14:paraId="2F46F7E8" w14:textId="77777777" w:rsidR="00561C8A" w:rsidRDefault="00561C8A" w:rsidP="00561C8A">
      <w:pPr>
        <w:pStyle w:val="ListParagraph"/>
      </w:pPr>
    </w:p>
    <w:p w14:paraId="4B73DD34" w14:textId="789F6162" w:rsidR="00561C8A" w:rsidRDefault="00561C8A" w:rsidP="00561C8A">
      <w:pPr>
        <w:pStyle w:val="Heading1"/>
        <w:numPr>
          <w:ilvl w:val="0"/>
          <w:numId w:val="1"/>
        </w:numPr>
        <w:shd w:val="clear" w:color="auto" w:fill="FFFFFF"/>
        <w:spacing w:before="0" w:beforeAutospacing="0" w:after="0" w:afterAutospacing="0"/>
        <w:textAlignment w:val="baseline"/>
        <w:rPr>
          <w:rStyle w:val="Strong"/>
          <w:rFonts w:ascii="Arial" w:hAnsi="Arial" w:cs="Arial"/>
          <w:color w:val="141414"/>
          <w:sz w:val="27"/>
          <w:szCs w:val="27"/>
          <w:bdr w:val="none" w:sz="0" w:space="0" w:color="auto" w:frame="1"/>
        </w:rPr>
      </w:pPr>
      <w:r>
        <w:rPr>
          <w:rFonts w:ascii="Arial" w:hAnsi="Arial" w:cs="Arial"/>
          <w:color w:val="141414"/>
          <w:sz w:val="27"/>
          <w:szCs w:val="27"/>
          <w:shd w:val="clear" w:color="auto" w:fill="B8FFDD"/>
        </w:rPr>
        <w:t>Hey ChatGPT, I want you to a write a script for a training video for me on how to use our software. Here are some details about my software and how to use it: </w:t>
      </w:r>
      <w:r>
        <w:rPr>
          <w:rStyle w:val="Strong"/>
          <w:rFonts w:ascii="Arial" w:hAnsi="Arial" w:cs="Arial"/>
          <w:color w:val="141414"/>
          <w:sz w:val="27"/>
          <w:szCs w:val="27"/>
          <w:bdr w:val="none" w:sz="0" w:space="0" w:color="auto" w:frame="1"/>
        </w:rPr>
        <w:t>[mention some important insights on what your software is about, what your software does and how it performs a certain task here]</w:t>
      </w:r>
    </w:p>
    <w:p w14:paraId="1567EDA2" w14:textId="77777777" w:rsidR="00561C8A" w:rsidRDefault="00561C8A" w:rsidP="00561C8A">
      <w:pPr>
        <w:pStyle w:val="ListParagraph"/>
      </w:pPr>
    </w:p>
    <w:p w14:paraId="0DF48502" w14:textId="1A516EF5" w:rsidR="00561C8A" w:rsidRDefault="00561C8A" w:rsidP="00561C8A">
      <w:pPr>
        <w:pStyle w:val="Heading1"/>
        <w:numPr>
          <w:ilvl w:val="0"/>
          <w:numId w:val="1"/>
        </w:numPr>
        <w:shd w:val="clear" w:color="auto" w:fill="FFFFFF"/>
        <w:spacing w:before="0" w:beforeAutospacing="0" w:after="0" w:afterAutospacing="0"/>
        <w:textAlignment w:val="baseline"/>
        <w:rPr>
          <w:rStyle w:val="Strong"/>
          <w:rFonts w:ascii="Arial" w:hAnsi="Arial" w:cs="Arial"/>
          <w:color w:val="141414"/>
          <w:sz w:val="27"/>
          <w:szCs w:val="27"/>
          <w:bdr w:val="none" w:sz="0" w:space="0" w:color="auto" w:frame="1"/>
        </w:rPr>
      </w:pPr>
      <w:r>
        <w:rPr>
          <w:rFonts w:ascii="Arial" w:hAnsi="Arial" w:cs="Arial"/>
          <w:color w:val="141414"/>
          <w:sz w:val="27"/>
          <w:szCs w:val="27"/>
          <w:shd w:val="clear" w:color="auto" w:fill="B8FFDD"/>
        </w:rPr>
        <w:t>Create a list of potential blog post ideas for our company’s website. Here’s what my company is about </w:t>
      </w:r>
      <w:r>
        <w:rPr>
          <w:rStyle w:val="Strong"/>
          <w:rFonts w:ascii="Arial" w:hAnsi="Arial" w:cs="Arial"/>
          <w:color w:val="141414"/>
          <w:sz w:val="27"/>
          <w:szCs w:val="27"/>
          <w:bdr w:val="none" w:sz="0" w:space="0" w:color="auto" w:frame="1"/>
        </w:rPr>
        <w:t xml:space="preserve">[specify some important details about the company you want ChatGPT to mention </w:t>
      </w:r>
      <w:r>
        <w:rPr>
          <w:rStyle w:val="Strong"/>
          <w:rFonts w:ascii="Arial" w:hAnsi="Arial" w:cs="Arial"/>
          <w:color w:val="141414"/>
          <w:sz w:val="27"/>
          <w:szCs w:val="27"/>
          <w:bdr w:val="none" w:sz="0" w:space="0" w:color="auto" w:frame="1"/>
        </w:rPr>
        <w:lastRenderedPageBreak/>
        <w:t>blog ideas about]</w:t>
      </w:r>
      <w:r>
        <w:rPr>
          <w:rFonts w:ascii="Arial" w:hAnsi="Arial" w:cs="Arial"/>
          <w:color w:val="141414"/>
          <w:sz w:val="27"/>
          <w:szCs w:val="27"/>
          <w:shd w:val="clear" w:color="auto" w:fill="B8FFDD"/>
        </w:rPr>
        <w:t> and the topics we want to cover are: </w:t>
      </w:r>
      <w:r>
        <w:rPr>
          <w:rStyle w:val="Strong"/>
          <w:rFonts w:ascii="Arial" w:hAnsi="Arial" w:cs="Arial"/>
          <w:color w:val="141414"/>
          <w:sz w:val="27"/>
          <w:szCs w:val="27"/>
          <w:bdr w:val="none" w:sz="0" w:space="0" w:color="auto" w:frame="1"/>
        </w:rPr>
        <w:t>[fill this with topics your company is planning to cover]</w:t>
      </w:r>
    </w:p>
    <w:p w14:paraId="411A6533" w14:textId="77777777" w:rsidR="00561C8A" w:rsidRDefault="00561C8A" w:rsidP="00561C8A">
      <w:pPr>
        <w:ind w:left="360"/>
      </w:pPr>
    </w:p>
    <w:p w14:paraId="17079E52" w14:textId="3D0B0B85" w:rsidR="00561C8A" w:rsidRDefault="00561C8A" w:rsidP="00561C8A">
      <w:pPr>
        <w:pStyle w:val="Heading1"/>
        <w:numPr>
          <w:ilvl w:val="0"/>
          <w:numId w:val="1"/>
        </w:numPr>
        <w:shd w:val="clear" w:color="auto" w:fill="FFFFFF"/>
        <w:spacing w:before="0" w:beforeAutospacing="0" w:after="0" w:afterAutospacing="0"/>
        <w:textAlignment w:val="baseline"/>
        <w:rPr>
          <w:rStyle w:val="Strong"/>
          <w:rFonts w:ascii="Arial" w:hAnsi="Arial" w:cs="Arial"/>
          <w:color w:val="141414"/>
          <w:sz w:val="27"/>
          <w:szCs w:val="27"/>
          <w:bdr w:val="none" w:sz="0" w:space="0" w:color="auto" w:frame="1"/>
        </w:rPr>
      </w:pPr>
      <w:r>
        <w:rPr>
          <w:rFonts w:ascii="Arial" w:hAnsi="Arial" w:cs="Arial"/>
          <w:color w:val="141414"/>
          <w:sz w:val="27"/>
          <w:szCs w:val="27"/>
          <w:shd w:val="clear" w:color="auto" w:fill="B8FFDD"/>
        </w:rPr>
        <w:t>Generate a press release announcing our company’s latest partnership. Please focus on the nature of the partnership </w:t>
      </w:r>
      <w:r>
        <w:rPr>
          <w:rStyle w:val="Strong"/>
          <w:rFonts w:ascii="Arial" w:hAnsi="Arial" w:cs="Arial"/>
          <w:color w:val="141414"/>
          <w:sz w:val="27"/>
          <w:szCs w:val="27"/>
          <w:bdr w:val="none" w:sz="0" w:space="0" w:color="auto" w:frame="1"/>
        </w:rPr>
        <w:t>[mention the type of partnership e.g. technical, marketing, distribution]</w:t>
      </w:r>
      <w:r>
        <w:rPr>
          <w:rFonts w:ascii="Arial" w:hAnsi="Arial" w:cs="Arial"/>
          <w:color w:val="141414"/>
          <w:sz w:val="27"/>
          <w:szCs w:val="27"/>
          <w:shd w:val="clear" w:color="auto" w:fill="B8FFDD"/>
        </w:rPr>
        <w:t> and the benefits it will bring to our stakeholders </w:t>
      </w:r>
      <w:r>
        <w:rPr>
          <w:rStyle w:val="Strong"/>
          <w:rFonts w:ascii="Arial" w:hAnsi="Arial" w:cs="Arial"/>
          <w:color w:val="141414"/>
          <w:sz w:val="27"/>
          <w:szCs w:val="27"/>
          <w:bdr w:val="none" w:sz="0" w:space="0" w:color="auto" w:frame="1"/>
        </w:rPr>
        <w:t>[mention the stakeholders e.g. customers, employees, shareholders]</w:t>
      </w:r>
      <w:r>
        <w:rPr>
          <w:rFonts w:ascii="Arial" w:hAnsi="Arial" w:cs="Arial"/>
          <w:color w:val="141414"/>
          <w:sz w:val="27"/>
          <w:szCs w:val="27"/>
          <w:shd w:val="clear" w:color="auto" w:fill="B8FFDD"/>
        </w:rPr>
        <w:t>. Include details about the partner company </w:t>
      </w:r>
      <w:r>
        <w:rPr>
          <w:rStyle w:val="Strong"/>
          <w:rFonts w:ascii="Arial" w:hAnsi="Arial" w:cs="Arial"/>
          <w:color w:val="141414"/>
          <w:sz w:val="27"/>
          <w:szCs w:val="27"/>
          <w:bdr w:val="none" w:sz="0" w:space="0" w:color="auto" w:frame="1"/>
        </w:rPr>
        <w:t>[mention the partner company’s background or strengths]</w:t>
      </w:r>
    </w:p>
    <w:p w14:paraId="6BC5B313" w14:textId="77777777" w:rsidR="00561C8A" w:rsidRDefault="00561C8A" w:rsidP="00561C8A">
      <w:pPr>
        <w:pStyle w:val="ListParagraph"/>
      </w:pPr>
    </w:p>
    <w:p w14:paraId="360A1D19" w14:textId="3F6FB99F" w:rsidR="00561C8A" w:rsidRDefault="00561C8A" w:rsidP="00561C8A">
      <w:pPr>
        <w:pStyle w:val="Heading1"/>
        <w:numPr>
          <w:ilvl w:val="0"/>
          <w:numId w:val="1"/>
        </w:numPr>
        <w:shd w:val="clear" w:color="auto" w:fill="FFFFFF"/>
        <w:spacing w:before="0" w:beforeAutospacing="0" w:after="0" w:afterAutospacing="0"/>
        <w:textAlignment w:val="baseline"/>
        <w:rPr>
          <w:rFonts w:ascii="Arial" w:hAnsi="Arial" w:cs="Arial"/>
          <w:color w:val="141414"/>
          <w:sz w:val="27"/>
          <w:szCs w:val="27"/>
          <w:shd w:val="clear" w:color="auto" w:fill="B8FFDD"/>
        </w:rPr>
      </w:pPr>
      <w:r>
        <w:rPr>
          <w:rFonts w:ascii="Arial" w:hAnsi="Arial" w:cs="Arial"/>
          <w:color w:val="141414"/>
          <w:sz w:val="27"/>
          <w:szCs w:val="27"/>
          <w:shd w:val="clear" w:color="auto" w:fill="B8FFDD"/>
        </w:rPr>
        <w:t>Write a script for a video testimonial from a satisfied customer. The customer should highlight </w:t>
      </w:r>
      <w:r>
        <w:rPr>
          <w:rStyle w:val="Strong"/>
          <w:rFonts w:ascii="Arial" w:hAnsi="Arial" w:cs="Arial"/>
          <w:color w:val="141414"/>
          <w:sz w:val="27"/>
          <w:szCs w:val="27"/>
          <w:bdr w:val="none" w:sz="0" w:space="0" w:color="auto" w:frame="1"/>
        </w:rPr>
        <w:t>[mention specific features or benefits they liked about your product/service]</w:t>
      </w:r>
      <w:r>
        <w:rPr>
          <w:rFonts w:ascii="Arial" w:hAnsi="Arial" w:cs="Arial"/>
          <w:color w:val="141414"/>
          <w:sz w:val="27"/>
          <w:szCs w:val="27"/>
          <w:shd w:val="clear" w:color="auto" w:fill="B8FFDD"/>
        </w:rPr>
        <w:t> and mention their personal experience using our product/service over a duration of </w:t>
      </w:r>
      <w:r>
        <w:rPr>
          <w:rStyle w:val="Strong"/>
          <w:rFonts w:ascii="Arial" w:hAnsi="Arial" w:cs="Arial"/>
          <w:color w:val="141414"/>
          <w:sz w:val="27"/>
          <w:szCs w:val="27"/>
          <w:bdr w:val="none" w:sz="0" w:space="0" w:color="auto" w:frame="1"/>
        </w:rPr>
        <w:t>[specify duration e.g. 6 months, 1 year]</w:t>
      </w:r>
      <w:r>
        <w:rPr>
          <w:rFonts w:ascii="Arial" w:hAnsi="Arial" w:cs="Arial"/>
          <w:color w:val="141414"/>
          <w:sz w:val="27"/>
          <w:szCs w:val="27"/>
          <w:shd w:val="clear" w:color="auto" w:fill="B8FFDD"/>
        </w:rPr>
        <w:t>.</w:t>
      </w:r>
    </w:p>
    <w:p w14:paraId="3C30E500" w14:textId="77777777" w:rsidR="00561C8A" w:rsidRDefault="00561C8A" w:rsidP="00561C8A">
      <w:pPr>
        <w:pStyle w:val="ListParagraph"/>
      </w:pPr>
    </w:p>
    <w:p w14:paraId="6F879518" w14:textId="055EF774" w:rsidR="00561C8A" w:rsidRDefault="00561C8A" w:rsidP="00561C8A">
      <w:pPr>
        <w:pStyle w:val="Heading1"/>
        <w:numPr>
          <w:ilvl w:val="0"/>
          <w:numId w:val="2"/>
        </w:numPr>
        <w:shd w:val="clear" w:color="auto" w:fill="FFFFFF"/>
        <w:spacing w:before="0" w:beforeAutospacing="0" w:after="0" w:afterAutospacing="0"/>
        <w:textAlignment w:val="baseline"/>
        <w:rPr>
          <w:rFonts w:ascii="Arial" w:hAnsi="Arial" w:cs="Arial"/>
          <w:color w:val="141414"/>
          <w:sz w:val="27"/>
          <w:szCs w:val="27"/>
          <w:shd w:val="clear" w:color="auto" w:fill="B8FFDD"/>
        </w:rPr>
      </w:pPr>
      <w:proofErr w:type="gramStart"/>
      <w:r>
        <w:rPr>
          <w:rFonts w:ascii="Arial" w:hAnsi="Arial" w:cs="Arial"/>
          <w:color w:val="141414"/>
          <w:sz w:val="27"/>
          <w:szCs w:val="27"/>
          <w:shd w:val="clear" w:color="auto" w:fill="B8FFDD"/>
        </w:rPr>
        <w:t>.Create</w:t>
      </w:r>
      <w:proofErr w:type="gramEnd"/>
      <w:r>
        <w:rPr>
          <w:rFonts w:ascii="Arial" w:hAnsi="Arial" w:cs="Arial"/>
          <w:color w:val="141414"/>
          <w:sz w:val="27"/>
          <w:szCs w:val="27"/>
          <w:shd w:val="clear" w:color="auto" w:fill="B8FFDD"/>
        </w:rPr>
        <w:t xml:space="preserve"> a list of keywords to optimize our website for search engines. Focus on keywords related to </w:t>
      </w:r>
      <w:r>
        <w:rPr>
          <w:rStyle w:val="Strong"/>
          <w:rFonts w:ascii="Arial" w:hAnsi="Arial" w:cs="Arial"/>
          <w:color w:val="141414"/>
          <w:sz w:val="27"/>
          <w:szCs w:val="27"/>
          <w:bdr w:val="none" w:sz="0" w:space="0" w:color="auto" w:frame="1"/>
        </w:rPr>
        <w:t>[specify the nature of your business e.g. tech gadgets, organic foods, fitness training]</w:t>
      </w:r>
      <w:r>
        <w:rPr>
          <w:rFonts w:ascii="Arial" w:hAnsi="Arial" w:cs="Arial"/>
          <w:color w:val="141414"/>
          <w:sz w:val="27"/>
          <w:szCs w:val="27"/>
          <w:shd w:val="clear" w:color="auto" w:fill="B8FFDD"/>
        </w:rPr>
        <w:t> and also consider our target demographic </w:t>
      </w:r>
      <w:r>
        <w:rPr>
          <w:rStyle w:val="Strong"/>
          <w:rFonts w:ascii="Arial" w:hAnsi="Arial" w:cs="Arial"/>
          <w:color w:val="141414"/>
          <w:sz w:val="27"/>
          <w:szCs w:val="27"/>
          <w:bdr w:val="none" w:sz="0" w:space="0" w:color="auto" w:frame="1"/>
        </w:rPr>
        <w:t>[mention target audience e.g. millennials, athletes, parents]</w:t>
      </w:r>
      <w:r>
        <w:rPr>
          <w:rFonts w:ascii="Arial" w:hAnsi="Arial" w:cs="Arial"/>
          <w:color w:val="141414"/>
          <w:sz w:val="27"/>
          <w:szCs w:val="27"/>
          <w:shd w:val="clear" w:color="auto" w:fill="B8FFDD"/>
        </w:rPr>
        <w:t>.</w:t>
      </w:r>
    </w:p>
    <w:p w14:paraId="1533338A" w14:textId="77777777" w:rsidR="00561C8A" w:rsidRDefault="00561C8A" w:rsidP="00561C8A">
      <w:pPr>
        <w:pStyle w:val="ListParagraph"/>
      </w:pPr>
    </w:p>
    <w:p w14:paraId="54178CEF" w14:textId="739470E7" w:rsidR="00561C8A" w:rsidRDefault="00561C8A" w:rsidP="00561C8A">
      <w:pPr>
        <w:pStyle w:val="Heading1"/>
        <w:numPr>
          <w:ilvl w:val="0"/>
          <w:numId w:val="1"/>
        </w:numPr>
        <w:shd w:val="clear" w:color="auto" w:fill="FFFFFF"/>
        <w:spacing w:before="0" w:beforeAutospacing="0" w:after="0" w:afterAutospacing="0"/>
        <w:textAlignment w:val="baseline"/>
        <w:rPr>
          <w:rFonts w:ascii="Arial" w:hAnsi="Arial" w:cs="Arial"/>
          <w:color w:val="141414"/>
          <w:sz w:val="27"/>
          <w:szCs w:val="27"/>
          <w:shd w:val="clear" w:color="auto" w:fill="B8FFDD"/>
        </w:rPr>
      </w:pPr>
      <w:r>
        <w:rPr>
          <w:rFonts w:ascii="Arial" w:hAnsi="Arial" w:cs="Arial"/>
          <w:color w:val="141414"/>
          <w:sz w:val="27"/>
          <w:szCs w:val="27"/>
          <w:shd w:val="clear" w:color="auto" w:fill="B8FFDD"/>
        </w:rPr>
        <w:t>Generate a script for a social media video showcasing our company culture. Emphasize our core values </w:t>
      </w:r>
      <w:r>
        <w:rPr>
          <w:rStyle w:val="Strong"/>
          <w:rFonts w:ascii="Arial" w:hAnsi="Arial" w:cs="Arial"/>
          <w:color w:val="141414"/>
          <w:sz w:val="27"/>
          <w:szCs w:val="27"/>
          <w:bdr w:val="none" w:sz="0" w:space="0" w:color="auto" w:frame="1"/>
        </w:rPr>
        <w:t>[list some core values e.g. innovation, sustainability, inclusivity] </w:t>
      </w:r>
      <w:r>
        <w:rPr>
          <w:rFonts w:ascii="Arial" w:hAnsi="Arial" w:cs="Arial"/>
          <w:color w:val="141414"/>
          <w:sz w:val="27"/>
          <w:szCs w:val="27"/>
          <w:shd w:val="clear" w:color="auto" w:fill="B8FFDD"/>
        </w:rPr>
        <w:t>and display moments from our workplace </w:t>
      </w:r>
      <w:r>
        <w:rPr>
          <w:rStyle w:val="Strong"/>
          <w:rFonts w:ascii="Arial" w:hAnsi="Arial" w:cs="Arial"/>
          <w:color w:val="141414"/>
          <w:sz w:val="27"/>
          <w:szCs w:val="27"/>
          <w:bdr w:val="none" w:sz="0" w:space="0" w:color="auto" w:frame="1"/>
        </w:rPr>
        <w:t>[mention specific events or situations e.g. team building activities, office parties, community service]</w:t>
      </w:r>
      <w:r>
        <w:rPr>
          <w:rFonts w:ascii="Arial" w:hAnsi="Arial" w:cs="Arial"/>
          <w:color w:val="141414"/>
          <w:sz w:val="27"/>
          <w:szCs w:val="27"/>
          <w:shd w:val="clear" w:color="auto" w:fill="B8FFDD"/>
        </w:rPr>
        <w:t>.</w:t>
      </w:r>
    </w:p>
    <w:p w14:paraId="0BC7304B" w14:textId="77777777" w:rsidR="00561C8A" w:rsidRDefault="00561C8A" w:rsidP="00561C8A">
      <w:pPr>
        <w:pStyle w:val="Heading1"/>
        <w:shd w:val="clear" w:color="auto" w:fill="FFFFFF"/>
        <w:spacing w:before="0" w:beforeAutospacing="0" w:after="0" w:afterAutospacing="0"/>
        <w:ind w:left="720"/>
        <w:textAlignment w:val="baseline"/>
        <w:rPr>
          <w:rFonts w:ascii="Arial" w:hAnsi="Arial" w:cs="Arial"/>
          <w:color w:val="141414"/>
          <w:sz w:val="27"/>
          <w:szCs w:val="27"/>
          <w:shd w:val="clear" w:color="auto" w:fill="B8FFDD"/>
        </w:rPr>
      </w:pPr>
    </w:p>
    <w:p w14:paraId="6EB43ABA" w14:textId="3E3CEEB3" w:rsidR="00111846" w:rsidRDefault="00111846" w:rsidP="00111846">
      <w:pPr>
        <w:pStyle w:val="has-background"/>
        <w:numPr>
          <w:ilvl w:val="0"/>
          <w:numId w:val="1"/>
        </w:numPr>
        <w:shd w:val="clear" w:color="auto" w:fill="B8FFDD"/>
        <w:spacing w:before="0" w:after="0"/>
        <w:textAlignment w:val="baseline"/>
        <w:rPr>
          <w:rFonts w:ascii="Arial" w:hAnsi="Arial" w:cs="Arial"/>
          <w:color w:val="141414"/>
          <w:sz w:val="27"/>
          <w:szCs w:val="27"/>
        </w:rPr>
      </w:pPr>
      <w:r>
        <w:rPr>
          <w:rFonts w:ascii="Arial" w:hAnsi="Arial" w:cs="Arial"/>
          <w:color w:val="141414"/>
          <w:sz w:val="27"/>
          <w:szCs w:val="27"/>
        </w:rPr>
        <w:t>Generate a script for a social media video showcasing our company culture. Emphasize our core values </w:t>
      </w:r>
      <w:r>
        <w:rPr>
          <w:rStyle w:val="Strong"/>
          <w:rFonts w:ascii="inherit" w:hAnsi="inherit" w:cs="Arial"/>
          <w:color w:val="141414"/>
          <w:sz w:val="27"/>
          <w:szCs w:val="27"/>
          <w:bdr w:val="none" w:sz="0" w:space="0" w:color="auto" w:frame="1"/>
        </w:rPr>
        <w:t>[list some core values e.g. innovation, sustainability, inclusivity] </w:t>
      </w:r>
      <w:r>
        <w:rPr>
          <w:rFonts w:ascii="Arial" w:hAnsi="Arial" w:cs="Arial"/>
          <w:color w:val="141414"/>
          <w:sz w:val="27"/>
          <w:szCs w:val="27"/>
        </w:rPr>
        <w:t>and display moments from our workplace </w:t>
      </w:r>
      <w:r>
        <w:rPr>
          <w:rStyle w:val="Strong"/>
          <w:rFonts w:ascii="inherit" w:hAnsi="inherit" w:cs="Arial"/>
          <w:color w:val="141414"/>
          <w:sz w:val="27"/>
          <w:szCs w:val="27"/>
          <w:bdr w:val="none" w:sz="0" w:space="0" w:color="auto" w:frame="1"/>
        </w:rPr>
        <w:t>[mention specific events or situations e.g. team building activities, office parties, community service]</w:t>
      </w:r>
      <w:r>
        <w:rPr>
          <w:rFonts w:ascii="Arial" w:hAnsi="Arial" w:cs="Arial"/>
          <w:color w:val="141414"/>
          <w:sz w:val="27"/>
          <w:szCs w:val="27"/>
        </w:rPr>
        <w:t>.</w:t>
      </w:r>
    </w:p>
    <w:p w14:paraId="429E142E" w14:textId="77777777" w:rsidR="00111846" w:rsidRDefault="00111846" w:rsidP="00111846">
      <w:pPr>
        <w:pStyle w:val="ListParagraph"/>
        <w:rPr>
          <w:rFonts w:ascii="Arial" w:hAnsi="Arial" w:cs="Arial"/>
          <w:color w:val="141414"/>
          <w:sz w:val="27"/>
          <w:szCs w:val="27"/>
        </w:rPr>
      </w:pPr>
    </w:p>
    <w:p w14:paraId="65210154" w14:textId="77777777" w:rsidR="00111846" w:rsidRDefault="00111846" w:rsidP="00111846">
      <w:pPr>
        <w:pStyle w:val="has-background"/>
        <w:shd w:val="clear" w:color="auto" w:fill="B8FFDD"/>
        <w:spacing w:before="0" w:after="0"/>
        <w:textAlignment w:val="baseline"/>
        <w:rPr>
          <w:rFonts w:ascii="Arial" w:hAnsi="Arial" w:cs="Arial"/>
          <w:color w:val="141414"/>
          <w:sz w:val="27"/>
          <w:szCs w:val="27"/>
        </w:rPr>
      </w:pPr>
    </w:p>
    <w:p w14:paraId="133DF0F4" w14:textId="14FAB79A" w:rsidR="00111846" w:rsidRDefault="00111846" w:rsidP="00111846">
      <w:pPr>
        <w:pStyle w:val="has-background"/>
        <w:numPr>
          <w:ilvl w:val="0"/>
          <w:numId w:val="1"/>
        </w:numPr>
        <w:shd w:val="clear" w:color="auto" w:fill="B8FFDD"/>
        <w:spacing w:before="0" w:after="0"/>
        <w:textAlignment w:val="baseline"/>
        <w:rPr>
          <w:rFonts w:ascii="Arial" w:hAnsi="Arial" w:cs="Arial"/>
          <w:color w:val="141414"/>
          <w:sz w:val="27"/>
          <w:szCs w:val="27"/>
        </w:rPr>
      </w:pPr>
      <w:r>
        <w:rPr>
          <w:rFonts w:ascii="Arial" w:hAnsi="Arial" w:cs="Arial"/>
          <w:color w:val="141414"/>
          <w:sz w:val="27"/>
          <w:szCs w:val="27"/>
        </w:rPr>
        <w:t>Write a script for an explainer video about our new product. Highlight       its unique features </w:t>
      </w:r>
      <w:r>
        <w:rPr>
          <w:rStyle w:val="Strong"/>
          <w:rFonts w:ascii="inherit" w:hAnsi="inherit" w:cs="Arial"/>
          <w:color w:val="141414"/>
          <w:sz w:val="27"/>
          <w:szCs w:val="27"/>
          <w:bdr w:val="none" w:sz="0" w:space="0" w:color="auto" w:frame="1"/>
        </w:rPr>
        <w:t>[mention some standout features] </w:t>
      </w:r>
      <w:r>
        <w:rPr>
          <w:rFonts w:ascii="Arial" w:hAnsi="Arial" w:cs="Arial"/>
          <w:color w:val="141414"/>
          <w:sz w:val="27"/>
          <w:szCs w:val="27"/>
        </w:rPr>
        <w:t xml:space="preserve">and explain how it solves specific problems for the user. </w:t>
      </w:r>
      <w:r>
        <w:rPr>
          <w:rFonts w:ascii="Arial" w:hAnsi="Arial" w:cs="Arial"/>
          <w:color w:val="141414"/>
          <w:sz w:val="27"/>
          <w:szCs w:val="27"/>
        </w:rPr>
        <w:lastRenderedPageBreak/>
        <w:t>The main user pain points are: </w:t>
      </w:r>
      <w:r>
        <w:rPr>
          <w:rStyle w:val="Strong"/>
          <w:rFonts w:ascii="inherit" w:hAnsi="inherit" w:cs="Arial"/>
          <w:color w:val="141414"/>
          <w:sz w:val="27"/>
          <w:szCs w:val="27"/>
          <w:bdr w:val="none" w:sz="0" w:space="0" w:color="auto" w:frame="1"/>
        </w:rPr>
        <w:t>[mention some problems your product addresses]</w:t>
      </w:r>
      <w:r>
        <w:rPr>
          <w:rFonts w:ascii="Arial" w:hAnsi="Arial" w:cs="Arial"/>
          <w:color w:val="141414"/>
          <w:sz w:val="27"/>
          <w:szCs w:val="27"/>
        </w:rPr>
        <w:t>.</w:t>
      </w:r>
    </w:p>
    <w:p w14:paraId="07AD0DE5" w14:textId="77777777" w:rsidR="00111846" w:rsidRDefault="00111846" w:rsidP="00111846">
      <w:pPr>
        <w:pStyle w:val="has-background"/>
        <w:shd w:val="clear" w:color="auto" w:fill="B8FFDD"/>
        <w:spacing w:before="0" w:after="0"/>
        <w:ind w:left="360"/>
        <w:textAlignment w:val="baseline"/>
        <w:rPr>
          <w:rFonts w:ascii="Arial" w:hAnsi="Arial" w:cs="Arial"/>
          <w:color w:val="141414"/>
          <w:sz w:val="27"/>
          <w:szCs w:val="27"/>
        </w:rPr>
      </w:pPr>
    </w:p>
    <w:p w14:paraId="4EB6712D" w14:textId="666E4FAF" w:rsidR="00111846" w:rsidRDefault="00111846" w:rsidP="00111846">
      <w:pPr>
        <w:pStyle w:val="has-background"/>
        <w:numPr>
          <w:ilvl w:val="0"/>
          <w:numId w:val="1"/>
        </w:numPr>
        <w:shd w:val="clear" w:color="auto" w:fill="B8FFDD"/>
        <w:spacing w:before="0" w:after="0"/>
        <w:textAlignment w:val="baseline"/>
        <w:rPr>
          <w:rFonts w:ascii="Arial" w:hAnsi="Arial" w:cs="Arial"/>
          <w:color w:val="141414"/>
          <w:sz w:val="27"/>
          <w:szCs w:val="27"/>
        </w:rPr>
      </w:pPr>
      <w:r>
        <w:rPr>
          <w:rFonts w:ascii="Arial" w:hAnsi="Arial" w:cs="Arial"/>
          <w:color w:val="141414"/>
          <w:sz w:val="27"/>
          <w:szCs w:val="27"/>
        </w:rPr>
        <w:t>Create a list of potential influencers to collaborate with for social media campaigns. We are targeting platforms like </w:t>
      </w:r>
      <w:r>
        <w:rPr>
          <w:rStyle w:val="Strong"/>
          <w:rFonts w:ascii="inherit" w:hAnsi="inherit" w:cs="Arial"/>
          <w:color w:val="141414"/>
          <w:sz w:val="27"/>
          <w:szCs w:val="27"/>
          <w:bdr w:val="none" w:sz="0" w:space="0" w:color="auto" w:frame="1"/>
        </w:rPr>
        <w:t>[mention platforms e.g. Instagram, YouTube, TikTok]</w:t>
      </w:r>
      <w:r>
        <w:rPr>
          <w:rFonts w:ascii="Arial" w:hAnsi="Arial" w:cs="Arial"/>
          <w:color w:val="141414"/>
          <w:sz w:val="27"/>
          <w:szCs w:val="27"/>
        </w:rPr>
        <w:t> and our ideal influencer should cater to </w:t>
      </w:r>
      <w:r>
        <w:rPr>
          <w:rStyle w:val="Strong"/>
          <w:rFonts w:ascii="inherit" w:hAnsi="inherit" w:cs="Arial"/>
          <w:color w:val="141414"/>
          <w:sz w:val="27"/>
          <w:szCs w:val="27"/>
          <w:bdr w:val="none" w:sz="0" w:space="0" w:color="auto" w:frame="1"/>
        </w:rPr>
        <w:t xml:space="preserve">[mention target audience e.g. young adults, tech enthusiasts, </w:t>
      </w:r>
      <w:proofErr w:type="spellStart"/>
      <w:r>
        <w:rPr>
          <w:rStyle w:val="Strong"/>
          <w:rFonts w:ascii="inherit" w:hAnsi="inherit" w:cs="Arial"/>
          <w:color w:val="141414"/>
          <w:sz w:val="27"/>
          <w:szCs w:val="27"/>
          <w:bdr w:val="none" w:sz="0" w:space="0" w:color="auto" w:frame="1"/>
        </w:rPr>
        <w:t>travelers</w:t>
      </w:r>
      <w:proofErr w:type="spellEnd"/>
      <w:r>
        <w:rPr>
          <w:rStyle w:val="Strong"/>
          <w:rFonts w:ascii="inherit" w:hAnsi="inherit" w:cs="Arial"/>
          <w:color w:val="141414"/>
          <w:sz w:val="27"/>
          <w:szCs w:val="27"/>
          <w:bdr w:val="none" w:sz="0" w:space="0" w:color="auto" w:frame="1"/>
        </w:rPr>
        <w:t>]</w:t>
      </w:r>
      <w:r>
        <w:rPr>
          <w:rFonts w:ascii="Arial" w:hAnsi="Arial" w:cs="Arial"/>
          <w:color w:val="141414"/>
          <w:sz w:val="27"/>
          <w:szCs w:val="27"/>
        </w:rPr>
        <w:t>.</w:t>
      </w:r>
    </w:p>
    <w:p w14:paraId="5B9936F3" w14:textId="77777777" w:rsidR="00111846" w:rsidRDefault="00111846" w:rsidP="00111846">
      <w:pPr>
        <w:pStyle w:val="ListParagraph"/>
        <w:rPr>
          <w:rFonts w:ascii="Arial" w:hAnsi="Arial" w:cs="Arial"/>
          <w:color w:val="141414"/>
          <w:sz w:val="27"/>
          <w:szCs w:val="27"/>
        </w:rPr>
      </w:pPr>
    </w:p>
    <w:p w14:paraId="30AA028A" w14:textId="6F01BEF8" w:rsidR="00111846" w:rsidRPr="00111846" w:rsidRDefault="00111846" w:rsidP="00111846">
      <w:pPr>
        <w:pStyle w:val="has-background"/>
        <w:shd w:val="clear" w:color="auto" w:fill="B8FFDD"/>
        <w:spacing w:before="0" w:after="0"/>
        <w:textAlignment w:val="baseline"/>
        <w:rPr>
          <w:rFonts w:ascii="Arial" w:hAnsi="Arial" w:cs="Arial"/>
          <w:color w:val="141414"/>
          <w:sz w:val="27"/>
          <w:szCs w:val="27"/>
        </w:rPr>
      </w:pPr>
      <w:r>
        <w:rPr>
          <w:rFonts w:ascii="Arial" w:hAnsi="Arial" w:cs="Arial"/>
          <w:color w:val="141414"/>
          <w:sz w:val="27"/>
          <w:szCs w:val="27"/>
        </w:rPr>
        <w:t xml:space="preserve">14   </w:t>
      </w:r>
      <w:r w:rsidRPr="00111846">
        <w:rPr>
          <w:rFonts w:ascii="Arial" w:hAnsi="Arial" w:cs="Arial"/>
          <w:color w:val="141414"/>
          <w:sz w:val="27"/>
          <w:szCs w:val="27"/>
        </w:rPr>
        <w:t xml:space="preserve">Generate a script for a podcast episode discussing industry trends. </w:t>
      </w:r>
      <w:r>
        <w:rPr>
          <w:rFonts w:ascii="Arial" w:hAnsi="Arial" w:cs="Arial"/>
          <w:color w:val="141414"/>
          <w:sz w:val="27"/>
          <w:szCs w:val="27"/>
        </w:rPr>
        <w:t xml:space="preserve">    </w:t>
      </w:r>
      <w:r w:rsidRPr="00111846">
        <w:rPr>
          <w:rFonts w:ascii="Arial" w:hAnsi="Arial" w:cs="Arial"/>
          <w:color w:val="141414"/>
          <w:sz w:val="27"/>
          <w:szCs w:val="27"/>
        </w:rPr>
        <w:t>Focus on topics like </w:t>
      </w:r>
      <w:r w:rsidRPr="00111846">
        <w:rPr>
          <w:rStyle w:val="Strong"/>
          <w:rFonts w:ascii="inherit" w:hAnsi="inherit" w:cs="Arial"/>
          <w:color w:val="141414"/>
          <w:sz w:val="27"/>
          <w:szCs w:val="27"/>
          <w:bdr w:val="none" w:sz="0" w:space="0" w:color="auto" w:frame="1"/>
        </w:rPr>
        <w:t>[mention some trending topics in your industry]</w:t>
      </w:r>
      <w:r w:rsidRPr="00111846">
        <w:rPr>
          <w:rFonts w:ascii="Arial" w:hAnsi="Arial" w:cs="Arial"/>
          <w:color w:val="141414"/>
          <w:sz w:val="27"/>
          <w:szCs w:val="27"/>
        </w:rPr>
        <w:t> and invite experts from </w:t>
      </w:r>
      <w:r w:rsidRPr="00111846">
        <w:rPr>
          <w:rStyle w:val="Strong"/>
          <w:rFonts w:ascii="inherit" w:hAnsi="inherit" w:cs="Arial"/>
          <w:color w:val="141414"/>
          <w:sz w:val="27"/>
          <w:szCs w:val="27"/>
          <w:bdr w:val="none" w:sz="0" w:space="0" w:color="auto" w:frame="1"/>
        </w:rPr>
        <w:t>[mention fields e.g. technology, finance, healthcare]</w:t>
      </w:r>
      <w:r w:rsidRPr="00111846">
        <w:rPr>
          <w:rFonts w:ascii="Arial" w:hAnsi="Arial" w:cs="Arial"/>
          <w:color w:val="141414"/>
          <w:sz w:val="27"/>
          <w:szCs w:val="27"/>
        </w:rPr>
        <w:t> to share their insights.</w:t>
      </w:r>
    </w:p>
    <w:p w14:paraId="13885CC0" w14:textId="77777777" w:rsidR="00111846" w:rsidRDefault="00111846" w:rsidP="00111846">
      <w:pPr>
        <w:pStyle w:val="has-background"/>
        <w:shd w:val="clear" w:color="auto" w:fill="B8FFDD"/>
        <w:spacing w:before="0" w:after="0"/>
        <w:ind w:left="720"/>
        <w:textAlignment w:val="baseline"/>
        <w:rPr>
          <w:rFonts w:ascii="Arial" w:hAnsi="Arial" w:cs="Arial"/>
          <w:color w:val="141414"/>
          <w:sz w:val="27"/>
          <w:szCs w:val="27"/>
        </w:rPr>
      </w:pPr>
    </w:p>
    <w:p w14:paraId="478FB8B0" w14:textId="77777777" w:rsidR="00111846" w:rsidRDefault="00111846" w:rsidP="00111846">
      <w:pPr>
        <w:pStyle w:val="has-background"/>
        <w:shd w:val="clear" w:color="auto" w:fill="B8FFDD"/>
        <w:spacing w:before="0" w:after="0"/>
        <w:textAlignment w:val="baseline"/>
        <w:rPr>
          <w:rFonts w:ascii="Arial" w:hAnsi="Arial" w:cs="Arial"/>
          <w:color w:val="141414"/>
          <w:sz w:val="27"/>
          <w:szCs w:val="27"/>
        </w:rPr>
      </w:pPr>
      <w:r>
        <w:rPr>
          <w:rFonts w:ascii="Arial" w:hAnsi="Arial" w:cs="Arial"/>
          <w:color w:val="141414"/>
          <w:sz w:val="27"/>
          <w:szCs w:val="27"/>
        </w:rPr>
        <w:t>15</w:t>
      </w:r>
    </w:p>
    <w:p w14:paraId="2179ADA3" w14:textId="5578D128" w:rsidR="00111846" w:rsidRDefault="00111846" w:rsidP="00111846">
      <w:pPr>
        <w:pStyle w:val="has-background"/>
        <w:shd w:val="clear" w:color="auto" w:fill="B8FFDD"/>
        <w:spacing w:before="0" w:after="0"/>
        <w:textAlignment w:val="baseline"/>
        <w:rPr>
          <w:rFonts w:ascii="Arial" w:hAnsi="Arial" w:cs="Arial"/>
          <w:color w:val="141414"/>
          <w:sz w:val="27"/>
          <w:szCs w:val="27"/>
        </w:rPr>
      </w:pPr>
      <w:r>
        <w:rPr>
          <w:rFonts w:ascii="Arial" w:hAnsi="Arial" w:cs="Arial"/>
          <w:color w:val="141414"/>
          <w:sz w:val="27"/>
          <w:szCs w:val="27"/>
        </w:rPr>
        <w:t>Write a script for a webinar on best practices for using our product. Cover </w:t>
      </w:r>
      <w:r>
        <w:rPr>
          <w:rStyle w:val="Strong"/>
          <w:rFonts w:ascii="inherit" w:hAnsi="inherit" w:cs="Arial"/>
          <w:color w:val="141414"/>
          <w:sz w:val="27"/>
          <w:szCs w:val="27"/>
          <w:bdr w:val="none" w:sz="0" w:space="0" w:color="auto" w:frame="1"/>
        </w:rPr>
        <w:t>[essential features and functionalities</w:t>
      </w:r>
      <w:r>
        <w:rPr>
          <w:rFonts w:ascii="Arial" w:hAnsi="Arial" w:cs="Arial"/>
          <w:color w:val="141414"/>
          <w:sz w:val="27"/>
          <w:szCs w:val="27"/>
        </w:rPr>
        <w:t>], address </w:t>
      </w:r>
      <w:r>
        <w:rPr>
          <w:rStyle w:val="Strong"/>
          <w:rFonts w:ascii="inherit" w:hAnsi="inherit" w:cs="Arial"/>
          <w:color w:val="141414"/>
          <w:sz w:val="27"/>
          <w:szCs w:val="27"/>
          <w:bdr w:val="none" w:sz="0" w:space="0" w:color="auto" w:frame="1"/>
        </w:rPr>
        <w:t>[common user challenges], and provide [tips and tricks for optimal usage]</w:t>
      </w:r>
      <w:r>
        <w:rPr>
          <w:rFonts w:ascii="Arial" w:hAnsi="Arial" w:cs="Arial"/>
          <w:color w:val="141414"/>
          <w:sz w:val="27"/>
          <w:szCs w:val="27"/>
        </w:rPr>
        <w:t>.</w:t>
      </w:r>
    </w:p>
    <w:p w14:paraId="7AE1B708" w14:textId="77777777" w:rsidR="00111846" w:rsidRDefault="00111846" w:rsidP="00111846">
      <w:pPr>
        <w:pStyle w:val="has-background"/>
        <w:shd w:val="clear" w:color="auto" w:fill="B8FFDD"/>
        <w:spacing w:before="0" w:after="0"/>
        <w:textAlignment w:val="baseline"/>
        <w:rPr>
          <w:rFonts w:ascii="Arial" w:hAnsi="Arial" w:cs="Arial"/>
          <w:color w:val="141414"/>
          <w:sz w:val="27"/>
          <w:szCs w:val="27"/>
        </w:rPr>
      </w:pPr>
    </w:p>
    <w:p w14:paraId="25041A4A" w14:textId="77777777" w:rsidR="00111846" w:rsidRDefault="00111846" w:rsidP="00111846">
      <w:pPr>
        <w:pStyle w:val="has-background"/>
        <w:shd w:val="clear" w:color="auto" w:fill="B8FFDD"/>
        <w:spacing w:before="0" w:after="0"/>
        <w:textAlignment w:val="baseline"/>
        <w:rPr>
          <w:rFonts w:ascii="Arial" w:hAnsi="Arial" w:cs="Arial"/>
          <w:color w:val="141414"/>
          <w:sz w:val="27"/>
          <w:szCs w:val="27"/>
        </w:rPr>
      </w:pPr>
      <w:r>
        <w:rPr>
          <w:rFonts w:ascii="Arial" w:hAnsi="Arial" w:cs="Arial"/>
          <w:color w:val="141414"/>
          <w:sz w:val="27"/>
          <w:szCs w:val="27"/>
        </w:rPr>
        <w:t>16. Create a list of potential case studies to showcase our company’s success. Focus on projects or products that have </w:t>
      </w:r>
      <w:r>
        <w:rPr>
          <w:rStyle w:val="Strong"/>
          <w:rFonts w:ascii="inherit" w:hAnsi="inherit" w:cs="Arial"/>
          <w:color w:val="141414"/>
          <w:sz w:val="27"/>
          <w:szCs w:val="27"/>
          <w:bdr w:val="none" w:sz="0" w:space="0" w:color="auto" w:frame="1"/>
        </w:rPr>
        <w:t>[specific measurable outcomes]</w:t>
      </w:r>
      <w:r>
        <w:rPr>
          <w:rFonts w:ascii="Arial" w:hAnsi="Arial" w:cs="Arial"/>
          <w:color w:val="141414"/>
          <w:sz w:val="27"/>
          <w:szCs w:val="27"/>
        </w:rPr>
        <w:t>, involve </w:t>
      </w:r>
      <w:r>
        <w:rPr>
          <w:rStyle w:val="Strong"/>
          <w:rFonts w:ascii="inherit" w:hAnsi="inherit" w:cs="Arial"/>
          <w:color w:val="141414"/>
          <w:sz w:val="27"/>
          <w:szCs w:val="27"/>
          <w:bdr w:val="none" w:sz="0" w:space="0" w:color="auto" w:frame="1"/>
        </w:rPr>
        <w:t>[noteworthy clients or partners]</w:t>
      </w:r>
      <w:r>
        <w:rPr>
          <w:rFonts w:ascii="Arial" w:hAnsi="Arial" w:cs="Arial"/>
          <w:color w:val="141414"/>
          <w:sz w:val="27"/>
          <w:szCs w:val="27"/>
        </w:rPr>
        <w:t>, and reflect </w:t>
      </w:r>
      <w:r>
        <w:rPr>
          <w:rStyle w:val="Strong"/>
          <w:rFonts w:ascii="inherit" w:hAnsi="inherit" w:cs="Arial"/>
          <w:color w:val="141414"/>
          <w:sz w:val="27"/>
          <w:szCs w:val="27"/>
          <w:bdr w:val="none" w:sz="0" w:space="0" w:color="auto" w:frame="1"/>
        </w:rPr>
        <w:t>[your company’s key strengths]</w:t>
      </w:r>
      <w:r>
        <w:rPr>
          <w:rFonts w:ascii="Arial" w:hAnsi="Arial" w:cs="Arial"/>
          <w:color w:val="141414"/>
          <w:sz w:val="27"/>
          <w:szCs w:val="27"/>
        </w:rPr>
        <w:t>.</w:t>
      </w:r>
    </w:p>
    <w:p w14:paraId="34640B3B" w14:textId="77777777" w:rsidR="00111846" w:rsidRDefault="00111846" w:rsidP="00111846">
      <w:pPr>
        <w:pStyle w:val="has-background"/>
        <w:shd w:val="clear" w:color="auto" w:fill="B8FFDD"/>
        <w:spacing w:before="0" w:after="0"/>
        <w:textAlignment w:val="baseline"/>
        <w:rPr>
          <w:rFonts w:ascii="Arial" w:hAnsi="Arial" w:cs="Arial"/>
          <w:color w:val="141414"/>
          <w:sz w:val="27"/>
          <w:szCs w:val="27"/>
        </w:rPr>
      </w:pPr>
    </w:p>
    <w:p w14:paraId="732D6BA8" w14:textId="7F72EF6D" w:rsidR="00561C8A" w:rsidRDefault="00000000" w:rsidP="00561C8A">
      <w:pPr>
        <w:pStyle w:val="Heading1"/>
        <w:shd w:val="clear" w:color="auto" w:fill="FFFFFF"/>
        <w:spacing w:before="0" w:beforeAutospacing="0" w:after="0" w:afterAutospacing="0"/>
        <w:ind w:left="720"/>
        <w:textAlignment w:val="baseline"/>
      </w:pPr>
      <w:hyperlink r:id="rId12" w:history="1">
        <w:r w:rsidR="00111846" w:rsidRPr="00111846">
          <w:rPr>
            <w:rStyle w:val="Hyperlink"/>
          </w:rPr>
          <w:t>https://www.greataiprompts.com/wp-content/uploads/2023/12/chatgpt-prompt-example-2023-12-22-at-11.05.30-AM-1024x786.png</w:t>
        </w:r>
      </w:hyperlink>
    </w:p>
    <w:p w14:paraId="178FF112" w14:textId="77777777" w:rsidR="00111846" w:rsidRDefault="00111846" w:rsidP="00561C8A">
      <w:pPr>
        <w:pStyle w:val="Heading1"/>
        <w:shd w:val="clear" w:color="auto" w:fill="FFFFFF"/>
        <w:spacing w:before="0" w:beforeAutospacing="0" w:after="0" w:afterAutospacing="0"/>
        <w:ind w:left="720"/>
        <w:textAlignment w:val="baseline"/>
      </w:pPr>
    </w:p>
    <w:p w14:paraId="2FA21497" w14:textId="11E116AA" w:rsidR="00111846" w:rsidRDefault="00111846" w:rsidP="00561C8A">
      <w:pPr>
        <w:pStyle w:val="Heading1"/>
        <w:shd w:val="clear" w:color="auto" w:fill="FFFFFF"/>
        <w:spacing w:before="0" w:beforeAutospacing="0" w:after="0" w:afterAutospacing="0"/>
        <w:ind w:left="720"/>
        <w:textAlignment w:val="baseline"/>
      </w:pPr>
      <w:r>
        <w:rPr>
          <w:rFonts w:ascii="Arial" w:hAnsi="Arial" w:cs="Arial"/>
          <w:color w:val="141414"/>
          <w:sz w:val="27"/>
          <w:szCs w:val="27"/>
          <w:shd w:val="clear" w:color="auto" w:fill="B8FFDD"/>
        </w:rPr>
        <w:lastRenderedPageBreak/>
        <w:t>17. Generate a script for a short video on our company’s history and achievements. Discuss </w:t>
      </w:r>
      <w:r>
        <w:rPr>
          <w:rStyle w:val="Strong"/>
          <w:rFonts w:ascii="Arial" w:hAnsi="Arial" w:cs="Arial"/>
          <w:color w:val="141414"/>
          <w:sz w:val="27"/>
          <w:szCs w:val="27"/>
          <w:bdr w:val="none" w:sz="0" w:space="0" w:color="auto" w:frame="1"/>
        </w:rPr>
        <w:t>[foundational events or decisions]</w:t>
      </w:r>
      <w:r>
        <w:rPr>
          <w:rFonts w:ascii="Arial" w:hAnsi="Arial" w:cs="Arial"/>
          <w:color w:val="141414"/>
          <w:sz w:val="27"/>
          <w:szCs w:val="27"/>
          <w:shd w:val="clear" w:color="auto" w:fill="B8FFDD"/>
        </w:rPr>
        <w:t>, spotlight </w:t>
      </w:r>
      <w:r>
        <w:rPr>
          <w:rStyle w:val="Strong"/>
          <w:rFonts w:ascii="Arial" w:hAnsi="Arial" w:cs="Arial"/>
          <w:color w:val="141414"/>
          <w:sz w:val="27"/>
          <w:szCs w:val="27"/>
          <w:bdr w:val="none" w:sz="0" w:space="0" w:color="auto" w:frame="1"/>
        </w:rPr>
        <w:t>[major milestones]</w:t>
      </w:r>
      <w:r>
        <w:rPr>
          <w:rFonts w:ascii="Arial" w:hAnsi="Arial" w:cs="Arial"/>
          <w:color w:val="141414"/>
          <w:sz w:val="27"/>
          <w:szCs w:val="27"/>
          <w:shd w:val="clear" w:color="auto" w:fill="B8FFDD"/>
        </w:rPr>
        <w:t>, and highlight </w:t>
      </w:r>
      <w:r>
        <w:rPr>
          <w:rStyle w:val="Strong"/>
          <w:rFonts w:ascii="Arial" w:hAnsi="Arial" w:cs="Arial"/>
          <w:color w:val="141414"/>
          <w:sz w:val="27"/>
          <w:szCs w:val="27"/>
          <w:bdr w:val="none" w:sz="0" w:space="0" w:color="auto" w:frame="1"/>
        </w:rPr>
        <w:t>[key figures in your company’s journey]</w:t>
      </w:r>
      <w:r>
        <w:rPr>
          <w:rFonts w:ascii="Arial" w:hAnsi="Arial" w:cs="Arial"/>
          <w:color w:val="141414"/>
          <w:sz w:val="27"/>
          <w:szCs w:val="27"/>
          <w:shd w:val="clear" w:color="auto" w:fill="B8FFDD"/>
        </w:rPr>
        <w:t>.</w:t>
      </w:r>
    </w:p>
    <w:p w14:paraId="1A50A437" w14:textId="1FA099FC" w:rsidR="00561C8A" w:rsidRDefault="00111846">
      <w:r>
        <w:t xml:space="preserve">            </w:t>
      </w:r>
    </w:p>
    <w:p w14:paraId="0AFD2F26" w14:textId="77777777" w:rsidR="00111846" w:rsidRDefault="00111846" w:rsidP="00111846">
      <w:pPr>
        <w:pStyle w:val="has-background"/>
        <w:shd w:val="clear" w:color="auto" w:fill="B8FFDD"/>
        <w:spacing w:before="0" w:after="0"/>
        <w:textAlignment w:val="baseline"/>
        <w:rPr>
          <w:rFonts w:ascii="Arial" w:hAnsi="Arial" w:cs="Arial"/>
          <w:color w:val="141414"/>
          <w:sz w:val="27"/>
          <w:szCs w:val="27"/>
        </w:rPr>
      </w:pPr>
      <w:r>
        <w:t xml:space="preserve">       </w:t>
      </w:r>
      <w:r>
        <w:rPr>
          <w:rFonts w:ascii="Arial" w:hAnsi="Arial" w:cs="Arial"/>
          <w:color w:val="141414"/>
          <w:sz w:val="27"/>
          <w:szCs w:val="27"/>
        </w:rPr>
        <w:t>18. Write a script for a virtual event to launch our new product. Detail </w:t>
      </w:r>
      <w:r>
        <w:rPr>
          <w:rStyle w:val="Strong"/>
          <w:rFonts w:ascii="inherit" w:hAnsi="inherit" w:cs="Arial"/>
          <w:color w:val="141414"/>
          <w:sz w:val="27"/>
          <w:szCs w:val="27"/>
          <w:bdr w:val="none" w:sz="0" w:space="0" w:color="auto" w:frame="1"/>
        </w:rPr>
        <w:t>[the main features of the new product]</w:t>
      </w:r>
      <w:r>
        <w:rPr>
          <w:rFonts w:ascii="Arial" w:hAnsi="Arial" w:cs="Arial"/>
          <w:color w:val="141414"/>
          <w:sz w:val="27"/>
          <w:szCs w:val="27"/>
        </w:rPr>
        <w:t>, explain </w:t>
      </w:r>
      <w:r>
        <w:rPr>
          <w:rStyle w:val="Strong"/>
          <w:rFonts w:ascii="inherit" w:hAnsi="inherit" w:cs="Arial"/>
          <w:color w:val="141414"/>
          <w:sz w:val="27"/>
          <w:szCs w:val="27"/>
          <w:bdr w:val="none" w:sz="0" w:space="0" w:color="auto" w:frame="1"/>
        </w:rPr>
        <w:t>[how it addresses specific market needs]</w:t>
      </w:r>
      <w:r>
        <w:rPr>
          <w:rFonts w:ascii="Arial" w:hAnsi="Arial" w:cs="Arial"/>
          <w:color w:val="141414"/>
          <w:sz w:val="27"/>
          <w:szCs w:val="27"/>
        </w:rPr>
        <w:t>, and incorporate </w:t>
      </w:r>
      <w:r>
        <w:rPr>
          <w:rStyle w:val="Strong"/>
          <w:rFonts w:ascii="inherit" w:hAnsi="inherit" w:cs="Arial"/>
          <w:color w:val="141414"/>
          <w:sz w:val="27"/>
          <w:szCs w:val="27"/>
          <w:bdr w:val="none" w:sz="0" w:space="0" w:color="auto" w:frame="1"/>
        </w:rPr>
        <w:t>[testimonials or endorsements from beta testers]</w:t>
      </w:r>
      <w:r>
        <w:rPr>
          <w:rFonts w:ascii="Arial" w:hAnsi="Arial" w:cs="Arial"/>
          <w:color w:val="141414"/>
          <w:sz w:val="27"/>
          <w:szCs w:val="27"/>
        </w:rPr>
        <w:t>.</w:t>
      </w:r>
    </w:p>
    <w:p w14:paraId="07C0CC5B" w14:textId="0CB12460" w:rsidR="00111846" w:rsidRDefault="00111846">
      <w:r>
        <w:t xml:space="preserve"> </w:t>
      </w:r>
    </w:p>
    <w:p w14:paraId="16D28E5B" w14:textId="0BD359DA" w:rsidR="00111846" w:rsidRDefault="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19. Create a list of potential topics for a company newsletter. The topics should resonate with </w:t>
      </w:r>
      <w:r>
        <w:rPr>
          <w:rStyle w:val="Strong"/>
          <w:rFonts w:ascii="Arial" w:hAnsi="Arial" w:cs="Arial"/>
          <w:color w:val="141414"/>
          <w:sz w:val="27"/>
          <w:szCs w:val="27"/>
          <w:bdr w:val="none" w:sz="0" w:space="0" w:color="auto" w:frame="1"/>
        </w:rPr>
        <w:t>[our core audience]</w:t>
      </w:r>
      <w:r>
        <w:rPr>
          <w:rFonts w:ascii="Arial" w:hAnsi="Arial" w:cs="Arial"/>
          <w:color w:val="141414"/>
          <w:sz w:val="27"/>
          <w:szCs w:val="27"/>
          <w:shd w:val="clear" w:color="auto" w:fill="B8FFDD"/>
        </w:rPr>
        <w:t>, provide updates on </w:t>
      </w:r>
      <w:r>
        <w:rPr>
          <w:rStyle w:val="Strong"/>
          <w:rFonts w:ascii="Arial" w:hAnsi="Arial" w:cs="Arial"/>
          <w:color w:val="141414"/>
          <w:sz w:val="27"/>
          <w:szCs w:val="27"/>
          <w:bdr w:val="none" w:sz="0" w:space="0" w:color="auto" w:frame="1"/>
        </w:rPr>
        <w:t>[recent company activities or news]</w:t>
      </w:r>
      <w:r>
        <w:rPr>
          <w:rFonts w:ascii="Arial" w:hAnsi="Arial" w:cs="Arial"/>
          <w:color w:val="141414"/>
          <w:sz w:val="27"/>
          <w:szCs w:val="27"/>
          <w:shd w:val="clear" w:color="auto" w:fill="B8FFDD"/>
        </w:rPr>
        <w:t>, and offer insights into </w:t>
      </w:r>
      <w:r>
        <w:rPr>
          <w:rStyle w:val="Strong"/>
          <w:rFonts w:ascii="Arial" w:hAnsi="Arial" w:cs="Arial"/>
          <w:color w:val="141414"/>
          <w:sz w:val="27"/>
          <w:szCs w:val="27"/>
          <w:bdr w:val="none" w:sz="0" w:space="0" w:color="auto" w:frame="1"/>
        </w:rPr>
        <w:t>[upcoming industry trends]</w:t>
      </w:r>
      <w:r>
        <w:rPr>
          <w:rFonts w:ascii="Arial" w:hAnsi="Arial" w:cs="Arial"/>
          <w:color w:val="141414"/>
          <w:sz w:val="27"/>
          <w:szCs w:val="27"/>
          <w:shd w:val="clear" w:color="auto" w:fill="B8FFDD"/>
        </w:rPr>
        <w:t>.</w:t>
      </w:r>
    </w:p>
    <w:p w14:paraId="7EEEA2C0" w14:textId="23E699F6" w:rsidR="00111846" w:rsidRDefault="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 xml:space="preserve"> </w:t>
      </w:r>
    </w:p>
    <w:p w14:paraId="6F0D1011" w14:textId="7B42917C" w:rsidR="00111846" w:rsidRDefault="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20. Generate a script for a TV commercial to increase brand awareness. Highlight </w:t>
      </w:r>
      <w:r>
        <w:rPr>
          <w:rStyle w:val="Strong"/>
          <w:rFonts w:ascii="Arial" w:hAnsi="Arial" w:cs="Arial"/>
          <w:color w:val="141414"/>
          <w:sz w:val="27"/>
          <w:szCs w:val="27"/>
          <w:bdr w:val="none" w:sz="0" w:space="0" w:color="auto" w:frame="1"/>
        </w:rPr>
        <w:t>[your brand’s unique selling proposition]</w:t>
      </w:r>
      <w:r>
        <w:rPr>
          <w:rFonts w:ascii="Arial" w:hAnsi="Arial" w:cs="Arial"/>
          <w:color w:val="141414"/>
          <w:sz w:val="27"/>
          <w:szCs w:val="27"/>
          <w:shd w:val="clear" w:color="auto" w:fill="B8FFDD"/>
        </w:rPr>
        <w:t>, showcase </w:t>
      </w:r>
      <w:r>
        <w:rPr>
          <w:rStyle w:val="Strong"/>
          <w:rFonts w:ascii="Arial" w:hAnsi="Arial" w:cs="Arial"/>
          <w:color w:val="141414"/>
          <w:sz w:val="27"/>
          <w:szCs w:val="27"/>
          <w:bdr w:val="none" w:sz="0" w:space="0" w:color="auto" w:frame="1"/>
        </w:rPr>
        <w:t>[real-life applications of our product/service]</w:t>
      </w:r>
      <w:r>
        <w:rPr>
          <w:rFonts w:ascii="Arial" w:hAnsi="Arial" w:cs="Arial"/>
          <w:color w:val="141414"/>
          <w:sz w:val="27"/>
          <w:szCs w:val="27"/>
          <w:shd w:val="clear" w:color="auto" w:fill="B8FFDD"/>
        </w:rPr>
        <w:t>, and evoke emotions using </w:t>
      </w:r>
      <w:r>
        <w:rPr>
          <w:rStyle w:val="Strong"/>
          <w:rFonts w:ascii="Arial" w:hAnsi="Arial" w:cs="Arial"/>
          <w:color w:val="141414"/>
          <w:sz w:val="27"/>
          <w:szCs w:val="27"/>
          <w:bdr w:val="none" w:sz="0" w:space="0" w:color="auto" w:frame="1"/>
        </w:rPr>
        <w:t>[a specific theme or storyline]</w:t>
      </w:r>
      <w:r>
        <w:rPr>
          <w:rFonts w:ascii="Arial" w:hAnsi="Arial" w:cs="Arial"/>
          <w:color w:val="141414"/>
          <w:sz w:val="27"/>
          <w:szCs w:val="27"/>
          <w:shd w:val="clear" w:color="auto" w:fill="B8FFDD"/>
        </w:rPr>
        <w:t>.</w:t>
      </w:r>
    </w:p>
    <w:p w14:paraId="6E0B74AB" w14:textId="77777777" w:rsidR="00111846" w:rsidRDefault="00111846">
      <w:pPr>
        <w:rPr>
          <w:rFonts w:ascii="Arial" w:hAnsi="Arial" w:cs="Arial"/>
          <w:color w:val="141414"/>
          <w:sz w:val="27"/>
          <w:szCs w:val="27"/>
          <w:shd w:val="clear" w:color="auto" w:fill="B8FFDD"/>
        </w:rPr>
      </w:pPr>
    </w:p>
    <w:p w14:paraId="17E5DF8B" w14:textId="0D24E6A6" w:rsidR="00111846" w:rsidRDefault="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21. Write a script for an explainer video about our company’s sustainability efforts. Discuss </w:t>
      </w:r>
      <w:r>
        <w:rPr>
          <w:rStyle w:val="Strong"/>
          <w:rFonts w:ascii="Arial" w:hAnsi="Arial" w:cs="Arial"/>
          <w:color w:val="141414"/>
          <w:sz w:val="27"/>
          <w:szCs w:val="27"/>
          <w:bdr w:val="none" w:sz="0" w:space="0" w:color="auto" w:frame="1"/>
        </w:rPr>
        <w:t>[specific sustainable practices we employ]</w:t>
      </w:r>
      <w:r>
        <w:rPr>
          <w:rFonts w:ascii="Arial" w:hAnsi="Arial" w:cs="Arial"/>
          <w:color w:val="141414"/>
          <w:sz w:val="27"/>
          <w:szCs w:val="27"/>
          <w:shd w:val="clear" w:color="auto" w:fill="B8FFDD"/>
        </w:rPr>
        <w:t>, the </w:t>
      </w:r>
      <w:r>
        <w:rPr>
          <w:rStyle w:val="Strong"/>
          <w:rFonts w:ascii="Arial" w:hAnsi="Arial" w:cs="Arial"/>
          <w:color w:val="141414"/>
          <w:sz w:val="27"/>
          <w:szCs w:val="27"/>
          <w:bdr w:val="none" w:sz="0" w:space="0" w:color="auto" w:frame="1"/>
        </w:rPr>
        <w:t>[impact of these practices on the environment]</w:t>
      </w:r>
      <w:r>
        <w:rPr>
          <w:rFonts w:ascii="Arial" w:hAnsi="Arial" w:cs="Arial"/>
          <w:color w:val="141414"/>
          <w:sz w:val="27"/>
          <w:szCs w:val="27"/>
          <w:shd w:val="clear" w:color="auto" w:fill="B8FFDD"/>
        </w:rPr>
        <w:t>, and </w:t>
      </w:r>
      <w:r>
        <w:rPr>
          <w:rStyle w:val="Strong"/>
          <w:rFonts w:ascii="Arial" w:hAnsi="Arial" w:cs="Arial"/>
          <w:color w:val="141414"/>
          <w:sz w:val="27"/>
          <w:szCs w:val="27"/>
          <w:bdr w:val="none" w:sz="0" w:space="0" w:color="auto" w:frame="1"/>
        </w:rPr>
        <w:t>[how customers can get involved]</w:t>
      </w:r>
      <w:r>
        <w:rPr>
          <w:rFonts w:ascii="Arial" w:hAnsi="Arial" w:cs="Arial"/>
          <w:color w:val="141414"/>
          <w:sz w:val="27"/>
          <w:szCs w:val="27"/>
          <w:shd w:val="clear" w:color="auto" w:fill="B8FFDD"/>
        </w:rPr>
        <w:t>.</w:t>
      </w:r>
    </w:p>
    <w:p w14:paraId="77878549" w14:textId="77777777" w:rsidR="00111846" w:rsidRDefault="00111846">
      <w:pPr>
        <w:rPr>
          <w:rFonts w:ascii="Arial" w:hAnsi="Arial" w:cs="Arial"/>
          <w:color w:val="141414"/>
          <w:sz w:val="27"/>
          <w:szCs w:val="27"/>
          <w:shd w:val="clear" w:color="auto" w:fill="B8FFDD"/>
        </w:rPr>
      </w:pPr>
    </w:p>
    <w:p w14:paraId="23077CE3" w14:textId="1CB6100D" w:rsidR="00111846" w:rsidRDefault="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22. Can you think of new business ideas without money? Focus on sectors that have </w:t>
      </w:r>
      <w:r>
        <w:rPr>
          <w:rStyle w:val="Strong"/>
          <w:rFonts w:ascii="Arial" w:hAnsi="Arial" w:cs="Arial"/>
          <w:color w:val="141414"/>
          <w:sz w:val="27"/>
          <w:szCs w:val="27"/>
          <w:bdr w:val="none" w:sz="0" w:space="0" w:color="auto" w:frame="1"/>
        </w:rPr>
        <w:t>[low entry barriers]</w:t>
      </w:r>
      <w:r>
        <w:rPr>
          <w:rFonts w:ascii="Arial" w:hAnsi="Arial" w:cs="Arial"/>
          <w:color w:val="141414"/>
          <w:sz w:val="27"/>
          <w:szCs w:val="27"/>
          <w:shd w:val="clear" w:color="auto" w:fill="B8FFDD"/>
        </w:rPr>
        <w:t>, can leverage </w:t>
      </w:r>
      <w:r>
        <w:rPr>
          <w:rStyle w:val="Strong"/>
          <w:rFonts w:ascii="Arial" w:hAnsi="Arial" w:cs="Arial"/>
          <w:color w:val="141414"/>
          <w:sz w:val="27"/>
          <w:szCs w:val="27"/>
          <w:bdr w:val="none" w:sz="0" w:space="0" w:color="auto" w:frame="1"/>
        </w:rPr>
        <w:t>[existing skills or assets]</w:t>
      </w:r>
      <w:r>
        <w:rPr>
          <w:rFonts w:ascii="Arial" w:hAnsi="Arial" w:cs="Arial"/>
          <w:color w:val="141414"/>
          <w:sz w:val="27"/>
          <w:szCs w:val="27"/>
          <w:shd w:val="clear" w:color="auto" w:fill="B8FFDD"/>
        </w:rPr>
        <w:t>, and address </w:t>
      </w:r>
      <w:r>
        <w:rPr>
          <w:rStyle w:val="Strong"/>
          <w:rFonts w:ascii="Arial" w:hAnsi="Arial" w:cs="Arial"/>
          <w:color w:val="141414"/>
          <w:sz w:val="27"/>
          <w:szCs w:val="27"/>
          <w:bdr w:val="none" w:sz="0" w:space="0" w:color="auto" w:frame="1"/>
        </w:rPr>
        <w:t>[current market demands]</w:t>
      </w:r>
      <w:r>
        <w:rPr>
          <w:rFonts w:ascii="Arial" w:hAnsi="Arial" w:cs="Arial"/>
          <w:color w:val="141414"/>
          <w:sz w:val="27"/>
          <w:szCs w:val="27"/>
          <w:shd w:val="clear" w:color="auto" w:fill="B8FFDD"/>
        </w:rPr>
        <w:t>.</w:t>
      </w:r>
    </w:p>
    <w:p w14:paraId="699571DC" w14:textId="77777777" w:rsidR="00111846" w:rsidRDefault="00111846">
      <w:pPr>
        <w:rPr>
          <w:rFonts w:ascii="Arial" w:hAnsi="Arial" w:cs="Arial"/>
          <w:color w:val="141414"/>
          <w:sz w:val="27"/>
          <w:szCs w:val="27"/>
          <w:shd w:val="clear" w:color="auto" w:fill="B8FFDD"/>
        </w:rPr>
      </w:pPr>
    </w:p>
    <w:p w14:paraId="538BDA02" w14:textId="2BD795E2" w:rsidR="00111846" w:rsidRDefault="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23. Write a persuasive email to increase attendance at our upcoming event. Emphasize </w:t>
      </w:r>
      <w:r>
        <w:rPr>
          <w:rStyle w:val="Strong"/>
          <w:rFonts w:ascii="Arial" w:hAnsi="Arial" w:cs="Arial"/>
          <w:color w:val="141414"/>
          <w:sz w:val="27"/>
          <w:szCs w:val="27"/>
          <w:bdr w:val="none" w:sz="0" w:space="0" w:color="auto" w:frame="1"/>
        </w:rPr>
        <w:t>[key speakers or attractions at the event]</w:t>
      </w:r>
      <w:r>
        <w:rPr>
          <w:rFonts w:ascii="Arial" w:hAnsi="Arial" w:cs="Arial"/>
          <w:color w:val="141414"/>
          <w:sz w:val="27"/>
          <w:szCs w:val="27"/>
          <w:shd w:val="clear" w:color="auto" w:fill="B8FFDD"/>
        </w:rPr>
        <w:t>, mention </w:t>
      </w:r>
      <w:r>
        <w:rPr>
          <w:rStyle w:val="Strong"/>
          <w:rFonts w:ascii="Arial" w:hAnsi="Arial" w:cs="Arial"/>
          <w:color w:val="141414"/>
          <w:sz w:val="27"/>
          <w:szCs w:val="27"/>
          <w:bdr w:val="none" w:sz="0" w:space="0" w:color="auto" w:frame="1"/>
        </w:rPr>
        <w:t>[benefits of attending]</w:t>
      </w:r>
      <w:r>
        <w:rPr>
          <w:rFonts w:ascii="Arial" w:hAnsi="Arial" w:cs="Arial"/>
          <w:color w:val="141414"/>
          <w:sz w:val="27"/>
          <w:szCs w:val="27"/>
          <w:shd w:val="clear" w:color="auto" w:fill="B8FFDD"/>
        </w:rPr>
        <w:t>, and offer </w:t>
      </w:r>
      <w:r>
        <w:rPr>
          <w:rStyle w:val="Strong"/>
          <w:rFonts w:ascii="Arial" w:hAnsi="Arial" w:cs="Arial"/>
          <w:color w:val="141414"/>
          <w:sz w:val="27"/>
          <w:szCs w:val="27"/>
          <w:bdr w:val="none" w:sz="0" w:space="0" w:color="auto" w:frame="1"/>
        </w:rPr>
        <w:t>[special incentives for early registration]</w:t>
      </w:r>
      <w:r>
        <w:rPr>
          <w:rFonts w:ascii="Arial" w:hAnsi="Arial" w:cs="Arial"/>
          <w:color w:val="141414"/>
          <w:sz w:val="27"/>
          <w:szCs w:val="27"/>
          <w:shd w:val="clear" w:color="auto" w:fill="B8FFDD"/>
        </w:rPr>
        <w:t>.</w:t>
      </w:r>
    </w:p>
    <w:p w14:paraId="0A2468FE" w14:textId="77777777" w:rsidR="00111846" w:rsidRDefault="00111846">
      <w:pPr>
        <w:rPr>
          <w:rFonts w:ascii="Arial" w:hAnsi="Arial" w:cs="Arial"/>
          <w:color w:val="141414"/>
          <w:sz w:val="27"/>
          <w:szCs w:val="27"/>
          <w:shd w:val="clear" w:color="auto" w:fill="B8FFDD"/>
        </w:rPr>
      </w:pPr>
    </w:p>
    <w:p w14:paraId="747CDB55" w14:textId="433279EB" w:rsidR="00111846" w:rsidRDefault="00111846">
      <w:pPr>
        <w:rPr>
          <w:rStyle w:val="Strong"/>
          <w:rFonts w:ascii="Arial" w:hAnsi="Arial" w:cs="Arial"/>
          <w:color w:val="141414"/>
          <w:sz w:val="27"/>
          <w:szCs w:val="27"/>
          <w:bdr w:val="none" w:sz="0" w:space="0" w:color="auto" w:frame="1"/>
        </w:rPr>
      </w:pPr>
      <w:r>
        <w:rPr>
          <w:rFonts w:ascii="Arial" w:hAnsi="Arial" w:cs="Arial"/>
          <w:color w:val="141414"/>
          <w:sz w:val="27"/>
          <w:szCs w:val="27"/>
          <w:shd w:val="clear" w:color="auto" w:fill="B8FFDD"/>
        </w:rPr>
        <w:lastRenderedPageBreak/>
        <w:t>24. Create a follow-up email to send to potential clients after a meeting. Reflect on </w:t>
      </w:r>
      <w:r>
        <w:rPr>
          <w:rStyle w:val="Strong"/>
          <w:rFonts w:ascii="Arial" w:hAnsi="Arial" w:cs="Arial"/>
          <w:color w:val="141414"/>
          <w:sz w:val="27"/>
          <w:szCs w:val="27"/>
          <w:bdr w:val="none" w:sz="0" w:space="0" w:color="auto" w:frame="1"/>
        </w:rPr>
        <w:t>[key points discussed during the meeting]</w:t>
      </w:r>
      <w:r>
        <w:rPr>
          <w:rFonts w:ascii="Arial" w:hAnsi="Arial" w:cs="Arial"/>
          <w:color w:val="141414"/>
          <w:sz w:val="27"/>
          <w:szCs w:val="27"/>
          <w:shd w:val="clear" w:color="auto" w:fill="B8FFDD"/>
        </w:rPr>
        <w:t>, provide </w:t>
      </w:r>
      <w:r>
        <w:rPr>
          <w:rStyle w:val="Strong"/>
          <w:rFonts w:ascii="Arial" w:hAnsi="Arial" w:cs="Arial"/>
          <w:color w:val="141414"/>
          <w:sz w:val="27"/>
          <w:szCs w:val="27"/>
          <w:bdr w:val="none" w:sz="0" w:space="0" w:color="auto" w:frame="1"/>
        </w:rPr>
        <w:t>[additional resources or information]</w:t>
      </w:r>
      <w:r>
        <w:rPr>
          <w:rFonts w:ascii="Arial" w:hAnsi="Arial" w:cs="Arial"/>
          <w:color w:val="141414"/>
          <w:sz w:val="27"/>
          <w:szCs w:val="27"/>
          <w:shd w:val="clear" w:color="auto" w:fill="B8FFDD"/>
        </w:rPr>
        <w:t>, and propose </w:t>
      </w:r>
      <w:r>
        <w:rPr>
          <w:rStyle w:val="Strong"/>
          <w:rFonts w:ascii="Arial" w:hAnsi="Arial" w:cs="Arial"/>
          <w:color w:val="141414"/>
          <w:sz w:val="27"/>
          <w:szCs w:val="27"/>
          <w:bdr w:val="none" w:sz="0" w:space="0" w:color="auto" w:frame="1"/>
        </w:rPr>
        <w:t>[next steps for collaboration]</w:t>
      </w:r>
      <w:r>
        <w:rPr>
          <w:rFonts w:ascii="Arial" w:hAnsi="Arial" w:cs="Arial"/>
          <w:color w:val="141414"/>
          <w:sz w:val="27"/>
          <w:szCs w:val="27"/>
          <w:shd w:val="clear" w:color="auto" w:fill="B8FFDD"/>
        </w:rPr>
        <w:t>.</w:t>
      </w:r>
    </w:p>
    <w:p w14:paraId="1D5D86F6" w14:textId="77777777" w:rsidR="00111846" w:rsidRDefault="00111846" w:rsidP="00111846"/>
    <w:p w14:paraId="6DC7E0AC" w14:textId="1262CF9E" w:rsidR="00111846" w:rsidRDefault="00111846" w:rsidP="00111846">
      <w:pPr>
        <w:rPr>
          <w:rStyle w:val="Strong"/>
          <w:rFonts w:ascii="Arial" w:hAnsi="Arial" w:cs="Arial"/>
          <w:color w:val="141414"/>
          <w:sz w:val="27"/>
          <w:szCs w:val="27"/>
          <w:bdr w:val="none" w:sz="0" w:space="0" w:color="auto" w:frame="1"/>
        </w:rPr>
      </w:pPr>
      <w:r>
        <w:rPr>
          <w:rFonts w:ascii="Arial" w:hAnsi="Arial" w:cs="Arial"/>
          <w:color w:val="141414"/>
          <w:sz w:val="27"/>
          <w:szCs w:val="27"/>
          <w:shd w:val="clear" w:color="auto" w:fill="B8FFDD"/>
        </w:rPr>
        <w:t>25. Generate a thank-you email to send to customers after a purchase. Acknowledge their </w:t>
      </w:r>
      <w:r>
        <w:rPr>
          <w:rStyle w:val="Strong"/>
          <w:rFonts w:ascii="Arial" w:hAnsi="Arial" w:cs="Arial"/>
          <w:color w:val="141414"/>
          <w:sz w:val="27"/>
          <w:szCs w:val="27"/>
          <w:bdr w:val="none" w:sz="0" w:space="0" w:color="auto" w:frame="1"/>
        </w:rPr>
        <w:t>[specific purchase]</w:t>
      </w:r>
      <w:r>
        <w:rPr>
          <w:rFonts w:ascii="Arial" w:hAnsi="Arial" w:cs="Arial"/>
          <w:color w:val="141414"/>
          <w:sz w:val="27"/>
          <w:szCs w:val="27"/>
          <w:shd w:val="clear" w:color="auto" w:fill="B8FFDD"/>
        </w:rPr>
        <w:t>, offer </w:t>
      </w:r>
      <w:r>
        <w:rPr>
          <w:rStyle w:val="Strong"/>
          <w:rFonts w:ascii="Arial" w:hAnsi="Arial" w:cs="Arial"/>
          <w:color w:val="141414"/>
          <w:sz w:val="27"/>
          <w:szCs w:val="27"/>
          <w:bdr w:val="none" w:sz="0" w:space="0" w:color="auto" w:frame="1"/>
        </w:rPr>
        <w:t>[tips or guides on using the product]</w:t>
      </w:r>
      <w:r>
        <w:rPr>
          <w:rFonts w:ascii="Arial" w:hAnsi="Arial" w:cs="Arial"/>
          <w:color w:val="141414"/>
          <w:sz w:val="27"/>
          <w:szCs w:val="27"/>
          <w:shd w:val="clear" w:color="auto" w:fill="B8FFDD"/>
        </w:rPr>
        <w:t>, and introduce </w:t>
      </w:r>
      <w:r>
        <w:rPr>
          <w:rStyle w:val="Strong"/>
          <w:rFonts w:ascii="Arial" w:hAnsi="Arial" w:cs="Arial"/>
          <w:color w:val="141414"/>
          <w:sz w:val="27"/>
          <w:szCs w:val="27"/>
          <w:bdr w:val="none" w:sz="0" w:space="0" w:color="auto" w:frame="1"/>
        </w:rPr>
        <w:t>[upcoming promotions or products they might be interested in]</w:t>
      </w:r>
      <w:r>
        <w:rPr>
          <w:rFonts w:ascii="Arial" w:hAnsi="Arial" w:cs="Arial"/>
          <w:color w:val="141414"/>
          <w:sz w:val="27"/>
          <w:szCs w:val="27"/>
          <w:shd w:val="clear" w:color="auto" w:fill="B8FFDD"/>
        </w:rPr>
        <w:t>.</w:t>
      </w:r>
    </w:p>
    <w:p w14:paraId="09F26145" w14:textId="77777777" w:rsidR="00111846" w:rsidRDefault="00111846" w:rsidP="00111846">
      <w:pPr>
        <w:rPr>
          <w:rStyle w:val="Strong"/>
          <w:rFonts w:ascii="Arial" w:hAnsi="Arial" w:cs="Arial"/>
          <w:color w:val="141414"/>
          <w:sz w:val="27"/>
          <w:szCs w:val="27"/>
          <w:bdr w:val="none" w:sz="0" w:space="0" w:color="auto" w:frame="1"/>
        </w:rPr>
      </w:pPr>
    </w:p>
    <w:p w14:paraId="7BF347AB" w14:textId="50F41CED" w:rsidR="00111846" w:rsidRDefault="00111846" w:rsidP="00111846">
      <w:pPr>
        <w:rPr>
          <w:rStyle w:val="Strong"/>
          <w:rFonts w:ascii="Arial" w:hAnsi="Arial" w:cs="Arial"/>
          <w:color w:val="141414"/>
          <w:sz w:val="27"/>
          <w:szCs w:val="27"/>
          <w:bdr w:val="none" w:sz="0" w:space="0" w:color="auto" w:frame="1"/>
        </w:rPr>
      </w:pPr>
      <w:r>
        <w:rPr>
          <w:rFonts w:ascii="Arial" w:hAnsi="Arial" w:cs="Arial"/>
          <w:color w:val="141414"/>
          <w:sz w:val="27"/>
          <w:szCs w:val="27"/>
          <w:shd w:val="clear" w:color="auto" w:fill="B8FFDD"/>
        </w:rPr>
        <w:t>26. Write a promotional email to introduce our new product or service. Highlight </w:t>
      </w:r>
      <w:r>
        <w:rPr>
          <w:rStyle w:val="Strong"/>
          <w:rFonts w:ascii="Arial" w:hAnsi="Arial" w:cs="Arial"/>
          <w:color w:val="141414"/>
          <w:sz w:val="27"/>
          <w:szCs w:val="27"/>
          <w:bdr w:val="none" w:sz="0" w:space="0" w:color="auto" w:frame="1"/>
        </w:rPr>
        <w:t>[features that differentiate it from other products]</w:t>
      </w:r>
      <w:r>
        <w:rPr>
          <w:rFonts w:ascii="Arial" w:hAnsi="Arial" w:cs="Arial"/>
          <w:color w:val="141414"/>
          <w:sz w:val="27"/>
          <w:szCs w:val="27"/>
          <w:shd w:val="clear" w:color="auto" w:fill="B8FFDD"/>
        </w:rPr>
        <w:t>, offer </w:t>
      </w:r>
      <w:r>
        <w:rPr>
          <w:rStyle w:val="Strong"/>
          <w:rFonts w:ascii="Arial" w:hAnsi="Arial" w:cs="Arial"/>
          <w:color w:val="141414"/>
          <w:sz w:val="27"/>
          <w:szCs w:val="27"/>
          <w:bdr w:val="none" w:sz="0" w:space="0" w:color="auto" w:frame="1"/>
        </w:rPr>
        <w:t>[limited-time discounts or offers]</w:t>
      </w:r>
      <w:r>
        <w:rPr>
          <w:rFonts w:ascii="Arial" w:hAnsi="Arial" w:cs="Arial"/>
          <w:color w:val="141414"/>
          <w:sz w:val="27"/>
          <w:szCs w:val="27"/>
          <w:shd w:val="clear" w:color="auto" w:fill="B8FFDD"/>
        </w:rPr>
        <w:t>, and share </w:t>
      </w:r>
      <w:r>
        <w:rPr>
          <w:rStyle w:val="Strong"/>
          <w:rFonts w:ascii="Arial" w:hAnsi="Arial" w:cs="Arial"/>
          <w:color w:val="141414"/>
          <w:sz w:val="27"/>
          <w:szCs w:val="27"/>
          <w:bdr w:val="none" w:sz="0" w:space="0" w:color="auto" w:frame="1"/>
        </w:rPr>
        <w:t>[reviews or testimonials]</w:t>
      </w:r>
      <w:r>
        <w:rPr>
          <w:rFonts w:ascii="Arial" w:hAnsi="Arial" w:cs="Arial"/>
          <w:color w:val="141414"/>
          <w:sz w:val="27"/>
          <w:szCs w:val="27"/>
          <w:shd w:val="clear" w:color="auto" w:fill="B8FFDD"/>
        </w:rPr>
        <w:t>.</w:t>
      </w:r>
    </w:p>
    <w:p w14:paraId="3B897FCB" w14:textId="3FA3ABC7" w:rsidR="00111846" w:rsidRDefault="00111846"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27. Create a reminder email for an upcoming deadline or meeting. Specify </w:t>
      </w:r>
      <w:r>
        <w:rPr>
          <w:rStyle w:val="Strong"/>
          <w:rFonts w:ascii="Arial" w:hAnsi="Arial" w:cs="Arial"/>
          <w:color w:val="141414"/>
          <w:sz w:val="27"/>
          <w:szCs w:val="27"/>
          <w:bdr w:val="none" w:sz="0" w:space="0" w:color="auto" w:frame="1"/>
        </w:rPr>
        <w:t>[the date and time]</w:t>
      </w:r>
      <w:r>
        <w:rPr>
          <w:rFonts w:ascii="Arial" w:hAnsi="Arial" w:cs="Arial"/>
          <w:color w:val="141414"/>
          <w:sz w:val="27"/>
          <w:szCs w:val="27"/>
          <w:shd w:val="clear" w:color="auto" w:fill="B8FFDD"/>
        </w:rPr>
        <w:t>, provide </w:t>
      </w:r>
      <w:r>
        <w:rPr>
          <w:rStyle w:val="Strong"/>
          <w:rFonts w:ascii="Arial" w:hAnsi="Arial" w:cs="Arial"/>
          <w:color w:val="141414"/>
          <w:sz w:val="27"/>
          <w:szCs w:val="27"/>
          <w:bdr w:val="none" w:sz="0" w:space="0" w:color="auto" w:frame="1"/>
        </w:rPr>
        <w:t>[agenda items or topics for discussion]</w:t>
      </w:r>
      <w:r>
        <w:rPr>
          <w:rFonts w:ascii="Arial" w:hAnsi="Arial" w:cs="Arial"/>
          <w:color w:val="141414"/>
          <w:sz w:val="27"/>
          <w:szCs w:val="27"/>
          <w:shd w:val="clear" w:color="auto" w:fill="B8FFDD"/>
        </w:rPr>
        <w:t>, and include </w:t>
      </w:r>
      <w:r>
        <w:rPr>
          <w:rStyle w:val="Strong"/>
          <w:rFonts w:ascii="Arial" w:hAnsi="Arial" w:cs="Arial"/>
          <w:color w:val="141414"/>
          <w:sz w:val="27"/>
          <w:szCs w:val="27"/>
          <w:bdr w:val="none" w:sz="0" w:space="0" w:color="auto" w:frame="1"/>
        </w:rPr>
        <w:t>[any preparatory materials or actions needed]</w:t>
      </w:r>
      <w:r>
        <w:rPr>
          <w:rFonts w:ascii="Arial" w:hAnsi="Arial" w:cs="Arial"/>
          <w:color w:val="141414"/>
          <w:sz w:val="27"/>
          <w:szCs w:val="27"/>
          <w:shd w:val="clear" w:color="auto" w:fill="B8FFDD"/>
        </w:rPr>
        <w:t>.</w:t>
      </w:r>
    </w:p>
    <w:p w14:paraId="28EE7F41" w14:textId="752413B7" w:rsidR="00111846" w:rsidRDefault="00111846"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28. Generate a professional email to request a meeting or consultation. Explain </w:t>
      </w:r>
      <w:r>
        <w:rPr>
          <w:rStyle w:val="Strong"/>
          <w:rFonts w:ascii="Arial" w:hAnsi="Arial" w:cs="Arial"/>
          <w:color w:val="141414"/>
          <w:sz w:val="27"/>
          <w:szCs w:val="27"/>
          <w:bdr w:val="none" w:sz="0" w:space="0" w:color="auto" w:frame="1"/>
        </w:rPr>
        <w:t>[the purpose of the meeting]</w:t>
      </w:r>
      <w:r>
        <w:rPr>
          <w:rFonts w:ascii="Arial" w:hAnsi="Arial" w:cs="Arial"/>
          <w:color w:val="141414"/>
          <w:sz w:val="27"/>
          <w:szCs w:val="27"/>
          <w:shd w:val="clear" w:color="auto" w:fill="B8FFDD"/>
        </w:rPr>
        <w:t>, suggest </w:t>
      </w:r>
      <w:r>
        <w:rPr>
          <w:rStyle w:val="Strong"/>
          <w:rFonts w:ascii="Arial" w:hAnsi="Arial" w:cs="Arial"/>
          <w:color w:val="141414"/>
          <w:sz w:val="27"/>
          <w:szCs w:val="27"/>
          <w:bdr w:val="none" w:sz="0" w:space="0" w:color="auto" w:frame="1"/>
        </w:rPr>
        <w:t>[potential time slots]</w:t>
      </w:r>
      <w:r>
        <w:rPr>
          <w:rFonts w:ascii="Arial" w:hAnsi="Arial" w:cs="Arial"/>
          <w:color w:val="141414"/>
          <w:sz w:val="27"/>
          <w:szCs w:val="27"/>
          <w:shd w:val="clear" w:color="auto" w:fill="B8FFDD"/>
        </w:rPr>
        <w:t>, and outline </w:t>
      </w:r>
      <w:r>
        <w:rPr>
          <w:rStyle w:val="Strong"/>
          <w:rFonts w:ascii="Arial" w:hAnsi="Arial" w:cs="Arial"/>
          <w:color w:val="141414"/>
          <w:sz w:val="27"/>
          <w:szCs w:val="27"/>
          <w:bdr w:val="none" w:sz="0" w:space="0" w:color="auto" w:frame="1"/>
        </w:rPr>
        <w:t>[topics or questions to be covered]</w:t>
      </w:r>
      <w:r>
        <w:rPr>
          <w:rFonts w:ascii="Arial" w:hAnsi="Arial" w:cs="Arial"/>
          <w:color w:val="141414"/>
          <w:sz w:val="27"/>
          <w:szCs w:val="27"/>
          <w:shd w:val="clear" w:color="auto" w:fill="B8FFDD"/>
        </w:rPr>
        <w:t>.</w:t>
      </w:r>
    </w:p>
    <w:p w14:paraId="2413B02E" w14:textId="149A9AC8" w:rsidR="00111846" w:rsidRDefault="00000000" w:rsidP="00111846">
      <w:pPr>
        <w:rPr>
          <w:rFonts w:ascii="Arial" w:hAnsi="Arial" w:cs="Arial"/>
          <w:color w:val="141414"/>
          <w:sz w:val="27"/>
          <w:szCs w:val="27"/>
          <w:shd w:val="clear" w:color="auto" w:fill="B8FFDD"/>
        </w:rPr>
      </w:pPr>
      <w:hyperlink r:id="rId13" w:history="1">
        <w:r w:rsidR="00111846" w:rsidRPr="00111846">
          <w:rPr>
            <w:rStyle w:val="Hyperlink"/>
          </w:rPr>
          <w:t>https://www.greataiprompts.com/wp-content/uploads/2023/12/chatgpt-prompt-example-2023-12-22-at-11.08.19-AM-1024x786.png</w:t>
        </w:r>
      </w:hyperlink>
    </w:p>
    <w:p w14:paraId="3CE8DD91" w14:textId="0ECF7E6E" w:rsidR="00111846" w:rsidRDefault="00111846"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29. Write an apology email to a customer for a delay or mistake. Acknowledge </w:t>
      </w:r>
      <w:r>
        <w:rPr>
          <w:rStyle w:val="Strong"/>
          <w:rFonts w:ascii="Arial" w:hAnsi="Arial" w:cs="Arial"/>
          <w:color w:val="141414"/>
          <w:sz w:val="27"/>
          <w:szCs w:val="27"/>
          <w:bdr w:val="none" w:sz="0" w:space="0" w:color="auto" w:frame="1"/>
        </w:rPr>
        <w:t>[the specific issue or mistake]</w:t>
      </w:r>
      <w:r>
        <w:rPr>
          <w:rFonts w:ascii="Arial" w:hAnsi="Arial" w:cs="Arial"/>
          <w:color w:val="141414"/>
          <w:sz w:val="27"/>
          <w:szCs w:val="27"/>
          <w:shd w:val="clear" w:color="auto" w:fill="B8FFDD"/>
        </w:rPr>
        <w:t>, explain </w:t>
      </w:r>
      <w:r>
        <w:rPr>
          <w:rStyle w:val="Strong"/>
          <w:rFonts w:ascii="Arial" w:hAnsi="Arial" w:cs="Arial"/>
          <w:color w:val="141414"/>
          <w:sz w:val="27"/>
          <w:szCs w:val="27"/>
          <w:bdr w:val="none" w:sz="0" w:space="0" w:color="auto" w:frame="1"/>
        </w:rPr>
        <w:t>[steps taken to rectify it]</w:t>
      </w:r>
      <w:r>
        <w:rPr>
          <w:rFonts w:ascii="Arial" w:hAnsi="Arial" w:cs="Arial"/>
          <w:color w:val="141414"/>
          <w:sz w:val="27"/>
          <w:szCs w:val="27"/>
          <w:shd w:val="clear" w:color="auto" w:fill="B8FFDD"/>
        </w:rPr>
        <w:t>, and offer </w:t>
      </w:r>
      <w:r>
        <w:rPr>
          <w:rStyle w:val="Strong"/>
          <w:rFonts w:ascii="Arial" w:hAnsi="Arial" w:cs="Arial"/>
          <w:color w:val="141414"/>
          <w:sz w:val="27"/>
          <w:szCs w:val="27"/>
          <w:bdr w:val="none" w:sz="0" w:space="0" w:color="auto" w:frame="1"/>
        </w:rPr>
        <w:t>[compensation or goodwill gestures]</w:t>
      </w:r>
      <w:r>
        <w:rPr>
          <w:rFonts w:ascii="Arial" w:hAnsi="Arial" w:cs="Arial"/>
          <w:color w:val="141414"/>
          <w:sz w:val="27"/>
          <w:szCs w:val="27"/>
          <w:shd w:val="clear" w:color="auto" w:fill="B8FFDD"/>
        </w:rPr>
        <w:t>.</w:t>
      </w:r>
    </w:p>
    <w:p w14:paraId="78CFC771" w14:textId="0C0C49AD" w:rsidR="00111846" w:rsidRDefault="00111846"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30. Create a personalized email to nurture a lead and move them closer to a sale. Reference </w:t>
      </w:r>
      <w:r>
        <w:rPr>
          <w:rStyle w:val="Strong"/>
          <w:rFonts w:ascii="Arial" w:hAnsi="Arial" w:cs="Arial"/>
          <w:color w:val="141414"/>
          <w:sz w:val="27"/>
          <w:szCs w:val="27"/>
          <w:bdr w:val="none" w:sz="0" w:space="0" w:color="auto" w:frame="1"/>
        </w:rPr>
        <w:t>[their past interactions with our brand]</w:t>
      </w:r>
      <w:r>
        <w:rPr>
          <w:rFonts w:ascii="Arial" w:hAnsi="Arial" w:cs="Arial"/>
          <w:color w:val="141414"/>
          <w:sz w:val="27"/>
          <w:szCs w:val="27"/>
          <w:shd w:val="clear" w:color="auto" w:fill="B8FFDD"/>
        </w:rPr>
        <w:t>, introduce </w:t>
      </w:r>
      <w:r>
        <w:rPr>
          <w:rStyle w:val="Strong"/>
          <w:rFonts w:ascii="Arial" w:hAnsi="Arial" w:cs="Arial"/>
          <w:color w:val="141414"/>
          <w:sz w:val="27"/>
          <w:szCs w:val="27"/>
          <w:bdr w:val="none" w:sz="0" w:space="0" w:color="auto" w:frame="1"/>
        </w:rPr>
        <w:t>(products or services aligned with their interests)</w:t>
      </w:r>
      <w:r>
        <w:rPr>
          <w:rFonts w:ascii="Arial" w:hAnsi="Arial" w:cs="Arial"/>
          <w:color w:val="141414"/>
          <w:sz w:val="27"/>
          <w:szCs w:val="27"/>
          <w:shd w:val="clear" w:color="auto" w:fill="B8FFDD"/>
        </w:rPr>
        <w:t>, and share </w:t>
      </w:r>
      <w:r>
        <w:rPr>
          <w:rStyle w:val="Strong"/>
          <w:rFonts w:ascii="Arial" w:hAnsi="Arial" w:cs="Arial"/>
          <w:color w:val="141414"/>
          <w:sz w:val="27"/>
          <w:szCs w:val="27"/>
          <w:bdr w:val="none" w:sz="0" w:space="0" w:color="auto" w:frame="1"/>
        </w:rPr>
        <w:t>[exclusive deals or offers]</w:t>
      </w:r>
      <w:r>
        <w:rPr>
          <w:rFonts w:ascii="Arial" w:hAnsi="Arial" w:cs="Arial"/>
          <w:color w:val="141414"/>
          <w:sz w:val="27"/>
          <w:szCs w:val="27"/>
          <w:shd w:val="clear" w:color="auto" w:fill="B8FFDD"/>
        </w:rPr>
        <w:t>.</w:t>
      </w:r>
    </w:p>
    <w:p w14:paraId="7708ADF3" w14:textId="7C2325EA" w:rsidR="00111846" w:rsidRDefault="00793796"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3</w:t>
      </w:r>
      <w:r w:rsidR="00111846">
        <w:rPr>
          <w:rFonts w:ascii="Arial" w:hAnsi="Arial" w:cs="Arial"/>
          <w:color w:val="141414"/>
          <w:sz w:val="27"/>
          <w:szCs w:val="27"/>
          <w:shd w:val="clear" w:color="auto" w:fill="B8FFDD"/>
        </w:rPr>
        <w:t>1. Generate an email to request a referral or testimonial from a satisfied customer. Remind them of </w:t>
      </w:r>
      <w:r w:rsidR="00111846">
        <w:rPr>
          <w:rStyle w:val="Strong"/>
          <w:rFonts w:ascii="Arial" w:hAnsi="Arial" w:cs="Arial"/>
          <w:color w:val="141414"/>
          <w:sz w:val="27"/>
          <w:szCs w:val="27"/>
          <w:bdr w:val="none" w:sz="0" w:space="0" w:color="auto" w:frame="1"/>
        </w:rPr>
        <w:t>[the product/service they availed]</w:t>
      </w:r>
      <w:r w:rsidR="00111846">
        <w:rPr>
          <w:rFonts w:ascii="Arial" w:hAnsi="Arial" w:cs="Arial"/>
          <w:color w:val="141414"/>
          <w:sz w:val="27"/>
          <w:szCs w:val="27"/>
          <w:shd w:val="clear" w:color="auto" w:fill="B8FFDD"/>
        </w:rPr>
        <w:t>, explain </w:t>
      </w:r>
      <w:r w:rsidR="00111846">
        <w:rPr>
          <w:rStyle w:val="Strong"/>
          <w:rFonts w:ascii="Arial" w:hAnsi="Arial" w:cs="Arial"/>
          <w:color w:val="141414"/>
          <w:sz w:val="27"/>
          <w:szCs w:val="27"/>
          <w:bdr w:val="none" w:sz="0" w:space="0" w:color="auto" w:frame="1"/>
        </w:rPr>
        <w:t>[the importance of their feedback]</w:t>
      </w:r>
      <w:r w:rsidR="00111846">
        <w:rPr>
          <w:rFonts w:ascii="Arial" w:hAnsi="Arial" w:cs="Arial"/>
          <w:color w:val="141414"/>
          <w:sz w:val="27"/>
          <w:szCs w:val="27"/>
          <w:shd w:val="clear" w:color="auto" w:fill="B8FFDD"/>
        </w:rPr>
        <w:t>, and provide </w:t>
      </w:r>
      <w:r w:rsidR="00111846">
        <w:rPr>
          <w:rStyle w:val="Strong"/>
          <w:rFonts w:ascii="Arial" w:hAnsi="Arial" w:cs="Arial"/>
          <w:color w:val="141414"/>
          <w:sz w:val="27"/>
          <w:szCs w:val="27"/>
          <w:bdr w:val="none" w:sz="0" w:space="0" w:color="auto" w:frame="1"/>
        </w:rPr>
        <w:t>[an easy way to submit their thoughts]</w:t>
      </w:r>
      <w:r w:rsidR="00111846">
        <w:rPr>
          <w:rFonts w:ascii="Arial" w:hAnsi="Arial" w:cs="Arial"/>
          <w:color w:val="141414"/>
          <w:sz w:val="27"/>
          <w:szCs w:val="27"/>
          <w:shd w:val="clear" w:color="auto" w:fill="B8FFDD"/>
        </w:rPr>
        <w:t>.</w:t>
      </w:r>
    </w:p>
    <w:p w14:paraId="6C407494" w14:textId="36FDC585" w:rsidR="00111846" w:rsidRDefault="00111846"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lastRenderedPageBreak/>
        <w:t>32. Write a promotional email to announce a sale or special offer. Detail </w:t>
      </w:r>
      <w:r>
        <w:rPr>
          <w:rStyle w:val="Strong"/>
          <w:rFonts w:ascii="Arial" w:hAnsi="Arial" w:cs="Arial"/>
          <w:color w:val="141414"/>
          <w:sz w:val="27"/>
          <w:szCs w:val="27"/>
          <w:bdr w:val="none" w:sz="0" w:space="0" w:color="auto" w:frame="1"/>
        </w:rPr>
        <w:t>[the range of products on sale]</w:t>
      </w:r>
      <w:r>
        <w:rPr>
          <w:rFonts w:ascii="Arial" w:hAnsi="Arial" w:cs="Arial"/>
          <w:color w:val="141414"/>
          <w:sz w:val="27"/>
          <w:szCs w:val="27"/>
          <w:shd w:val="clear" w:color="auto" w:fill="B8FFDD"/>
        </w:rPr>
        <w:t>, specify </w:t>
      </w:r>
      <w:r>
        <w:rPr>
          <w:rStyle w:val="Strong"/>
          <w:rFonts w:ascii="Arial" w:hAnsi="Arial" w:cs="Arial"/>
          <w:color w:val="141414"/>
          <w:sz w:val="27"/>
          <w:szCs w:val="27"/>
          <w:bdr w:val="none" w:sz="0" w:space="0" w:color="auto" w:frame="1"/>
        </w:rPr>
        <w:t>[the duration of the sale]</w:t>
      </w:r>
      <w:r>
        <w:rPr>
          <w:rFonts w:ascii="Arial" w:hAnsi="Arial" w:cs="Arial"/>
          <w:color w:val="141414"/>
          <w:sz w:val="27"/>
          <w:szCs w:val="27"/>
          <w:shd w:val="clear" w:color="auto" w:fill="B8FFDD"/>
        </w:rPr>
        <w:t>, and highlight </w:t>
      </w:r>
      <w:r>
        <w:rPr>
          <w:rStyle w:val="Strong"/>
          <w:rFonts w:ascii="Arial" w:hAnsi="Arial" w:cs="Arial"/>
          <w:color w:val="141414"/>
          <w:sz w:val="27"/>
          <w:szCs w:val="27"/>
          <w:bdr w:val="none" w:sz="0" w:space="0" w:color="auto" w:frame="1"/>
        </w:rPr>
        <w:t>[exclusive benefits for early birds or loyal customers]</w:t>
      </w:r>
      <w:r>
        <w:rPr>
          <w:rFonts w:ascii="Arial" w:hAnsi="Arial" w:cs="Arial"/>
          <w:color w:val="141414"/>
          <w:sz w:val="27"/>
          <w:szCs w:val="27"/>
          <w:shd w:val="clear" w:color="auto" w:fill="B8FFDD"/>
        </w:rPr>
        <w:t>.</w:t>
      </w:r>
    </w:p>
    <w:p w14:paraId="4EAE3D05" w14:textId="24033008" w:rsidR="00111846" w:rsidRDefault="00111846"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33. Create an email to send to a prospect who has shown interest in our product. Address </w:t>
      </w:r>
      <w:r>
        <w:rPr>
          <w:rStyle w:val="Strong"/>
          <w:rFonts w:ascii="Arial" w:hAnsi="Arial" w:cs="Arial"/>
          <w:color w:val="141414"/>
          <w:sz w:val="27"/>
          <w:szCs w:val="27"/>
          <w:bdr w:val="none" w:sz="0" w:space="0" w:color="auto" w:frame="1"/>
        </w:rPr>
        <w:t>[their specific needs or queries]</w:t>
      </w:r>
      <w:r>
        <w:rPr>
          <w:rFonts w:ascii="Arial" w:hAnsi="Arial" w:cs="Arial"/>
          <w:color w:val="141414"/>
          <w:sz w:val="27"/>
          <w:szCs w:val="27"/>
          <w:shd w:val="clear" w:color="auto" w:fill="B8FFDD"/>
        </w:rPr>
        <w:t>, share </w:t>
      </w:r>
      <w:r>
        <w:rPr>
          <w:rStyle w:val="Strong"/>
          <w:rFonts w:ascii="Arial" w:hAnsi="Arial" w:cs="Arial"/>
          <w:color w:val="141414"/>
          <w:sz w:val="27"/>
          <w:szCs w:val="27"/>
          <w:bdr w:val="none" w:sz="0" w:space="0" w:color="auto" w:frame="1"/>
        </w:rPr>
        <w:t>[additional product details or demos]</w:t>
      </w:r>
      <w:r>
        <w:rPr>
          <w:rFonts w:ascii="Arial" w:hAnsi="Arial" w:cs="Arial"/>
          <w:color w:val="141414"/>
          <w:sz w:val="27"/>
          <w:szCs w:val="27"/>
          <w:shd w:val="clear" w:color="auto" w:fill="B8FFDD"/>
        </w:rPr>
        <w:t>, and provide </w:t>
      </w:r>
      <w:r>
        <w:rPr>
          <w:rStyle w:val="Strong"/>
          <w:rFonts w:ascii="Arial" w:hAnsi="Arial" w:cs="Arial"/>
          <w:color w:val="141414"/>
          <w:sz w:val="27"/>
          <w:szCs w:val="27"/>
          <w:bdr w:val="none" w:sz="0" w:space="0" w:color="auto" w:frame="1"/>
        </w:rPr>
        <w:t>[a special offer for their consideration]</w:t>
      </w:r>
      <w:r>
        <w:rPr>
          <w:rFonts w:ascii="Arial" w:hAnsi="Arial" w:cs="Arial"/>
          <w:color w:val="141414"/>
          <w:sz w:val="27"/>
          <w:szCs w:val="27"/>
          <w:shd w:val="clear" w:color="auto" w:fill="B8FFDD"/>
        </w:rPr>
        <w:t>.</w:t>
      </w:r>
    </w:p>
    <w:p w14:paraId="7B468AB8" w14:textId="42786FA0" w:rsidR="00111846" w:rsidRDefault="00111846"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34. Generate an email to request feedback from customers on our product or service. Emphasize </w:t>
      </w:r>
      <w:r>
        <w:rPr>
          <w:rStyle w:val="Strong"/>
          <w:rFonts w:ascii="Arial" w:hAnsi="Arial" w:cs="Arial"/>
          <w:color w:val="141414"/>
          <w:sz w:val="27"/>
          <w:szCs w:val="27"/>
          <w:bdr w:val="none" w:sz="0" w:space="0" w:color="auto" w:frame="1"/>
        </w:rPr>
        <w:t>[areas we’re specifically looking feedback on]</w:t>
      </w:r>
      <w:r>
        <w:rPr>
          <w:rFonts w:ascii="Arial" w:hAnsi="Arial" w:cs="Arial"/>
          <w:color w:val="141414"/>
          <w:sz w:val="27"/>
          <w:szCs w:val="27"/>
          <w:shd w:val="clear" w:color="auto" w:fill="B8FFDD"/>
        </w:rPr>
        <w:t>, provide </w:t>
      </w:r>
      <w:r>
        <w:rPr>
          <w:rStyle w:val="Strong"/>
          <w:rFonts w:ascii="Arial" w:hAnsi="Arial" w:cs="Arial"/>
          <w:color w:val="141414"/>
          <w:sz w:val="27"/>
          <w:szCs w:val="27"/>
          <w:bdr w:val="none" w:sz="0" w:space="0" w:color="auto" w:frame="1"/>
        </w:rPr>
        <w:t>[a platform or method for feedback submission]</w:t>
      </w:r>
      <w:r>
        <w:rPr>
          <w:rFonts w:ascii="Arial" w:hAnsi="Arial" w:cs="Arial"/>
          <w:color w:val="141414"/>
          <w:sz w:val="27"/>
          <w:szCs w:val="27"/>
          <w:shd w:val="clear" w:color="auto" w:fill="B8FFDD"/>
        </w:rPr>
        <w:t>, and offer </w:t>
      </w:r>
      <w:r>
        <w:rPr>
          <w:rStyle w:val="Strong"/>
          <w:rFonts w:ascii="Arial" w:hAnsi="Arial" w:cs="Arial"/>
          <w:color w:val="141414"/>
          <w:sz w:val="27"/>
          <w:szCs w:val="27"/>
          <w:bdr w:val="none" w:sz="0" w:space="0" w:color="auto" w:frame="1"/>
        </w:rPr>
        <w:t>[incentives for detailed feedback]</w:t>
      </w:r>
      <w:r>
        <w:rPr>
          <w:rFonts w:ascii="Arial" w:hAnsi="Arial" w:cs="Arial"/>
          <w:color w:val="141414"/>
          <w:sz w:val="27"/>
          <w:szCs w:val="27"/>
          <w:shd w:val="clear" w:color="auto" w:fill="B8FFDD"/>
        </w:rPr>
        <w:t>.</w:t>
      </w:r>
    </w:p>
    <w:p w14:paraId="205392B9" w14:textId="77777777" w:rsidR="00111846" w:rsidRDefault="00111846" w:rsidP="00111846">
      <w:pPr>
        <w:rPr>
          <w:b/>
          <w:bCs/>
        </w:rPr>
      </w:pPr>
    </w:p>
    <w:p w14:paraId="53BA47EB" w14:textId="3A014F00" w:rsidR="00111846"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35. </w:t>
      </w:r>
      <w:r>
        <w:rPr>
          <w:rStyle w:val="Strong"/>
          <w:rFonts w:ascii="Arial" w:hAnsi="Arial" w:cs="Arial"/>
          <w:color w:val="141414"/>
          <w:sz w:val="27"/>
          <w:szCs w:val="27"/>
          <w:bdr w:val="none" w:sz="0" w:space="0" w:color="auto" w:frame="1"/>
        </w:rPr>
        <w:t>Write an email to send</w:t>
      </w:r>
      <w:r>
        <w:rPr>
          <w:rFonts w:ascii="Arial" w:hAnsi="Arial" w:cs="Arial"/>
          <w:color w:val="141414"/>
          <w:sz w:val="27"/>
          <w:szCs w:val="27"/>
          <w:shd w:val="clear" w:color="auto" w:fill="B8FFDD"/>
        </w:rPr>
        <w:t> to a customer who has unsubscribed from our mailing list. Ask for </w:t>
      </w:r>
      <w:r>
        <w:rPr>
          <w:rStyle w:val="Strong"/>
          <w:rFonts w:ascii="Arial" w:hAnsi="Arial" w:cs="Arial"/>
          <w:color w:val="141414"/>
          <w:sz w:val="27"/>
          <w:szCs w:val="27"/>
          <w:bdr w:val="none" w:sz="0" w:space="0" w:color="auto" w:frame="1"/>
        </w:rPr>
        <w:t xml:space="preserve">[reasons for the </w:t>
      </w:r>
      <w:proofErr w:type="spellStart"/>
      <w:r>
        <w:rPr>
          <w:rStyle w:val="Strong"/>
          <w:rFonts w:ascii="Arial" w:hAnsi="Arial" w:cs="Arial"/>
          <w:color w:val="141414"/>
          <w:sz w:val="27"/>
          <w:szCs w:val="27"/>
          <w:bdr w:val="none" w:sz="0" w:space="0" w:color="auto" w:frame="1"/>
        </w:rPr>
        <w:t>unsubscription</w:t>
      </w:r>
      <w:proofErr w:type="spellEnd"/>
      <w:r>
        <w:rPr>
          <w:rStyle w:val="Strong"/>
          <w:rFonts w:ascii="Arial" w:hAnsi="Arial" w:cs="Arial"/>
          <w:color w:val="141414"/>
          <w:sz w:val="27"/>
          <w:szCs w:val="27"/>
          <w:bdr w:val="none" w:sz="0" w:space="0" w:color="auto" w:frame="1"/>
        </w:rPr>
        <w:t>]</w:t>
      </w:r>
      <w:r>
        <w:rPr>
          <w:rFonts w:ascii="Arial" w:hAnsi="Arial" w:cs="Arial"/>
          <w:color w:val="141414"/>
          <w:sz w:val="27"/>
          <w:szCs w:val="27"/>
          <w:shd w:val="clear" w:color="auto" w:fill="B8FFDD"/>
        </w:rPr>
        <w:t>, provide </w:t>
      </w:r>
      <w:r>
        <w:rPr>
          <w:rStyle w:val="Strong"/>
          <w:rFonts w:ascii="Arial" w:hAnsi="Arial" w:cs="Arial"/>
          <w:color w:val="141414"/>
          <w:sz w:val="27"/>
          <w:szCs w:val="27"/>
          <w:bdr w:val="none" w:sz="0" w:space="0" w:color="auto" w:frame="1"/>
        </w:rPr>
        <w:t>[updates on improvements since their departure]</w:t>
      </w:r>
      <w:r>
        <w:rPr>
          <w:rFonts w:ascii="Arial" w:hAnsi="Arial" w:cs="Arial"/>
          <w:color w:val="141414"/>
          <w:sz w:val="27"/>
          <w:szCs w:val="27"/>
          <w:shd w:val="clear" w:color="auto" w:fill="B8FFDD"/>
        </w:rPr>
        <w:t>, and offer </w:t>
      </w:r>
      <w:r>
        <w:rPr>
          <w:rStyle w:val="Strong"/>
          <w:rFonts w:ascii="Arial" w:hAnsi="Arial" w:cs="Arial"/>
          <w:color w:val="141414"/>
          <w:sz w:val="27"/>
          <w:szCs w:val="27"/>
          <w:bdr w:val="none" w:sz="0" w:space="0" w:color="auto" w:frame="1"/>
        </w:rPr>
        <w:t>[an incentive to reconsider]</w:t>
      </w:r>
      <w:r>
        <w:rPr>
          <w:rFonts w:ascii="Arial" w:hAnsi="Arial" w:cs="Arial"/>
          <w:color w:val="141414"/>
          <w:sz w:val="27"/>
          <w:szCs w:val="27"/>
          <w:shd w:val="clear" w:color="auto" w:fill="B8FFDD"/>
        </w:rPr>
        <w:t>.</w:t>
      </w:r>
    </w:p>
    <w:p w14:paraId="3A63F27F" w14:textId="5D200081"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36. Create an email to send to a potential partner to explore collaboration opportunities. Introduce </w:t>
      </w:r>
      <w:r>
        <w:rPr>
          <w:rStyle w:val="Strong"/>
          <w:rFonts w:ascii="Arial" w:hAnsi="Arial" w:cs="Arial"/>
          <w:color w:val="141414"/>
          <w:sz w:val="27"/>
          <w:szCs w:val="27"/>
          <w:bdr w:val="none" w:sz="0" w:space="0" w:color="auto" w:frame="1"/>
        </w:rPr>
        <w:t>[our company’s strengths and assets]</w:t>
      </w:r>
      <w:r>
        <w:rPr>
          <w:rFonts w:ascii="Arial" w:hAnsi="Arial" w:cs="Arial"/>
          <w:color w:val="141414"/>
          <w:sz w:val="27"/>
          <w:szCs w:val="27"/>
          <w:shd w:val="clear" w:color="auto" w:fill="B8FFDD"/>
        </w:rPr>
        <w:t>, specify </w:t>
      </w:r>
      <w:r>
        <w:rPr>
          <w:rStyle w:val="Strong"/>
          <w:rFonts w:ascii="Arial" w:hAnsi="Arial" w:cs="Arial"/>
          <w:color w:val="141414"/>
          <w:sz w:val="27"/>
          <w:szCs w:val="27"/>
          <w:bdr w:val="none" w:sz="0" w:space="0" w:color="auto" w:frame="1"/>
        </w:rPr>
        <w:t>[areas of potential collaboration]</w:t>
      </w:r>
      <w:r>
        <w:rPr>
          <w:rFonts w:ascii="Arial" w:hAnsi="Arial" w:cs="Arial"/>
          <w:color w:val="141414"/>
          <w:sz w:val="27"/>
          <w:szCs w:val="27"/>
          <w:shd w:val="clear" w:color="auto" w:fill="B8FFDD"/>
        </w:rPr>
        <w:t>, and suggest </w:t>
      </w:r>
      <w:r>
        <w:rPr>
          <w:rStyle w:val="Strong"/>
          <w:rFonts w:ascii="Arial" w:hAnsi="Arial" w:cs="Arial"/>
          <w:color w:val="141414"/>
          <w:sz w:val="27"/>
          <w:szCs w:val="27"/>
          <w:bdr w:val="none" w:sz="0" w:space="0" w:color="auto" w:frame="1"/>
        </w:rPr>
        <w:t>[initial steps for partnership exploration]</w:t>
      </w:r>
      <w:r>
        <w:rPr>
          <w:rFonts w:ascii="Arial" w:hAnsi="Arial" w:cs="Arial"/>
          <w:color w:val="141414"/>
          <w:sz w:val="27"/>
          <w:szCs w:val="27"/>
          <w:shd w:val="clear" w:color="auto" w:fill="B8FFDD"/>
        </w:rPr>
        <w:t>.</w:t>
      </w:r>
    </w:p>
    <w:p w14:paraId="3EB757FA" w14:textId="514491AE"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37. Generate an email to send to a customer with a personalized upselling or cross-selling suggestion. Highlight </w:t>
      </w:r>
      <w:r>
        <w:rPr>
          <w:rStyle w:val="Strong"/>
          <w:rFonts w:ascii="Arial" w:hAnsi="Arial" w:cs="Arial"/>
          <w:color w:val="141414"/>
          <w:sz w:val="27"/>
          <w:szCs w:val="27"/>
          <w:bdr w:val="none" w:sz="0" w:space="0" w:color="auto" w:frame="1"/>
        </w:rPr>
        <w:t>(products related to their past purchases)</w:t>
      </w:r>
      <w:r>
        <w:rPr>
          <w:rFonts w:ascii="Arial" w:hAnsi="Arial" w:cs="Arial"/>
          <w:color w:val="141414"/>
          <w:sz w:val="27"/>
          <w:szCs w:val="27"/>
          <w:shd w:val="clear" w:color="auto" w:fill="B8FFDD"/>
        </w:rPr>
        <w:t>, explain </w:t>
      </w:r>
      <w:r>
        <w:rPr>
          <w:rStyle w:val="Strong"/>
          <w:rFonts w:ascii="Arial" w:hAnsi="Arial" w:cs="Arial"/>
          <w:color w:val="141414"/>
          <w:sz w:val="27"/>
          <w:szCs w:val="27"/>
          <w:bdr w:val="none" w:sz="0" w:space="0" w:color="auto" w:frame="1"/>
        </w:rPr>
        <w:t>[benefits of the suggested product]</w:t>
      </w:r>
      <w:r>
        <w:rPr>
          <w:rFonts w:ascii="Arial" w:hAnsi="Arial" w:cs="Arial"/>
          <w:color w:val="141414"/>
          <w:sz w:val="27"/>
          <w:szCs w:val="27"/>
          <w:shd w:val="clear" w:color="auto" w:fill="B8FFDD"/>
        </w:rPr>
        <w:t>, and provide </w:t>
      </w:r>
      <w:r>
        <w:rPr>
          <w:rStyle w:val="Strong"/>
          <w:rFonts w:ascii="Arial" w:hAnsi="Arial" w:cs="Arial"/>
          <w:color w:val="141414"/>
          <w:sz w:val="27"/>
          <w:szCs w:val="27"/>
          <w:bdr w:val="none" w:sz="0" w:space="0" w:color="auto" w:frame="1"/>
        </w:rPr>
        <w:t>[a limited-time offer or discount for them]</w:t>
      </w:r>
      <w:r>
        <w:rPr>
          <w:rFonts w:ascii="Arial" w:hAnsi="Arial" w:cs="Arial"/>
          <w:color w:val="141414"/>
          <w:sz w:val="27"/>
          <w:szCs w:val="27"/>
          <w:shd w:val="clear" w:color="auto" w:fill="B8FFDD"/>
        </w:rPr>
        <w:t>.</w:t>
      </w:r>
    </w:p>
    <w:p w14:paraId="09EACB78" w14:textId="3D37588F"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38. Write a daily </w:t>
      </w:r>
      <w:hyperlink r:id="rId14" w:history="1">
        <w:r>
          <w:rPr>
            <w:rStyle w:val="Hyperlink"/>
            <w:rFonts w:ascii="Arial" w:hAnsi="Arial" w:cs="Arial"/>
            <w:sz w:val="27"/>
            <w:szCs w:val="27"/>
            <w:bdr w:val="none" w:sz="0" w:space="0" w:color="auto" w:frame="1"/>
          </w:rPr>
          <w:t>to-do list</w:t>
        </w:r>
      </w:hyperlink>
      <w:r>
        <w:rPr>
          <w:rFonts w:ascii="Arial" w:hAnsi="Arial" w:cs="Arial"/>
          <w:color w:val="141414"/>
          <w:sz w:val="27"/>
          <w:szCs w:val="27"/>
          <w:shd w:val="clear" w:color="auto" w:fill="B8FFDD"/>
        </w:rPr>
        <w:t> for the sales team using this data; </w:t>
      </w:r>
      <w:r>
        <w:rPr>
          <w:rStyle w:val="Strong"/>
          <w:rFonts w:ascii="Arial" w:hAnsi="Arial" w:cs="Arial"/>
          <w:color w:val="141414"/>
          <w:sz w:val="27"/>
          <w:szCs w:val="27"/>
          <w:bdr w:val="none" w:sz="0" w:space="0" w:color="auto" w:frame="1"/>
        </w:rPr>
        <w:t>[data]</w:t>
      </w:r>
      <w:r>
        <w:rPr>
          <w:rFonts w:ascii="Arial" w:hAnsi="Arial" w:cs="Arial"/>
          <w:color w:val="141414"/>
          <w:sz w:val="27"/>
          <w:szCs w:val="27"/>
          <w:shd w:val="clear" w:color="auto" w:fill="B8FFDD"/>
        </w:rPr>
        <w:t>. Ensure tasks are aligned with </w:t>
      </w:r>
      <w:r>
        <w:rPr>
          <w:rStyle w:val="Strong"/>
          <w:rFonts w:ascii="Arial" w:hAnsi="Arial" w:cs="Arial"/>
          <w:color w:val="141414"/>
          <w:sz w:val="27"/>
          <w:szCs w:val="27"/>
          <w:bdr w:val="none" w:sz="0" w:space="0" w:color="auto" w:frame="1"/>
        </w:rPr>
        <w:t>[specific sales goals or targets]</w:t>
      </w:r>
      <w:r>
        <w:rPr>
          <w:rFonts w:ascii="Arial" w:hAnsi="Arial" w:cs="Arial"/>
          <w:color w:val="141414"/>
          <w:sz w:val="27"/>
          <w:szCs w:val="27"/>
          <w:shd w:val="clear" w:color="auto" w:fill="B8FFDD"/>
        </w:rPr>
        <w:t> and prioritize </w:t>
      </w:r>
      <w:r>
        <w:rPr>
          <w:rStyle w:val="Strong"/>
          <w:rFonts w:ascii="Arial" w:hAnsi="Arial" w:cs="Arial"/>
          <w:color w:val="141414"/>
          <w:sz w:val="27"/>
          <w:szCs w:val="27"/>
          <w:bdr w:val="none" w:sz="0" w:space="0" w:color="auto" w:frame="1"/>
        </w:rPr>
        <w:t>[urgent or high-impact activities]</w:t>
      </w:r>
      <w:r>
        <w:rPr>
          <w:rFonts w:ascii="Arial" w:hAnsi="Arial" w:cs="Arial"/>
          <w:color w:val="141414"/>
          <w:sz w:val="27"/>
          <w:szCs w:val="27"/>
          <w:shd w:val="clear" w:color="auto" w:fill="B8FFDD"/>
        </w:rPr>
        <w:t>. Highlight </w:t>
      </w:r>
      <w:r>
        <w:rPr>
          <w:rStyle w:val="Strong"/>
          <w:rFonts w:ascii="Arial" w:hAnsi="Arial" w:cs="Arial"/>
          <w:color w:val="141414"/>
          <w:sz w:val="27"/>
          <w:szCs w:val="27"/>
          <w:bdr w:val="none" w:sz="0" w:space="0" w:color="auto" w:frame="1"/>
        </w:rPr>
        <w:t>[any team meetings or collaboration sessions]</w:t>
      </w:r>
      <w:r>
        <w:rPr>
          <w:rFonts w:ascii="Arial" w:hAnsi="Arial" w:cs="Arial"/>
          <w:color w:val="141414"/>
          <w:sz w:val="27"/>
          <w:szCs w:val="27"/>
          <w:shd w:val="clear" w:color="auto" w:fill="B8FFDD"/>
        </w:rPr>
        <w:t>.</w:t>
      </w:r>
    </w:p>
    <w:p w14:paraId="44F7A43E" w14:textId="27A3172B"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39. Generate a daily summary of customer feedback and testimonials. Focus on feedback related to </w:t>
      </w:r>
      <w:r>
        <w:rPr>
          <w:rStyle w:val="Strong"/>
          <w:rFonts w:ascii="Arial" w:hAnsi="Arial" w:cs="Arial"/>
          <w:color w:val="141414"/>
          <w:sz w:val="27"/>
          <w:szCs w:val="27"/>
          <w:bdr w:val="none" w:sz="0" w:space="0" w:color="auto" w:frame="1"/>
        </w:rPr>
        <w:t>[specific products or services]</w:t>
      </w:r>
      <w:r>
        <w:rPr>
          <w:rFonts w:ascii="Arial" w:hAnsi="Arial" w:cs="Arial"/>
          <w:color w:val="141414"/>
          <w:sz w:val="27"/>
          <w:szCs w:val="27"/>
          <w:shd w:val="clear" w:color="auto" w:fill="B8FFDD"/>
        </w:rPr>
        <w:t>, highlight </w:t>
      </w:r>
      <w:r>
        <w:rPr>
          <w:rStyle w:val="Strong"/>
          <w:rFonts w:ascii="Arial" w:hAnsi="Arial" w:cs="Arial"/>
          <w:color w:val="141414"/>
          <w:sz w:val="27"/>
          <w:szCs w:val="27"/>
          <w:bdr w:val="none" w:sz="0" w:space="0" w:color="auto" w:frame="1"/>
        </w:rPr>
        <w:t>[particularly positive or constructive comments]</w:t>
      </w:r>
      <w:r>
        <w:rPr>
          <w:rFonts w:ascii="Arial" w:hAnsi="Arial" w:cs="Arial"/>
          <w:color w:val="141414"/>
          <w:sz w:val="27"/>
          <w:szCs w:val="27"/>
          <w:shd w:val="clear" w:color="auto" w:fill="B8FFDD"/>
        </w:rPr>
        <w:t>, and categorize feedback by </w:t>
      </w:r>
      <w:r>
        <w:rPr>
          <w:rStyle w:val="Strong"/>
          <w:rFonts w:ascii="Arial" w:hAnsi="Arial" w:cs="Arial"/>
          <w:color w:val="141414"/>
          <w:sz w:val="27"/>
          <w:szCs w:val="27"/>
          <w:bdr w:val="none" w:sz="0" w:space="0" w:color="auto" w:frame="1"/>
        </w:rPr>
        <w:t>[themes or topics]</w:t>
      </w:r>
      <w:r>
        <w:rPr>
          <w:rFonts w:ascii="Arial" w:hAnsi="Arial" w:cs="Arial"/>
          <w:color w:val="141414"/>
          <w:sz w:val="27"/>
          <w:szCs w:val="27"/>
          <w:shd w:val="clear" w:color="auto" w:fill="B8FFDD"/>
        </w:rPr>
        <w:t>.</w:t>
      </w:r>
    </w:p>
    <w:p w14:paraId="209D9294" w14:textId="235F452F"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40. Write a daily agenda for the executive team meeting. Begin with </w:t>
      </w:r>
      <w:r>
        <w:rPr>
          <w:rStyle w:val="Strong"/>
          <w:rFonts w:ascii="Arial" w:hAnsi="Arial" w:cs="Arial"/>
          <w:color w:val="141414"/>
          <w:sz w:val="27"/>
          <w:szCs w:val="27"/>
          <w:bdr w:val="none" w:sz="0" w:space="0" w:color="auto" w:frame="1"/>
        </w:rPr>
        <w:t>[recap of previous decisions or actions]</w:t>
      </w:r>
      <w:r>
        <w:rPr>
          <w:rFonts w:ascii="Arial" w:hAnsi="Arial" w:cs="Arial"/>
          <w:color w:val="141414"/>
          <w:sz w:val="27"/>
          <w:szCs w:val="27"/>
          <w:shd w:val="clear" w:color="auto" w:fill="B8FFDD"/>
        </w:rPr>
        <w:t>, outline </w:t>
      </w:r>
      <w:r>
        <w:rPr>
          <w:rStyle w:val="Strong"/>
          <w:rFonts w:ascii="Arial" w:hAnsi="Arial" w:cs="Arial"/>
          <w:color w:val="141414"/>
          <w:sz w:val="27"/>
          <w:szCs w:val="27"/>
          <w:bdr w:val="none" w:sz="0" w:space="0" w:color="auto" w:frame="1"/>
        </w:rPr>
        <w:t>[key topics or issues for discussion]</w:t>
      </w:r>
      <w:r>
        <w:rPr>
          <w:rFonts w:ascii="Arial" w:hAnsi="Arial" w:cs="Arial"/>
          <w:color w:val="141414"/>
          <w:sz w:val="27"/>
          <w:szCs w:val="27"/>
          <w:shd w:val="clear" w:color="auto" w:fill="B8FFDD"/>
        </w:rPr>
        <w:t>, and allocate time for </w:t>
      </w:r>
      <w:r>
        <w:rPr>
          <w:rStyle w:val="Strong"/>
          <w:rFonts w:ascii="Arial" w:hAnsi="Arial" w:cs="Arial"/>
          <w:color w:val="141414"/>
          <w:sz w:val="27"/>
          <w:szCs w:val="27"/>
          <w:bdr w:val="none" w:sz="0" w:space="0" w:color="auto" w:frame="1"/>
        </w:rPr>
        <w:t>[strategic planning or future outlook]</w:t>
      </w:r>
      <w:r>
        <w:rPr>
          <w:rFonts w:ascii="Arial" w:hAnsi="Arial" w:cs="Arial"/>
          <w:color w:val="141414"/>
          <w:sz w:val="27"/>
          <w:szCs w:val="27"/>
          <w:shd w:val="clear" w:color="auto" w:fill="B8FFDD"/>
        </w:rPr>
        <w:t>.</w:t>
      </w:r>
    </w:p>
    <w:p w14:paraId="76097D95" w14:textId="77777777"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41. Generate a daily study schedule for the next week. Specify </w:t>
      </w:r>
      <w:r>
        <w:rPr>
          <w:rStyle w:val="Strong"/>
          <w:rFonts w:ascii="Arial" w:hAnsi="Arial" w:cs="Arial"/>
          <w:color w:val="141414"/>
          <w:sz w:val="27"/>
          <w:szCs w:val="27"/>
          <w:bdr w:val="none" w:sz="0" w:space="0" w:color="auto" w:frame="1"/>
        </w:rPr>
        <w:t>[starting date]</w:t>
      </w:r>
      <w:r>
        <w:rPr>
          <w:rFonts w:ascii="Arial" w:hAnsi="Arial" w:cs="Arial"/>
          <w:color w:val="141414"/>
          <w:sz w:val="27"/>
          <w:szCs w:val="27"/>
          <w:shd w:val="clear" w:color="auto" w:fill="B8FFDD"/>
        </w:rPr>
        <w:t> to </w:t>
      </w:r>
      <w:r>
        <w:rPr>
          <w:rStyle w:val="Strong"/>
          <w:rFonts w:ascii="Arial" w:hAnsi="Arial" w:cs="Arial"/>
          <w:color w:val="141414"/>
          <w:sz w:val="27"/>
          <w:szCs w:val="27"/>
          <w:bdr w:val="none" w:sz="0" w:space="0" w:color="auto" w:frame="1"/>
        </w:rPr>
        <w:t>[ending date]</w:t>
      </w:r>
      <w:r>
        <w:rPr>
          <w:rFonts w:ascii="Arial" w:hAnsi="Arial" w:cs="Arial"/>
          <w:color w:val="141414"/>
          <w:sz w:val="27"/>
          <w:szCs w:val="27"/>
          <w:shd w:val="clear" w:color="auto" w:fill="B8FFDD"/>
        </w:rPr>
        <w:t xml:space="preserve">. Make sure to include specific times for each </w:t>
      </w:r>
      <w:r>
        <w:rPr>
          <w:rFonts w:ascii="Arial" w:hAnsi="Arial" w:cs="Arial"/>
          <w:color w:val="141414"/>
          <w:sz w:val="27"/>
          <w:szCs w:val="27"/>
          <w:shd w:val="clear" w:color="auto" w:fill="B8FFDD"/>
        </w:rPr>
        <w:lastRenderedPageBreak/>
        <w:t>subject like </w:t>
      </w:r>
      <w:r>
        <w:rPr>
          <w:rStyle w:val="Strong"/>
          <w:rFonts w:ascii="Arial" w:hAnsi="Arial" w:cs="Arial"/>
          <w:color w:val="141414"/>
          <w:sz w:val="27"/>
          <w:szCs w:val="27"/>
          <w:bdr w:val="none" w:sz="0" w:space="0" w:color="auto" w:frame="1"/>
        </w:rPr>
        <w:t>[subject name 1]</w:t>
      </w:r>
      <w:r>
        <w:rPr>
          <w:rFonts w:ascii="Arial" w:hAnsi="Arial" w:cs="Arial"/>
          <w:color w:val="141414"/>
          <w:sz w:val="27"/>
          <w:szCs w:val="27"/>
          <w:shd w:val="clear" w:color="auto" w:fill="B8FFDD"/>
        </w:rPr>
        <w:t>, </w:t>
      </w:r>
      <w:r>
        <w:rPr>
          <w:rStyle w:val="Strong"/>
          <w:rFonts w:ascii="Arial" w:hAnsi="Arial" w:cs="Arial"/>
          <w:color w:val="141414"/>
          <w:sz w:val="27"/>
          <w:szCs w:val="27"/>
          <w:bdr w:val="none" w:sz="0" w:space="0" w:color="auto" w:frame="1"/>
        </w:rPr>
        <w:t>[subject name 2]</w:t>
      </w:r>
      <w:r>
        <w:rPr>
          <w:rFonts w:ascii="Arial" w:hAnsi="Arial" w:cs="Arial"/>
          <w:color w:val="141414"/>
          <w:sz w:val="27"/>
          <w:szCs w:val="27"/>
          <w:shd w:val="clear" w:color="auto" w:fill="B8FFDD"/>
        </w:rPr>
        <w:t>, and </w:t>
      </w:r>
      <w:r>
        <w:rPr>
          <w:rStyle w:val="Strong"/>
          <w:rFonts w:ascii="Arial" w:hAnsi="Arial" w:cs="Arial"/>
          <w:color w:val="141414"/>
          <w:sz w:val="27"/>
          <w:szCs w:val="27"/>
          <w:bdr w:val="none" w:sz="0" w:space="0" w:color="auto" w:frame="1"/>
        </w:rPr>
        <w:t>[subject name 3]</w:t>
      </w:r>
      <w:r>
        <w:rPr>
          <w:rFonts w:ascii="Arial" w:hAnsi="Arial" w:cs="Arial"/>
          <w:color w:val="141414"/>
          <w:sz w:val="27"/>
          <w:szCs w:val="27"/>
          <w:shd w:val="clear" w:color="auto" w:fill="B8FFDD"/>
        </w:rPr>
        <w:t>. Also, add any breaks or activities planned like </w:t>
      </w:r>
      <w:r>
        <w:rPr>
          <w:rStyle w:val="Strong"/>
          <w:rFonts w:ascii="Arial" w:hAnsi="Arial" w:cs="Arial"/>
          <w:color w:val="141414"/>
          <w:sz w:val="27"/>
          <w:szCs w:val="27"/>
          <w:bdr w:val="none" w:sz="0" w:space="0" w:color="auto" w:frame="1"/>
        </w:rPr>
        <w:t>[specific activity or break name]</w:t>
      </w:r>
      <w:r>
        <w:rPr>
          <w:rFonts w:ascii="Arial" w:hAnsi="Arial" w:cs="Arial"/>
          <w:color w:val="141414"/>
          <w:sz w:val="27"/>
          <w:szCs w:val="27"/>
          <w:shd w:val="clear" w:color="auto" w:fill="B8FFDD"/>
        </w:rPr>
        <w:t>.</w:t>
      </w:r>
    </w:p>
    <w:p w14:paraId="33BE8CDC" w14:textId="61F102E9" w:rsidR="00F94712" w:rsidRDefault="00000000" w:rsidP="00111846">
      <w:pPr>
        <w:rPr>
          <w:rFonts w:ascii="Arial" w:hAnsi="Arial" w:cs="Arial"/>
          <w:color w:val="141414"/>
          <w:sz w:val="27"/>
          <w:szCs w:val="27"/>
          <w:shd w:val="clear" w:color="auto" w:fill="B8FFDD"/>
        </w:rPr>
      </w:pPr>
      <w:hyperlink r:id="rId15" w:history="1">
        <w:r w:rsidR="00F94712" w:rsidRPr="00F94712">
          <w:rPr>
            <w:rStyle w:val="Hyperlink"/>
          </w:rPr>
          <w:t>https://www.greataiprompts.com/wp-content/uploads/2023/12/chatgpt-prompt-example-2023-12-22-at-11.09.12-AM-1024x786.png</w:t>
        </w:r>
      </w:hyperlink>
    </w:p>
    <w:p w14:paraId="24E171B2" w14:textId="4AA152BC"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42. Write a persuasive essay discussing the benefits of experiential learning in the classroom. Use </w:t>
      </w:r>
      <w:r>
        <w:rPr>
          <w:rStyle w:val="Strong"/>
          <w:rFonts w:ascii="Arial" w:hAnsi="Arial" w:cs="Arial"/>
          <w:color w:val="141414"/>
          <w:sz w:val="27"/>
          <w:szCs w:val="27"/>
          <w:bdr w:val="none" w:sz="0" w:space="0" w:color="auto" w:frame="1"/>
        </w:rPr>
        <w:t>[specific age group or grade]</w:t>
      </w:r>
      <w:r>
        <w:rPr>
          <w:rFonts w:ascii="Arial" w:hAnsi="Arial" w:cs="Arial"/>
          <w:color w:val="141414"/>
          <w:sz w:val="27"/>
          <w:szCs w:val="27"/>
          <w:shd w:val="clear" w:color="auto" w:fill="B8FFDD"/>
        </w:rPr>
        <w:t> as your target audience. Provide real-world examples from places like </w:t>
      </w:r>
      <w:r>
        <w:rPr>
          <w:rStyle w:val="Strong"/>
          <w:rFonts w:ascii="Arial" w:hAnsi="Arial" w:cs="Arial"/>
          <w:color w:val="141414"/>
          <w:sz w:val="27"/>
          <w:szCs w:val="27"/>
          <w:bdr w:val="none" w:sz="0" w:space="0" w:color="auto" w:frame="1"/>
        </w:rPr>
        <w:t>[specific school or institution]</w:t>
      </w:r>
      <w:r>
        <w:rPr>
          <w:rFonts w:ascii="Arial" w:hAnsi="Arial" w:cs="Arial"/>
          <w:color w:val="141414"/>
          <w:sz w:val="27"/>
          <w:szCs w:val="27"/>
          <w:shd w:val="clear" w:color="auto" w:fill="B8FFDD"/>
        </w:rPr>
        <w:t> on how hands-on activities enhance educational outcomes.</w:t>
      </w:r>
    </w:p>
    <w:p w14:paraId="3947B31B" w14:textId="34693B06"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43. Generate a list of potential essay topics for </w:t>
      </w:r>
      <w:r>
        <w:rPr>
          <w:rStyle w:val="Strong"/>
          <w:rFonts w:ascii="Arial" w:hAnsi="Arial" w:cs="Arial"/>
          <w:color w:val="141414"/>
          <w:sz w:val="27"/>
          <w:szCs w:val="27"/>
          <w:bdr w:val="none" w:sz="0" w:space="0" w:color="auto" w:frame="1"/>
        </w:rPr>
        <w:t>[assignment name]</w:t>
      </w:r>
      <w:r>
        <w:rPr>
          <w:rFonts w:ascii="Arial" w:hAnsi="Arial" w:cs="Arial"/>
          <w:color w:val="141414"/>
          <w:sz w:val="27"/>
          <w:szCs w:val="27"/>
          <w:shd w:val="clear" w:color="auto" w:fill="B8FFDD"/>
        </w:rPr>
        <w:t> relevant to </w:t>
      </w:r>
      <w:r>
        <w:rPr>
          <w:rStyle w:val="Strong"/>
          <w:rFonts w:ascii="Arial" w:hAnsi="Arial" w:cs="Arial"/>
          <w:color w:val="141414"/>
          <w:sz w:val="27"/>
          <w:szCs w:val="27"/>
          <w:bdr w:val="none" w:sz="0" w:space="0" w:color="auto" w:frame="1"/>
        </w:rPr>
        <w:t>[subject or course name]</w:t>
      </w:r>
      <w:r>
        <w:rPr>
          <w:rFonts w:ascii="Arial" w:hAnsi="Arial" w:cs="Arial"/>
          <w:color w:val="141414"/>
          <w:sz w:val="27"/>
          <w:szCs w:val="27"/>
          <w:shd w:val="clear" w:color="auto" w:fill="B8FFDD"/>
        </w:rPr>
        <w:t>. Make sure you focus on </w:t>
      </w:r>
      <w:r>
        <w:rPr>
          <w:rStyle w:val="Strong"/>
          <w:rFonts w:ascii="Arial" w:hAnsi="Arial" w:cs="Arial"/>
          <w:color w:val="141414"/>
          <w:sz w:val="27"/>
          <w:szCs w:val="27"/>
          <w:bdr w:val="none" w:sz="0" w:space="0" w:color="auto" w:frame="1"/>
        </w:rPr>
        <w:t>[specific theme or aspect]</w:t>
      </w:r>
      <w:r>
        <w:rPr>
          <w:rFonts w:ascii="Arial" w:hAnsi="Arial" w:cs="Arial"/>
          <w:color w:val="141414"/>
          <w:sz w:val="27"/>
          <w:szCs w:val="27"/>
          <w:shd w:val="clear" w:color="auto" w:fill="B8FFDD"/>
        </w:rPr>
        <w:t>. Along with each topic, provide a brief outline of main points like </w:t>
      </w:r>
      <w:r>
        <w:rPr>
          <w:rStyle w:val="Strong"/>
          <w:rFonts w:ascii="Arial" w:hAnsi="Arial" w:cs="Arial"/>
          <w:color w:val="141414"/>
          <w:sz w:val="27"/>
          <w:szCs w:val="27"/>
          <w:bdr w:val="none" w:sz="0" w:space="0" w:color="auto" w:frame="1"/>
        </w:rPr>
        <w:t>[point 1]</w:t>
      </w:r>
      <w:r>
        <w:rPr>
          <w:rFonts w:ascii="Arial" w:hAnsi="Arial" w:cs="Arial"/>
          <w:color w:val="141414"/>
          <w:sz w:val="27"/>
          <w:szCs w:val="27"/>
          <w:shd w:val="clear" w:color="auto" w:fill="B8FFDD"/>
        </w:rPr>
        <w:t>, </w:t>
      </w:r>
      <w:r>
        <w:rPr>
          <w:rStyle w:val="Strong"/>
          <w:rFonts w:ascii="Arial" w:hAnsi="Arial" w:cs="Arial"/>
          <w:color w:val="141414"/>
          <w:sz w:val="27"/>
          <w:szCs w:val="27"/>
          <w:bdr w:val="none" w:sz="0" w:space="0" w:color="auto" w:frame="1"/>
        </w:rPr>
        <w:t>[point 2]</w:t>
      </w:r>
      <w:r>
        <w:rPr>
          <w:rFonts w:ascii="Arial" w:hAnsi="Arial" w:cs="Arial"/>
          <w:color w:val="141414"/>
          <w:sz w:val="27"/>
          <w:szCs w:val="27"/>
          <w:shd w:val="clear" w:color="auto" w:fill="B8FFDD"/>
        </w:rPr>
        <w:t>, and </w:t>
      </w:r>
      <w:r>
        <w:rPr>
          <w:rStyle w:val="Strong"/>
          <w:rFonts w:ascii="Arial" w:hAnsi="Arial" w:cs="Arial"/>
          <w:color w:val="141414"/>
          <w:sz w:val="27"/>
          <w:szCs w:val="27"/>
          <w:bdr w:val="none" w:sz="0" w:space="0" w:color="auto" w:frame="1"/>
        </w:rPr>
        <w:t>[point 3]</w:t>
      </w:r>
      <w:r>
        <w:rPr>
          <w:rFonts w:ascii="Arial" w:hAnsi="Arial" w:cs="Arial"/>
          <w:color w:val="141414"/>
          <w:sz w:val="27"/>
          <w:szCs w:val="27"/>
          <w:shd w:val="clear" w:color="auto" w:fill="B8FFDD"/>
        </w:rPr>
        <w:t> to be discussed.</w:t>
      </w:r>
    </w:p>
    <w:p w14:paraId="6A047F3D" w14:textId="40789930"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44. Teach me </w:t>
      </w:r>
      <w:r>
        <w:rPr>
          <w:rStyle w:val="Strong"/>
          <w:rFonts w:ascii="Arial" w:hAnsi="Arial" w:cs="Arial"/>
          <w:color w:val="141414"/>
          <w:sz w:val="27"/>
          <w:szCs w:val="27"/>
          <w:bdr w:val="none" w:sz="0" w:space="0" w:color="auto" w:frame="1"/>
        </w:rPr>
        <w:t>[Anything you want to study]</w:t>
      </w:r>
      <w:r>
        <w:rPr>
          <w:rFonts w:ascii="Arial" w:hAnsi="Arial" w:cs="Arial"/>
          <w:color w:val="141414"/>
          <w:sz w:val="27"/>
          <w:szCs w:val="27"/>
          <w:shd w:val="clear" w:color="auto" w:fill="B8FFDD"/>
        </w:rPr>
        <w:t>. Ensure you provide its historical context and </w:t>
      </w:r>
      <w:r>
        <w:rPr>
          <w:rStyle w:val="Strong"/>
          <w:rFonts w:ascii="Arial" w:hAnsi="Arial" w:cs="Arial"/>
          <w:color w:val="141414"/>
          <w:sz w:val="27"/>
          <w:szCs w:val="27"/>
          <w:bdr w:val="none" w:sz="0" w:space="0" w:color="auto" w:frame="1"/>
        </w:rPr>
        <w:t>[specific application or use]</w:t>
      </w:r>
      <w:r>
        <w:rPr>
          <w:rFonts w:ascii="Arial" w:hAnsi="Arial" w:cs="Arial"/>
          <w:color w:val="141414"/>
          <w:sz w:val="27"/>
          <w:szCs w:val="27"/>
          <w:shd w:val="clear" w:color="auto" w:fill="B8FFDD"/>
        </w:rPr>
        <w:t>. Include a test at the end with questions like </w:t>
      </w:r>
      <w:r>
        <w:rPr>
          <w:rStyle w:val="Strong"/>
          <w:rFonts w:ascii="Arial" w:hAnsi="Arial" w:cs="Arial"/>
          <w:color w:val="141414"/>
          <w:sz w:val="27"/>
          <w:szCs w:val="27"/>
          <w:bdr w:val="none" w:sz="0" w:space="0" w:color="auto" w:frame="1"/>
        </w:rPr>
        <w:t>[sample question 1]</w:t>
      </w:r>
      <w:r>
        <w:rPr>
          <w:rFonts w:ascii="Arial" w:hAnsi="Arial" w:cs="Arial"/>
          <w:color w:val="141414"/>
          <w:sz w:val="27"/>
          <w:szCs w:val="27"/>
          <w:shd w:val="clear" w:color="auto" w:fill="B8FFDD"/>
        </w:rPr>
        <w:t>, </w:t>
      </w:r>
      <w:r>
        <w:rPr>
          <w:rStyle w:val="Strong"/>
          <w:rFonts w:ascii="Arial" w:hAnsi="Arial" w:cs="Arial"/>
          <w:color w:val="141414"/>
          <w:sz w:val="27"/>
          <w:szCs w:val="27"/>
          <w:bdr w:val="none" w:sz="0" w:space="0" w:color="auto" w:frame="1"/>
        </w:rPr>
        <w:t>[sample question 2]</w:t>
      </w:r>
      <w:r>
        <w:rPr>
          <w:rFonts w:ascii="Arial" w:hAnsi="Arial" w:cs="Arial"/>
          <w:color w:val="141414"/>
          <w:sz w:val="27"/>
          <w:szCs w:val="27"/>
          <w:shd w:val="clear" w:color="auto" w:fill="B8FFDD"/>
        </w:rPr>
        <w:t>. Don’t give me the answers. After I respond, tell me if I got the answer right. I really want to learn. Make sure you explain everything like I don’t know anything about the topic and cover from the basics to advance levels.</w:t>
      </w:r>
    </w:p>
    <w:p w14:paraId="40EF1F3A" w14:textId="77777777" w:rsidR="00F94712" w:rsidRDefault="00F94712" w:rsidP="00111846">
      <w:pPr>
        <w:rPr>
          <w:rFonts w:ascii="Arial" w:hAnsi="Arial" w:cs="Arial"/>
          <w:color w:val="141414"/>
          <w:sz w:val="27"/>
          <w:szCs w:val="27"/>
          <w:shd w:val="clear" w:color="auto" w:fill="B8FFDD"/>
        </w:rPr>
      </w:pPr>
    </w:p>
    <w:p w14:paraId="4C016B3B" w14:textId="63868EED"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45. For your introductory physics class in college, write a poem that resonates with themes like </w:t>
      </w:r>
      <w:r>
        <w:rPr>
          <w:rStyle w:val="Strong"/>
          <w:rFonts w:ascii="Arial" w:hAnsi="Arial" w:cs="Arial"/>
          <w:color w:val="141414"/>
          <w:sz w:val="27"/>
          <w:szCs w:val="27"/>
          <w:bdr w:val="none" w:sz="0" w:space="0" w:color="auto" w:frame="1"/>
        </w:rPr>
        <w:t>[specific physics topic or concept]</w:t>
      </w:r>
      <w:r>
        <w:rPr>
          <w:rFonts w:ascii="Arial" w:hAnsi="Arial" w:cs="Arial"/>
          <w:color w:val="141414"/>
          <w:sz w:val="27"/>
          <w:szCs w:val="27"/>
          <w:shd w:val="clear" w:color="auto" w:fill="B8FFDD"/>
        </w:rPr>
        <w:t>. Use the style of Robert Frost </w:t>
      </w:r>
      <w:r>
        <w:rPr>
          <w:rStyle w:val="Strong"/>
          <w:rFonts w:ascii="Arial" w:hAnsi="Arial" w:cs="Arial"/>
          <w:color w:val="141414"/>
          <w:sz w:val="27"/>
          <w:szCs w:val="27"/>
          <w:bdr w:val="none" w:sz="0" w:space="0" w:color="auto" w:frame="1"/>
        </w:rPr>
        <w:t>[add any style]</w:t>
      </w:r>
      <w:r>
        <w:rPr>
          <w:rFonts w:ascii="Arial" w:hAnsi="Arial" w:cs="Arial"/>
          <w:color w:val="141414"/>
          <w:sz w:val="27"/>
          <w:szCs w:val="27"/>
          <w:shd w:val="clear" w:color="auto" w:fill="B8FFDD"/>
        </w:rPr>
        <w:t> and make sure it touches upon </w:t>
      </w:r>
      <w:r>
        <w:rPr>
          <w:rStyle w:val="Strong"/>
          <w:rFonts w:ascii="Arial" w:hAnsi="Arial" w:cs="Arial"/>
          <w:color w:val="141414"/>
          <w:sz w:val="27"/>
          <w:szCs w:val="27"/>
          <w:bdr w:val="none" w:sz="0" w:space="0" w:color="auto" w:frame="1"/>
        </w:rPr>
        <w:t>[specific element or emotion]</w:t>
      </w:r>
      <w:r>
        <w:rPr>
          <w:rFonts w:ascii="Arial" w:hAnsi="Arial" w:cs="Arial"/>
          <w:color w:val="141414"/>
          <w:sz w:val="27"/>
          <w:szCs w:val="27"/>
          <w:shd w:val="clear" w:color="auto" w:fill="B8FFDD"/>
        </w:rPr>
        <w:t>.</w:t>
      </w:r>
    </w:p>
    <w:p w14:paraId="790726E0" w14:textId="77777777" w:rsidR="00F94712" w:rsidRDefault="00F94712" w:rsidP="00111846">
      <w:pPr>
        <w:rPr>
          <w:b/>
          <w:bCs/>
        </w:rPr>
      </w:pPr>
    </w:p>
    <w:p w14:paraId="6DB73211" w14:textId="341357E2"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46. Write a detailed essay for me on </w:t>
      </w:r>
      <w:r>
        <w:rPr>
          <w:rStyle w:val="Strong"/>
          <w:rFonts w:ascii="Arial" w:hAnsi="Arial" w:cs="Arial"/>
          <w:color w:val="141414"/>
          <w:sz w:val="27"/>
          <w:szCs w:val="27"/>
          <w:bdr w:val="none" w:sz="0" w:space="0" w:color="auto" w:frame="1"/>
        </w:rPr>
        <w:t>[specific topic like ‘gravity’ or ‘photosynthesis’]</w:t>
      </w:r>
      <w:r>
        <w:rPr>
          <w:rFonts w:ascii="Arial" w:hAnsi="Arial" w:cs="Arial"/>
          <w:color w:val="141414"/>
          <w:sz w:val="27"/>
          <w:szCs w:val="27"/>
          <w:shd w:val="clear" w:color="auto" w:fill="B8FFDD"/>
        </w:rPr>
        <w:t>. Dive deep by adding information from sources like </w:t>
      </w:r>
      <w:r>
        <w:rPr>
          <w:rStyle w:val="Strong"/>
          <w:rFonts w:ascii="Arial" w:hAnsi="Arial" w:cs="Arial"/>
          <w:color w:val="141414"/>
          <w:sz w:val="27"/>
          <w:szCs w:val="27"/>
          <w:bdr w:val="none" w:sz="0" w:space="0" w:color="auto" w:frame="1"/>
        </w:rPr>
        <w:t>[specific book or researcher]</w:t>
      </w:r>
      <w:r>
        <w:rPr>
          <w:rFonts w:ascii="Arial" w:hAnsi="Arial" w:cs="Arial"/>
          <w:color w:val="141414"/>
          <w:sz w:val="27"/>
          <w:szCs w:val="27"/>
          <w:shd w:val="clear" w:color="auto" w:fill="B8FFDD"/>
        </w:rPr>
        <w:t>. Write the essay using simple English. Imagine you’re explaining the topic to a 5-year-old or someone who has never heard about it.</w:t>
      </w:r>
    </w:p>
    <w:p w14:paraId="11221F15" w14:textId="77777777" w:rsidR="00F94712" w:rsidRPr="00111846" w:rsidRDefault="00F94712" w:rsidP="00F94712">
      <w:pPr>
        <w:rPr>
          <w:b/>
          <w:bCs/>
        </w:rPr>
      </w:pPr>
      <w:r>
        <w:rPr>
          <w:rFonts w:ascii="Arial" w:hAnsi="Arial" w:cs="Arial"/>
          <w:color w:val="141414"/>
          <w:sz w:val="27"/>
          <w:szCs w:val="27"/>
          <w:shd w:val="clear" w:color="auto" w:fill="B8FFDD"/>
        </w:rPr>
        <w:t>47. Solve this </w:t>
      </w:r>
      <w:r>
        <w:rPr>
          <w:rStyle w:val="Strong"/>
          <w:rFonts w:ascii="Arial" w:hAnsi="Arial" w:cs="Arial"/>
          <w:color w:val="141414"/>
          <w:sz w:val="27"/>
          <w:szCs w:val="27"/>
          <w:bdr w:val="none" w:sz="0" w:space="0" w:color="auto" w:frame="1"/>
        </w:rPr>
        <w:t>[specific math problem or equation]</w:t>
      </w:r>
      <w:r>
        <w:rPr>
          <w:rFonts w:ascii="Arial" w:hAnsi="Arial" w:cs="Arial"/>
          <w:color w:val="141414"/>
          <w:sz w:val="27"/>
          <w:szCs w:val="27"/>
          <w:shd w:val="clear" w:color="auto" w:fill="B8FFDD"/>
        </w:rPr>
        <w:t> for me. Ensure you go step-by-step. While explaining, touch upon concepts like</w:t>
      </w:r>
      <w:r>
        <w:rPr>
          <w:rStyle w:val="Strong"/>
          <w:rFonts w:ascii="Arial" w:hAnsi="Arial" w:cs="Arial"/>
          <w:color w:val="141414"/>
          <w:sz w:val="27"/>
          <w:szCs w:val="27"/>
          <w:bdr w:val="none" w:sz="0" w:space="0" w:color="auto" w:frame="1"/>
        </w:rPr>
        <w:t> [specific math concept or rule]</w:t>
      </w:r>
      <w:r>
        <w:rPr>
          <w:rFonts w:ascii="Arial" w:hAnsi="Arial" w:cs="Arial"/>
          <w:color w:val="141414"/>
          <w:sz w:val="27"/>
          <w:szCs w:val="27"/>
          <w:shd w:val="clear" w:color="auto" w:fill="B8FFDD"/>
        </w:rPr>
        <w:t> and tell me how you used them. I want a clear understanding of each part of the solution.</w:t>
      </w:r>
    </w:p>
    <w:p w14:paraId="4376B730" w14:textId="650F2133" w:rsidR="00F94712" w:rsidRDefault="00F94712" w:rsidP="00111846">
      <w:pPr>
        <w:rPr>
          <w:rFonts w:ascii="Arial" w:hAnsi="Arial" w:cs="Arial"/>
          <w:color w:val="141414"/>
          <w:sz w:val="27"/>
          <w:szCs w:val="27"/>
          <w:shd w:val="clear" w:color="auto" w:fill="B8FFDD"/>
        </w:rPr>
      </w:pPr>
    </w:p>
    <w:p w14:paraId="0BBD5E39" w14:textId="7B56B06E" w:rsidR="00F94712" w:rsidRDefault="00000000" w:rsidP="00111846">
      <w:pPr>
        <w:rPr>
          <w:rFonts w:ascii="Arial" w:hAnsi="Arial" w:cs="Arial"/>
          <w:color w:val="141414"/>
          <w:sz w:val="27"/>
          <w:szCs w:val="27"/>
          <w:shd w:val="clear" w:color="auto" w:fill="B8FFDD"/>
        </w:rPr>
      </w:pPr>
      <w:hyperlink r:id="rId16" w:history="1">
        <w:r w:rsidR="00F94712" w:rsidRPr="00F94712">
          <w:rPr>
            <w:rStyle w:val="Hyperlink"/>
          </w:rPr>
          <w:t>https://www.greataiprompts.com/wp-content/uploads/2023/12/chatgpt-prompt-example-2023-12-22-at-11.10.10-AM-1024x683.png</w:t>
        </w:r>
      </w:hyperlink>
      <w:r w:rsidR="00F94712">
        <w:rPr>
          <w:rFonts w:ascii="Arial" w:hAnsi="Arial" w:cs="Arial"/>
          <w:color w:val="141414"/>
          <w:sz w:val="27"/>
          <w:szCs w:val="27"/>
          <w:shd w:val="clear" w:color="auto" w:fill="B8FFDD"/>
        </w:rPr>
        <w:t xml:space="preserve"> </w:t>
      </w:r>
    </w:p>
    <w:p w14:paraId="7D70761C" w14:textId="053D23B7"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48. When working with mathematical operations in </w:t>
      </w:r>
      <w:r>
        <w:rPr>
          <w:rStyle w:val="Strong"/>
          <w:rFonts w:ascii="Arial" w:hAnsi="Arial" w:cs="Arial"/>
          <w:color w:val="141414"/>
          <w:sz w:val="27"/>
          <w:szCs w:val="27"/>
          <w:bdr w:val="none" w:sz="0" w:space="0" w:color="auto" w:frame="1"/>
        </w:rPr>
        <w:t>[Python]</w:t>
      </w:r>
      <w:r>
        <w:rPr>
          <w:rFonts w:ascii="Arial" w:hAnsi="Arial" w:cs="Arial"/>
          <w:color w:val="141414"/>
          <w:sz w:val="27"/>
          <w:szCs w:val="27"/>
          <w:shd w:val="clear" w:color="auto" w:fill="B8FFDD"/>
        </w:rPr>
        <w:t>, it’s common to calculate factorials. Can you help by writing a function in</w:t>
      </w:r>
      <w:r>
        <w:rPr>
          <w:rStyle w:val="Strong"/>
          <w:rFonts w:ascii="Arial" w:hAnsi="Arial" w:cs="Arial"/>
          <w:color w:val="141414"/>
          <w:sz w:val="27"/>
          <w:szCs w:val="27"/>
          <w:bdr w:val="none" w:sz="0" w:space="0" w:color="auto" w:frame="1"/>
        </w:rPr>
        <w:t> [Python]</w:t>
      </w:r>
      <w:r>
        <w:rPr>
          <w:rFonts w:ascii="Arial" w:hAnsi="Arial" w:cs="Arial"/>
          <w:color w:val="141414"/>
          <w:sz w:val="27"/>
          <w:szCs w:val="27"/>
          <w:shd w:val="clear" w:color="auto" w:fill="B8FFDD"/>
        </w:rPr>
        <w:t> to calculate the factorial of a given number </w:t>
      </w:r>
      <w:r>
        <w:rPr>
          <w:rStyle w:val="Strong"/>
          <w:rFonts w:ascii="Arial" w:hAnsi="Arial" w:cs="Arial"/>
          <w:color w:val="141414"/>
          <w:sz w:val="27"/>
          <w:szCs w:val="27"/>
          <w:bdr w:val="none" w:sz="0" w:space="0" w:color="auto" w:frame="1"/>
        </w:rPr>
        <w:t>[Number to Calculate]</w:t>
      </w:r>
      <w:r>
        <w:rPr>
          <w:rFonts w:ascii="Arial" w:hAnsi="Arial" w:cs="Arial"/>
          <w:color w:val="141414"/>
          <w:sz w:val="27"/>
          <w:szCs w:val="27"/>
          <w:shd w:val="clear" w:color="auto" w:fill="B8FFDD"/>
        </w:rPr>
        <w:t>?</w:t>
      </w:r>
    </w:p>
    <w:p w14:paraId="69E13FBD" w14:textId="6BE29E5F"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49. Write a function in </w:t>
      </w:r>
      <w:r>
        <w:rPr>
          <w:rStyle w:val="Strong"/>
          <w:rFonts w:ascii="Arial" w:hAnsi="Arial" w:cs="Arial"/>
          <w:color w:val="141414"/>
          <w:sz w:val="27"/>
          <w:szCs w:val="27"/>
          <w:bdr w:val="none" w:sz="0" w:space="0" w:color="auto" w:frame="1"/>
        </w:rPr>
        <w:t>[Python]</w:t>
      </w:r>
      <w:r>
        <w:rPr>
          <w:rFonts w:ascii="Arial" w:hAnsi="Arial" w:cs="Arial"/>
          <w:color w:val="141414"/>
          <w:sz w:val="27"/>
          <w:szCs w:val="27"/>
          <w:shd w:val="clear" w:color="auto" w:fill="B8FFDD"/>
        </w:rPr>
        <w:t> to compute the factorial of a specific number </w:t>
      </w:r>
      <w:r>
        <w:rPr>
          <w:rStyle w:val="Strong"/>
          <w:rFonts w:ascii="Arial" w:hAnsi="Arial" w:cs="Arial"/>
          <w:color w:val="141414"/>
          <w:sz w:val="27"/>
          <w:szCs w:val="27"/>
          <w:bdr w:val="none" w:sz="0" w:space="0" w:color="auto" w:frame="1"/>
        </w:rPr>
        <w:t>[Number to Calculate]</w:t>
      </w:r>
      <w:r>
        <w:rPr>
          <w:rFonts w:ascii="Arial" w:hAnsi="Arial" w:cs="Arial"/>
          <w:color w:val="141414"/>
          <w:sz w:val="27"/>
          <w:szCs w:val="27"/>
          <w:shd w:val="clear" w:color="auto" w:fill="B8FFDD"/>
        </w:rPr>
        <w:t>.</w:t>
      </w:r>
    </w:p>
    <w:p w14:paraId="02D58C10" w14:textId="7B53AD19"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50. Design a </w:t>
      </w:r>
      <w:r>
        <w:rPr>
          <w:rStyle w:val="Strong"/>
          <w:rFonts w:ascii="Arial" w:hAnsi="Arial" w:cs="Arial"/>
          <w:color w:val="141414"/>
          <w:sz w:val="27"/>
          <w:szCs w:val="27"/>
          <w:bdr w:val="none" w:sz="0" w:space="0" w:color="auto" w:frame="1"/>
        </w:rPr>
        <w:t>[JavaScript or any other language] </w:t>
      </w:r>
      <w:r>
        <w:rPr>
          <w:rFonts w:ascii="Arial" w:hAnsi="Arial" w:cs="Arial"/>
          <w:color w:val="141414"/>
          <w:sz w:val="27"/>
          <w:szCs w:val="27"/>
          <w:shd w:val="clear" w:color="auto" w:fill="B8FFDD"/>
        </w:rPr>
        <w:t>program that provides a basic calculator functionality. Ensure it has operations like </w:t>
      </w:r>
      <w:r>
        <w:rPr>
          <w:rStyle w:val="Strong"/>
          <w:rFonts w:ascii="Arial" w:hAnsi="Arial" w:cs="Arial"/>
          <w:color w:val="141414"/>
          <w:sz w:val="27"/>
          <w:szCs w:val="27"/>
          <w:bdr w:val="none" w:sz="0" w:space="0" w:color="auto" w:frame="1"/>
        </w:rPr>
        <w:t>[Add, Subtract, Multiply, Divide or add any other functionality]</w:t>
      </w:r>
      <w:r>
        <w:rPr>
          <w:rFonts w:ascii="Arial" w:hAnsi="Arial" w:cs="Arial"/>
          <w:color w:val="141414"/>
          <w:sz w:val="27"/>
          <w:szCs w:val="27"/>
          <w:shd w:val="clear" w:color="auto" w:fill="B8FFDD"/>
        </w:rPr>
        <w:t>.</w:t>
      </w:r>
    </w:p>
    <w:p w14:paraId="092DC1DE" w14:textId="3F47EE26"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51. Please provide a </w:t>
      </w:r>
      <w:r>
        <w:rPr>
          <w:rStyle w:val="Strong"/>
          <w:rFonts w:ascii="Arial" w:hAnsi="Arial" w:cs="Arial"/>
          <w:color w:val="141414"/>
          <w:sz w:val="27"/>
          <w:szCs w:val="27"/>
          <w:bdr w:val="none" w:sz="0" w:space="0" w:color="auto" w:frame="1"/>
        </w:rPr>
        <w:t>[C++]</w:t>
      </w:r>
      <w:r>
        <w:rPr>
          <w:rFonts w:ascii="Arial" w:hAnsi="Arial" w:cs="Arial"/>
          <w:color w:val="141414"/>
          <w:sz w:val="27"/>
          <w:szCs w:val="27"/>
          <w:shd w:val="clear" w:color="auto" w:fill="B8FFDD"/>
        </w:rPr>
        <w:t> code to sort an array of integers </w:t>
      </w:r>
      <w:r>
        <w:rPr>
          <w:rStyle w:val="Strong"/>
          <w:rFonts w:ascii="Arial" w:hAnsi="Arial" w:cs="Arial"/>
          <w:color w:val="141414"/>
          <w:sz w:val="27"/>
          <w:szCs w:val="27"/>
          <w:bdr w:val="none" w:sz="0" w:space="0" w:color="auto" w:frame="1"/>
        </w:rPr>
        <w:t>[Array of Integers]</w:t>
      </w:r>
      <w:r>
        <w:rPr>
          <w:rFonts w:ascii="Arial" w:hAnsi="Arial" w:cs="Arial"/>
          <w:color w:val="141414"/>
          <w:sz w:val="27"/>
          <w:szCs w:val="27"/>
          <w:shd w:val="clear" w:color="auto" w:fill="B8FFDD"/>
        </w:rPr>
        <w:t> using the bubble sort method.</w:t>
      </w:r>
    </w:p>
    <w:p w14:paraId="0459B4CE" w14:textId="0079E2FC" w:rsidR="00F94712" w:rsidRDefault="00F94712" w:rsidP="00F94712">
      <w:pPr>
        <w:pStyle w:val="has-background"/>
        <w:shd w:val="clear" w:color="auto" w:fill="B8FFDD"/>
        <w:spacing w:before="0" w:after="0"/>
        <w:textAlignment w:val="baseline"/>
        <w:rPr>
          <w:rFonts w:ascii="Arial" w:hAnsi="Arial" w:cs="Arial"/>
          <w:color w:val="141414"/>
          <w:sz w:val="27"/>
          <w:szCs w:val="27"/>
        </w:rPr>
      </w:pPr>
      <w:r>
        <w:rPr>
          <w:rFonts w:ascii="Arial" w:hAnsi="Arial" w:cs="Arial"/>
          <w:color w:val="141414"/>
          <w:sz w:val="27"/>
          <w:szCs w:val="27"/>
        </w:rPr>
        <w:t>52. Write a </w:t>
      </w:r>
      <w:r>
        <w:rPr>
          <w:rStyle w:val="Strong"/>
          <w:rFonts w:ascii="inherit" w:hAnsi="inherit" w:cs="Arial"/>
          <w:color w:val="141414"/>
          <w:sz w:val="27"/>
          <w:szCs w:val="27"/>
          <w:bdr w:val="none" w:sz="0" w:space="0" w:color="auto" w:frame="1"/>
        </w:rPr>
        <w:t>[Python]</w:t>
      </w:r>
      <w:r>
        <w:rPr>
          <w:rFonts w:ascii="Arial" w:hAnsi="Arial" w:cs="Arial"/>
          <w:color w:val="141414"/>
          <w:sz w:val="27"/>
          <w:szCs w:val="27"/>
        </w:rPr>
        <w:t> script that extracts data from a website </w:t>
      </w:r>
      <w:r>
        <w:rPr>
          <w:rStyle w:val="Strong"/>
          <w:rFonts w:ascii="inherit" w:hAnsi="inherit" w:cs="Arial"/>
          <w:color w:val="141414"/>
          <w:sz w:val="27"/>
          <w:szCs w:val="27"/>
          <w:bdr w:val="none" w:sz="0" w:space="0" w:color="auto" w:frame="1"/>
        </w:rPr>
        <w:t>[Website URL]</w:t>
      </w:r>
      <w:r>
        <w:rPr>
          <w:rFonts w:ascii="Arial" w:hAnsi="Arial" w:cs="Arial"/>
          <w:color w:val="141414"/>
          <w:sz w:val="27"/>
          <w:szCs w:val="27"/>
        </w:rPr>
        <w:t> and saves it to a CSV file. (</w:t>
      </w:r>
      <w:r>
        <w:rPr>
          <w:rStyle w:val="Strong"/>
          <w:rFonts w:ascii="inherit" w:hAnsi="inherit" w:cs="Arial"/>
          <w:color w:val="141414"/>
          <w:sz w:val="27"/>
          <w:szCs w:val="27"/>
          <w:bdr w:val="none" w:sz="0" w:space="0" w:color="auto" w:frame="1"/>
        </w:rPr>
        <w:t>Note for the user:</w:t>
      </w:r>
      <w:r>
        <w:rPr>
          <w:rFonts w:ascii="Arial" w:hAnsi="Arial" w:cs="Arial"/>
          <w:color w:val="141414"/>
          <w:sz w:val="27"/>
          <w:szCs w:val="27"/>
        </w:rPr>
        <w:t> It’s better to plugins in ChatGPT for such tasks.)</w:t>
      </w:r>
    </w:p>
    <w:p w14:paraId="768736F0" w14:textId="6365C71F"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53. Develop a </w:t>
      </w:r>
      <w:r>
        <w:rPr>
          <w:rStyle w:val="Strong"/>
          <w:rFonts w:ascii="Arial" w:hAnsi="Arial" w:cs="Arial"/>
          <w:color w:val="141414"/>
          <w:sz w:val="27"/>
          <w:szCs w:val="27"/>
          <w:bdr w:val="none" w:sz="0" w:space="0" w:color="auto" w:frame="1"/>
        </w:rPr>
        <w:t>[Java]</w:t>
      </w:r>
      <w:r>
        <w:rPr>
          <w:rFonts w:ascii="Arial" w:hAnsi="Arial" w:cs="Arial"/>
          <w:color w:val="141414"/>
          <w:sz w:val="27"/>
          <w:szCs w:val="27"/>
          <w:shd w:val="clear" w:color="auto" w:fill="B8FFDD"/>
        </w:rPr>
        <w:t> program to implement a simple chatbot that utilizes natural language processing </w:t>
      </w:r>
      <w:r>
        <w:rPr>
          <w:rStyle w:val="Strong"/>
          <w:rFonts w:ascii="Arial" w:hAnsi="Arial" w:cs="Arial"/>
          <w:color w:val="141414"/>
          <w:sz w:val="27"/>
          <w:szCs w:val="27"/>
          <w:bdr w:val="none" w:sz="0" w:space="0" w:color="auto" w:frame="1"/>
        </w:rPr>
        <w:t>[Specify NLP Library/Tool]</w:t>
      </w:r>
      <w:r>
        <w:rPr>
          <w:rFonts w:ascii="Arial" w:hAnsi="Arial" w:cs="Arial"/>
          <w:color w:val="141414"/>
          <w:sz w:val="27"/>
          <w:szCs w:val="27"/>
          <w:shd w:val="clear" w:color="auto" w:fill="B8FFDD"/>
        </w:rPr>
        <w:t>.</w:t>
      </w:r>
    </w:p>
    <w:p w14:paraId="7D98DAC7" w14:textId="473F8872"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54. Please write a </w:t>
      </w:r>
      <w:r>
        <w:rPr>
          <w:rStyle w:val="Strong"/>
          <w:rFonts w:ascii="Arial" w:hAnsi="Arial" w:cs="Arial"/>
          <w:color w:val="141414"/>
          <w:sz w:val="27"/>
          <w:szCs w:val="27"/>
          <w:bdr w:val="none" w:sz="0" w:space="0" w:color="auto" w:frame="1"/>
        </w:rPr>
        <w:t>[C#]</w:t>
      </w:r>
      <w:r>
        <w:rPr>
          <w:rFonts w:ascii="Arial" w:hAnsi="Arial" w:cs="Arial"/>
          <w:color w:val="141414"/>
          <w:sz w:val="27"/>
          <w:szCs w:val="27"/>
          <w:shd w:val="clear" w:color="auto" w:fill="B8FFDD"/>
        </w:rPr>
        <w:t> code that creates a basic game using the Unity engine </w:t>
      </w:r>
      <w:r>
        <w:rPr>
          <w:rStyle w:val="Strong"/>
          <w:rFonts w:ascii="Arial" w:hAnsi="Arial" w:cs="Arial"/>
          <w:color w:val="141414"/>
          <w:sz w:val="27"/>
          <w:szCs w:val="27"/>
          <w:bdr w:val="none" w:sz="0" w:space="0" w:color="auto" w:frame="1"/>
        </w:rPr>
        <w:t>[Specific Game Genre or Concept]</w:t>
      </w:r>
      <w:r>
        <w:rPr>
          <w:rFonts w:ascii="Arial" w:hAnsi="Arial" w:cs="Arial"/>
          <w:color w:val="141414"/>
          <w:sz w:val="27"/>
          <w:szCs w:val="27"/>
          <w:shd w:val="clear" w:color="auto" w:fill="B8FFDD"/>
        </w:rPr>
        <w:t>.</w:t>
      </w:r>
    </w:p>
    <w:p w14:paraId="3413C8CF" w14:textId="4D1D75AC" w:rsidR="00F94712" w:rsidRDefault="00000000" w:rsidP="00111846">
      <w:pPr>
        <w:rPr>
          <w:rFonts w:ascii="Arial" w:hAnsi="Arial" w:cs="Arial"/>
          <w:color w:val="141414"/>
          <w:sz w:val="27"/>
          <w:szCs w:val="27"/>
          <w:shd w:val="clear" w:color="auto" w:fill="B8FFDD"/>
        </w:rPr>
      </w:pPr>
      <w:hyperlink r:id="rId17" w:history="1">
        <w:r w:rsidR="00F94712" w:rsidRPr="00F94712">
          <w:rPr>
            <w:rStyle w:val="Hyperlink"/>
          </w:rPr>
          <w:t>https://www.greataiprompts.com/wp-content/uploads/2023/12/chatgpt-prompt-example-2023-12-22-at-11.11.28-AM-1024x772.png</w:t>
        </w:r>
      </w:hyperlink>
    </w:p>
    <w:p w14:paraId="71D63F52" w14:textId="3ED16298"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55. Draft a </w:t>
      </w:r>
      <w:r>
        <w:rPr>
          <w:rStyle w:val="Strong"/>
          <w:rFonts w:ascii="Arial" w:hAnsi="Arial" w:cs="Arial"/>
          <w:color w:val="141414"/>
          <w:sz w:val="27"/>
          <w:szCs w:val="27"/>
          <w:bdr w:val="none" w:sz="0" w:space="0" w:color="auto" w:frame="1"/>
        </w:rPr>
        <w:t>[Python]</w:t>
      </w:r>
      <w:r>
        <w:rPr>
          <w:rFonts w:ascii="Arial" w:hAnsi="Arial" w:cs="Arial"/>
          <w:color w:val="141414"/>
          <w:sz w:val="27"/>
          <w:szCs w:val="27"/>
          <w:shd w:val="clear" w:color="auto" w:fill="B8FFDD"/>
        </w:rPr>
        <w:t> function that verifies if a particular string </w:t>
      </w:r>
      <w:r>
        <w:rPr>
          <w:rStyle w:val="Strong"/>
          <w:rFonts w:ascii="Arial" w:hAnsi="Arial" w:cs="Arial"/>
          <w:color w:val="141414"/>
          <w:sz w:val="27"/>
          <w:szCs w:val="27"/>
          <w:bdr w:val="none" w:sz="0" w:space="0" w:color="auto" w:frame="1"/>
        </w:rPr>
        <w:t>[Input String]</w:t>
      </w:r>
      <w:r>
        <w:rPr>
          <w:rFonts w:ascii="Arial" w:hAnsi="Arial" w:cs="Arial"/>
          <w:color w:val="141414"/>
          <w:sz w:val="27"/>
          <w:szCs w:val="27"/>
          <w:shd w:val="clear" w:color="auto" w:fill="B8FFDD"/>
        </w:rPr>
        <w:t> is a palindrome.</w:t>
      </w:r>
    </w:p>
    <w:p w14:paraId="08F3A99C" w14:textId="4A24E908"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56. Design a</w:t>
      </w:r>
      <w:r>
        <w:rPr>
          <w:rStyle w:val="Strong"/>
          <w:rFonts w:ascii="Arial" w:hAnsi="Arial" w:cs="Arial"/>
          <w:color w:val="141414"/>
          <w:sz w:val="27"/>
          <w:szCs w:val="27"/>
          <w:bdr w:val="none" w:sz="0" w:space="0" w:color="auto" w:frame="1"/>
        </w:rPr>
        <w:t> [JavaScript]</w:t>
      </w:r>
      <w:r>
        <w:rPr>
          <w:rFonts w:ascii="Arial" w:hAnsi="Arial" w:cs="Arial"/>
          <w:color w:val="141414"/>
          <w:sz w:val="27"/>
          <w:szCs w:val="27"/>
          <w:shd w:val="clear" w:color="auto" w:fill="B8FFDD"/>
        </w:rPr>
        <w:t> program to create a responsive webpage layout using CSS and HTML </w:t>
      </w:r>
      <w:r>
        <w:rPr>
          <w:rStyle w:val="Strong"/>
          <w:rFonts w:ascii="Arial" w:hAnsi="Arial" w:cs="Arial"/>
          <w:color w:val="141414"/>
          <w:sz w:val="27"/>
          <w:szCs w:val="27"/>
          <w:bdr w:val="none" w:sz="0" w:space="0" w:color="auto" w:frame="1"/>
        </w:rPr>
        <w:t>[Specific Page Type or Theme]</w:t>
      </w:r>
      <w:r>
        <w:rPr>
          <w:rFonts w:ascii="Arial" w:hAnsi="Arial" w:cs="Arial"/>
          <w:color w:val="141414"/>
          <w:sz w:val="27"/>
          <w:szCs w:val="27"/>
          <w:shd w:val="clear" w:color="auto" w:fill="B8FFDD"/>
        </w:rPr>
        <w:t>.</w:t>
      </w:r>
    </w:p>
    <w:p w14:paraId="516468EC" w14:textId="77777777" w:rsidR="00F94712" w:rsidRDefault="00F94712" w:rsidP="00111846">
      <w:pPr>
        <w:rPr>
          <w:rFonts w:ascii="Arial" w:hAnsi="Arial" w:cs="Arial"/>
          <w:color w:val="141414"/>
          <w:sz w:val="27"/>
          <w:szCs w:val="27"/>
          <w:shd w:val="clear" w:color="auto" w:fill="B8FFDD"/>
        </w:rPr>
      </w:pPr>
    </w:p>
    <w:p w14:paraId="4DEA40FB" w14:textId="7A286D36"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57. ChatGPT you are a Coding ChatGPT right now and, I want you to act as </w:t>
      </w:r>
      <w:r>
        <w:rPr>
          <w:rStyle w:val="Strong"/>
          <w:rFonts w:ascii="Arial" w:hAnsi="Arial" w:cs="Arial"/>
          <w:color w:val="141414"/>
          <w:sz w:val="27"/>
          <w:szCs w:val="27"/>
          <w:bdr w:val="none" w:sz="0" w:space="0" w:color="auto" w:frame="1"/>
        </w:rPr>
        <w:t>[Enter your profile for example python developer]</w:t>
      </w:r>
      <w:r>
        <w:rPr>
          <w:rFonts w:ascii="Arial" w:hAnsi="Arial" w:cs="Arial"/>
          <w:color w:val="141414"/>
          <w:sz w:val="27"/>
          <w:szCs w:val="27"/>
          <w:shd w:val="clear" w:color="auto" w:fill="B8FFDD"/>
        </w:rPr>
        <w:t> and by using the technology stack </w:t>
      </w:r>
      <w:r>
        <w:rPr>
          <w:rStyle w:val="Strong"/>
          <w:rFonts w:ascii="Arial" w:hAnsi="Arial" w:cs="Arial"/>
          <w:color w:val="141414"/>
          <w:sz w:val="27"/>
          <w:szCs w:val="27"/>
          <w:bdr w:val="none" w:sz="0" w:space="0" w:color="auto" w:frame="1"/>
        </w:rPr>
        <w:t>[Enter your technology stack]</w:t>
      </w:r>
      <w:r>
        <w:rPr>
          <w:rFonts w:ascii="Arial" w:hAnsi="Arial" w:cs="Arial"/>
          <w:color w:val="141414"/>
          <w:sz w:val="27"/>
          <w:szCs w:val="27"/>
          <w:shd w:val="clear" w:color="auto" w:fill="B8FFDD"/>
        </w:rPr>
        <w:t> and functionality </w:t>
      </w:r>
      <w:r>
        <w:rPr>
          <w:rStyle w:val="Strong"/>
          <w:rFonts w:ascii="Arial" w:hAnsi="Arial" w:cs="Arial"/>
          <w:color w:val="141414"/>
          <w:sz w:val="27"/>
          <w:szCs w:val="27"/>
          <w:bdr w:val="none" w:sz="0" w:space="0" w:color="auto" w:frame="1"/>
        </w:rPr>
        <w:t>[Enter functionality]</w:t>
      </w:r>
      <w:r>
        <w:rPr>
          <w:rFonts w:ascii="Arial" w:hAnsi="Arial" w:cs="Arial"/>
          <w:color w:val="141414"/>
          <w:sz w:val="27"/>
          <w:szCs w:val="27"/>
          <w:shd w:val="clear" w:color="auto" w:fill="B8FFDD"/>
        </w:rPr>
        <w:t> without leaving these mandatory fields </w:t>
      </w:r>
      <w:r>
        <w:rPr>
          <w:rStyle w:val="Strong"/>
          <w:rFonts w:ascii="Arial" w:hAnsi="Arial" w:cs="Arial"/>
          <w:color w:val="141414"/>
          <w:sz w:val="27"/>
          <w:szCs w:val="27"/>
          <w:bdr w:val="none" w:sz="0" w:space="0" w:color="auto" w:frame="1"/>
        </w:rPr>
        <w:t>[Enter Fields]</w:t>
      </w:r>
      <w:r>
        <w:rPr>
          <w:rFonts w:ascii="Arial" w:hAnsi="Arial" w:cs="Arial"/>
          <w:color w:val="141414"/>
          <w:sz w:val="27"/>
          <w:szCs w:val="27"/>
          <w:shd w:val="clear" w:color="auto" w:fill="B8FFDD"/>
        </w:rPr>
        <w:t> and optional fields </w:t>
      </w:r>
      <w:r>
        <w:rPr>
          <w:rStyle w:val="Strong"/>
          <w:rFonts w:ascii="Arial" w:hAnsi="Arial" w:cs="Arial"/>
          <w:color w:val="141414"/>
          <w:sz w:val="27"/>
          <w:szCs w:val="27"/>
          <w:bdr w:val="none" w:sz="0" w:space="0" w:color="auto" w:frame="1"/>
        </w:rPr>
        <w:t>[Enter Fields]</w:t>
      </w:r>
      <w:r>
        <w:rPr>
          <w:rFonts w:ascii="Arial" w:hAnsi="Arial" w:cs="Arial"/>
          <w:color w:val="141414"/>
          <w:sz w:val="27"/>
          <w:szCs w:val="27"/>
          <w:shd w:val="clear" w:color="auto" w:fill="B8FFDD"/>
        </w:rPr>
        <w:t> perform this </w:t>
      </w:r>
      <w:r>
        <w:rPr>
          <w:rStyle w:val="Strong"/>
          <w:rFonts w:ascii="Arial" w:hAnsi="Arial" w:cs="Arial"/>
          <w:color w:val="141414"/>
          <w:sz w:val="27"/>
          <w:szCs w:val="27"/>
          <w:bdr w:val="none" w:sz="0" w:space="0" w:color="auto" w:frame="1"/>
        </w:rPr>
        <w:t>[Write a task description]</w:t>
      </w:r>
      <w:r>
        <w:rPr>
          <w:rFonts w:ascii="Arial" w:hAnsi="Arial" w:cs="Arial"/>
          <w:color w:val="141414"/>
          <w:sz w:val="27"/>
          <w:szCs w:val="27"/>
          <w:shd w:val="clear" w:color="auto" w:fill="B8FFDD"/>
        </w:rPr>
        <w:t>.</w:t>
      </w:r>
    </w:p>
    <w:p w14:paraId="78421A87" w14:textId="662CC427"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58. Write a</w:t>
      </w:r>
      <w:r>
        <w:rPr>
          <w:rStyle w:val="Strong"/>
          <w:rFonts w:ascii="Arial" w:hAnsi="Arial" w:cs="Arial"/>
          <w:color w:val="141414"/>
          <w:sz w:val="27"/>
          <w:szCs w:val="27"/>
          <w:bdr w:val="none" w:sz="0" w:space="0" w:color="auto" w:frame="1"/>
        </w:rPr>
        <w:t> [Python]</w:t>
      </w:r>
      <w:r>
        <w:rPr>
          <w:rFonts w:ascii="Arial" w:hAnsi="Arial" w:cs="Arial"/>
          <w:color w:val="141414"/>
          <w:sz w:val="27"/>
          <w:szCs w:val="27"/>
          <w:shd w:val="clear" w:color="auto" w:fill="B8FFDD"/>
        </w:rPr>
        <w:t> script to automate specific tasks using the Selenium library </w:t>
      </w:r>
      <w:r>
        <w:rPr>
          <w:rStyle w:val="Strong"/>
          <w:rFonts w:ascii="Arial" w:hAnsi="Arial" w:cs="Arial"/>
          <w:color w:val="141414"/>
          <w:sz w:val="27"/>
          <w:szCs w:val="27"/>
          <w:bdr w:val="none" w:sz="0" w:space="0" w:color="auto" w:frame="1"/>
        </w:rPr>
        <w:t>[Specific Task or Webpage]</w:t>
      </w:r>
      <w:r>
        <w:rPr>
          <w:rFonts w:ascii="Arial" w:hAnsi="Arial" w:cs="Arial"/>
          <w:color w:val="141414"/>
          <w:sz w:val="27"/>
          <w:szCs w:val="27"/>
          <w:shd w:val="clear" w:color="auto" w:fill="B8FFDD"/>
        </w:rPr>
        <w:t>.</w:t>
      </w:r>
    </w:p>
    <w:p w14:paraId="3B86B1B4" w14:textId="10A3C169"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59. Create a </w:t>
      </w:r>
      <w:r>
        <w:rPr>
          <w:rStyle w:val="Strong"/>
          <w:rFonts w:ascii="Arial" w:hAnsi="Arial" w:cs="Arial"/>
          <w:color w:val="141414"/>
          <w:sz w:val="27"/>
          <w:szCs w:val="27"/>
          <w:bdr w:val="none" w:sz="0" w:space="0" w:color="auto" w:frame="1"/>
        </w:rPr>
        <w:t>[Programming Language]</w:t>
      </w:r>
      <w:r>
        <w:rPr>
          <w:rFonts w:ascii="Arial" w:hAnsi="Arial" w:cs="Arial"/>
          <w:color w:val="141414"/>
          <w:sz w:val="27"/>
          <w:szCs w:val="27"/>
          <w:shd w:val="clear" w:color="auto" w:fill="B8FFDD"/>
        </w:rPr>
        <w:t> program that implements a basic encryption algorithm </w:t>
      </w:r>
      <w:r>
        <w:rPr>
          <w:rStyle w:val="Strong"/>
          <w:rFonts w:ascii="Arial" w:hAnsi="Arial" w:cs="Arial"/>
          <w:color w:val="141414"/>
          <w:sz w:val="27"/>
          <w:szCs w:val="27"/>
          <w:bdr w:val="none" w:sz="0" w:space="0" w:color="auto" w:frame="1"/>
        </w:rPr>
        <w:t>[Specific Algorithm or Use-case]</w:t>
      </w:r>
      <w:r>
        <w:rPr>
          <w:rFonts w:ascii="Arial" w:hAnsi="Arial" w:cs="Arial"/>
          <w:color w:val="141414"/>
          <w:sz w:val="27"/>
          <w:szCs w:val="27"/>
          <w:shd w:val="clear" w:color="auto" w:fill="B8FFDD"/>
        </w:rPr>
        <w:t>.</w:t>
      </w:r>
    </w:p>
    <w:p w14:paraId="47FAD335" w14:textId="446AA825"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lastRenderedPageBreak/>
        <w:t>60. Develop a </w:t>
      </w:r>
      <w:r>
        <w:rPr>
          <w:rStyle w:val="Strong"/>
          <w:rFonts w:ascii="Arial" w:hAnsi="Arial" w:cs="Arial"/>
          <w:color w:val="141414"/>
          <w:sz w:val="27"/>
          <w:szCs w:val="27"/>
          <w:bdr w:val="none" w:sz="0" w:space="0" w:color="auto" w:frame="1"/>
        </w:rPr>
        <w:t>[C# or other language]</w:t>
      </w:r>
      <w:r>
        <w:rPr>
          <w:rFonts w:ascii="Arial" w:hAnsi="Arial" w:cs="Arial"/>
          <w:color w:val="141414"/>
          <w:sz w:val="27"/>
          <w:szCs w:val="27"/>
          <w:shd w:val="clear" w:color="auto" w:fill="B8FFDD"/>
        </w:rPr>
        <w:t> code to craft a basic windows form application </w:t>
      </w:r>
      <w:r>
        <w:rPr>
          <w:rStyle w:val="Strong"/>
          <w:rFonts w:ascii="Arial" w:hAnsi="Arial" w:cs="Arial"/>
          <w:color w:val="141414"/>
          <w:sz w:val="27"/>
          <w:szCs w:val="27"/>
          <w:bdr w:val="none" w:sz="0" w:space="0" w:color="auto" w:frame="1"/>
        </w:rPr>
        <w:t>[Specify Application Functionality]</w:t>
      </w:r>
      <w:r>
        <w:rPr>
          <w:rFonts w:ascii="Arial" w:hAnsi="Arial" w:cs="Arial"/>
          <w:color w:val="141414"/>
          <w:sz w:val="27"/>
          <w:szCs w:val="27"/>
          <w:shd w:val="clear" w:color="auto" w:fill="B8FFDD"/>
        </w:rPr>
        <w:t>.</w:t>
      </w:r>
    </w:p>
    <w:p w14:paraId="1F14588B" w14:textId="35C93DB7"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61. Write a</w:t>
      </w:r>
      <w:r>
        <w:rPr>
          <w:rStyle w:val="Strong"/>
          <w:rFonts w:ascii="Arial" w:hAnsi="Arial" w:cs="Arial"/>
          <w:color w:val="141414"/>
          <w:sz w:val="27"/>
          <w:szCs w:val="27"/>
          <w:bdr w:val="none" w:sz="0" w:space="0" w:color="auto" w:frame="1"/>
        </w:rPr>
        <w:t> [Python] </w:t>
      </w:r>
      <w:r>
        <w:rPr>
          <w:rFonts w:ascii="Arial" w:hAnsi="Arial" w:cs="Arial"/>
          <w:color w:val="141414"/>
          <w:sz w:val="27"/>
          <w:szCs w:val="27"/>
          <w:shd w:val="clear" w:color="auto" w:fill="B8FFDD"/>
        </w:rPr>
        <w:t>function that produces a random password </w:t>
      </w:r>
      <w:r>
        <w:rPr>
          <w:rStyle w:val="Strong"/>
          <w:rFonts w:ascii="Arial" w:hAnsi="Arial" w:cs="Arial"/>
          <w:color w:val="141414"/>
          <w:sz w:val="27"/>
          <w:szCs w:val="27"/>
          <w:bdr w:val="none" w:sz="0" w:space="0" w:color="auto" w:frame="1"/>
        </w:rPr>
        <w:t>[Desired Length and Complexity]</w:t>
      </w:r>
      <w:r>
        <w:rPr>
          <w:rFonts w:ascii="Arial" w:hAnsi="Arial" w:cs="Arial"/>
          <w:color w:val="141414"/>
          <w:sz w:val="27"/>
          <w:szCs w:val="27"/>
          <w:shd w:val="clear" w:color="auto" w:fill="B8FFDD"/>
        </w:rPr>
        <w:t>.</w:t>
      </w:r>
    </w:p>
    <w:p w14:paraId="5C939A2C" w14:textId="0D7BFBB7"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62. Develop a </w:t>
      </w:r>
      <w:r>
        <w:rPr>
          <w:rStyle w:val="Strong"/>
          <w:rFonts w:ascii="Arial" w:hAnsi="Arial" w:cs="Arial"/>
          <w:color w:val="141414"/>
          <w:sz w:val="27"/>
          <w:szCs w:val="27"/>
          <w:bdr w:val="none" w:sz="0" w:space="0" w:color="auto" w:frame="1"/>
        </w:rPr>
        <w:t>[JavaScript] </w:t>
      </w:r>
      <w:r>
        <w:rPr>
          <w:rFonts w:ascii="Arial" w:hAnsi="Arial" w:cs="Arial"/>
          <w:color w:val="141414"/>
          <w:sz w:val="27"/>
          <w:szCs w:val="27"/>
          <w:shd w:val="clear" w:color="auto" w:fill="B8FFDD"/>
        </w:rPr>
        <w:t>program to perform basic CRUD operations using MongoDB </w:t>
      </w:r>
    </w:p>
    <w:p w14:paraId="57E0775C" w14:textId="2FF730A6"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63. Generate a </w:t>
      </w:r>
      <w:r>
        <w:rPr>
          <w:rStyle w:val="Strong"/>
          <w:rFonts w:ascii="Arial" w:hAnsi="Arial" w:cs="Arial"/>
          <w:color w:val="141414"/>
          <w:sz w:val="27"/>
          <w:szCs w:val="27"/>
          <w:bdr w:val="none" w:sz="0" w:space="0" w:color="auto" w:frame="1"/>
        </w:rPr>
        <w:t>[C++ or type any coding language]</w:t>
      </w:r>
      <w:r>
        <w:rPr>
          <w:rFonts w:ascii="Arial" w:hAnsi="Arial" w:cs="Arial"/>
          <w:color w:val="141414"/>
          <w:sz w:val="27"/>
          <w:szCs w:val="27"/>
          <w:shd w:val="clear" w:color="auto" w:fill="B8FFDD"/>
        </w:rPr>
        <w:t> code to implement a basic data structure, such as a linked list, </w:t>
      </w:r>
      <w:r>
        <w:rPr>
          <w:rStyle w:val="Strong"/>
          <w:rFonts w:ascii="Arial" w:hAnsi="Arial" w:cs="Arial"/>
          <w:color w:val="141414"/>
          <w:sz w:val="27"/>
          <w:szCs w:val="27"/>
          <w:bdr w:val="none" w:sz="0" w:space="0" w:color="auto" w:frame="1"/>
        </w:rPr>
        <w:t>[Specific Operations or Use-cases]</w:t>
      </w:r>
      <w:r>
        <w:rPr>
          <w:rFonts w:ascii="Arial" w:hAnsi="Arial" w:cs="Arial"/>
          <w:color w:val="141414"/>
          <w:sz w:val="27"/>
          <w:szCs w:val="27"/>
          <w:shd w:val="clear" w:color="auto" w:fill="B8FFDD"/>
        </w:rPr>
        <w:t>.</w:t>
      </w:r>
    </w:p>
    <w:p w14:paraId="429AF670" w14:textId="5974B421"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64. Provide a </w:t>
      </w:r>
      <w:r>
        <w:rPr>
          <w:rStyle w:val="Strong"/>
          <w:rFonts w:ascii="Arial" w:hAnsi="Arial" w:cs="Arial"/>
          <w:color w:val="141414"/>
          <w:sz w:val="27"/>
          <w:szCs w:val="27"/>
          <w:bdr w:val="none" w:sz="0" w:space="0" w:color="auto" w:frame="1"/>
        </w:rPr>
        <w:t>[Python]</w:t>
      </w:r>
      <w:r>
        <w:rPr>
          <w:rFonts w:ascii="Arial" w:hAnsi="Arial" w:cs="Arial"/>
          <w:color w:val="141414"/>
          <w:sz w:val="27"/>
          <w:szCs w:val="27"/>
          <w:shd w:val="clear" w:color="auto" w:fill="B8FFDD"/>
        </w:rPr>
        <w:t xml:space="preserve"> script that reads and </w:t>
      </w:r>
      <w:proofErr w:type="spellStart"/>
      <w:r>
        <w:rPr>
          <w:rFonts w:ascii="Arial" w:hAnsi="Arial" w:cs="Arial"/>
          <w:color w:val="141414"/>
          <w:sz w:val="27"/>
          <w:szCs w:val="27"/>
          <w:shd w:val="clear" w:color="auto" w:fill="B8FFDD"/>
        </w:rPr>
        <w:t>analyzes</w:t>
      </w:r>
      <w:proofErr w:type="spellEnd"/>
      <w:r>
        <w:rPr>
          <w:rFonts w:ascii="Arial" w:hAnsi="Arial" w:cs="Arial"/>
          <w:color w:val="141414"/>
          <w:sz w:val="27"/>
          <w:szCs w:val="27"/>
          <w:shd w:val="clear" w:color="auto" w:fill="B8FFDD"/>
        </w:rPr>
        <w:t xml:space="preserve"> data from an excel sheet </w:t>
      </w:r>
      <w:r>
        <w:rPr>
          <w:rStyle w:val="Strong"/>
          <w:rFonts w:ascii="Arial" w:hAnsi="Arial" w:cs="Arial"/>
          <w:color w:val="141414"/>
          <w:sz w:val="27"/>
          <w:szCs w:val="27"/>
          <w:bdr w:val="none" w:sz="0" w:space="0" w:color="auto" w:frame="1"/>
        </w:rPr>
        <w:t>[Specific Analysis or Data Type]</w:t>
      </w:r>
      <w:r>
        <w:rPr>
          <w:rFonts w:ascii="Arial" w:hAnsi="Arial" w:cs="Arial"/>
          <w:color w:val="141414"/>
          <w:sz w:val="27"/>
          <w:szCs w:val="27"/>
          <w:shd w:val="clear" w:color="auto" w:fill="B8FFDD"/>
        </w:rPr>
        <w:t>.</w:t>
      </w:r>
    </w:p>
    <w:p w14:paraId="07E840A9" w14:textId="146D99D5"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65. Design a </w:t>
      </w:r>
      <w:r>
        <w:rPr>
          <w:rStyle w:val="Strong"/>
          <w:rFonts w:ascii="Arial" w:hAnsi="Arial" w:cs="Arial"/>
          <w:color w:val="141414"/>
          <w:sz w:val="27"/>
          <w:szCs w:val="27"/>
          <w:bdr w:val="none" w:sz="0" w:space="0" w:color="auto" w:frame="1"/>
        </w:rPr>
        <w:t>[Java]</w:t>
      </w:r>
      <w:r>
        <w:rPr>
          <w:rFonts w:ascii="Arial" w:hAnsi="Arial" w:cs="Arial"/>
          <w:color w:val="141414"/>
          <w:sz w:val="27"/>
          <w:szCs w:val="27"/>
          <w:shd w:val="clear" w:color="auto" w:fill="B8FFDD"/>
        </w:rPr>
        <w:t> program that implements a basic algorithm for image processing </w:t>
      </w:r>
      <w:r>
        <w:rPr>
          <w:rStyle w:val="Strong"/>
          <w:rFonts w:ascii="Arial" w:hAnsi="Arial" w:cs="Arial"/>
          <w:color w:val="141414"/>
          <w:sz w:val="27"/>
          <w:szCs w:val="27"/>
          <w:bdr w:val="none" w:sz="0" w:space="0" w:color="auto" w:frame="1"/>
        </w:rPr>
        <w:t>[Specific Algorithm or Image Type]</w:t>
      </w:r>
      <w:r>
        <w:rPr>
          <w:rFonts w:ascii="Arial" w:hAnsi="Arial" w:cs="Arial"/>
          <w:color w:val="141414"/>
          <w:sz w:val="27"/>
          <w:szCs w:val="27"/>
          <w:shd w:val="clear" w:color="auto" w:fill="B8FFDD"/>
        </w:rPr>
        <w:t>.</w:t>
      </w:r>
    </w:p>
    <w:p w14:paraId="538E1D59" w14:textId="2D0B2792"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66. Develop a </w:t>
      </w:r>
      <w:r>
        <w:rPr>
          <w:rStyle w:val="Strong"/>
          <w:rFonts w:ascii="Arial" w:hAnsi="Arial" w:cs="Arial"/>
          <w:color w:val="141414"/>
          <w:sz w:val="27"/>
          <w:szCs w:val="27"/>
          <w:bdr w:val="none" w:sz="0" w:space="0" w:color="auto" w:frame="1"/>
        </w:rPr>
        <w:t>[C# or any coding language]</w:t>
      </w:r>
      <w:r>
        <w:rPr>
          <w:rFonts w:ascii="Arial" w:hAnsi="Arial" w:cs="Arial"/>
          <w:color w:val="141414"/>
          <w:sz w:val="27"/>
          <w:szCs w:val="27"/>
          <w:shd w:val="clear" w:color="auto" w:fill="B8FFDD"/>
        </w:rPr>
        <w:t> code that constructs a basic WPF application</w:t>
      </w:r>
      <w:r>
        <w:rPr>
          <w:rStyle w:val="Strong"/>
          <w:rFonts w:ascii="Arial" w:hAnsi="Arial" w:cs="Arial"/>
          <w:color w:val="141414"/>
          <w:sz w:val="27"/>
          <w:szCs w:val="27"/>
          <w:bdr w:val="none" w:sz="0" w:space="0" w:color="auto" w:frame="1"/>
        </w:rPr>
        <w:t> [Application Functionality or Theme]</w:t>
      </w:r>
      <w:r>
        <w:rPr>
          <w:rFonts w:ascii="Arial" w:hAnsi="Arial" w:cs="Arial"/>
          <w:color w:val="141414"/>
          <w:sz w:val="27"/>
          <w:szCs w:val="27"/>
          <w:shd w:val="clear" w:color="auto" w:fill="B8FFDD"/>
        </w:rPr>
        <w:t>.</w:t>
      </w:r>
    </w:p>
    <w:p w14:paraId="76C79DC9" w14:textId="16201258"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67. Write a </w:t>
      </w:r>
      <w:r>
        <w:rPr>
          <w:rStyle w:val="Strong"/>
          <w:rFonts w:ascii="Arial" w:hAnsi="Arial" w:cs="Arial"/>
          <w:color w:val="141414"/>
          <w:sz w:val="27"/>
          <w:szCs w:val="27"/>
          <w:bdr w:val="none" w:sz="0" w:space="0" w:color="auto" w:frame="1"/>
        </w:rPr>
        <w:t>[Python]</w:t>
      </w:r>
      <w:r>
        <w:rPr>
          <w:rFonts w:ascii="Arial" w:hAnsi="Arial" w:cs="Arial"/>
          <w:color w:val="141414"/>
          <w:sz w:val="27"/>
          <w:szCs w:val="27"/>
          <w:shd w:val="clear" w:color="auto" w:fill="B8FFDD"/>
        </w:rPr>
        <w:t> function to implement a basic natural language processing task.</w:t>
      </w:r>
    </w:p>
    <w:p w14:paraId="0CC4954E" w14:textId="586BB51E"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68. Write </w:t>
      </w:r>
      <w:r>
        <w:rPr>
          <w:rStyle w:val="Strong"/>
          <w:rFonts w:ascii="Arial" w:hAnsi="Arial" w:cs="Arial"/>
          <w:color w:val="141414"/>
          <w:sz w:val="27"/>
          <w:szCs w:val="27"/>
          <w:bdr w:val="none" w:sz="0" w:space="0" w:color="auto" w:frame="1"/>
        </w:rPr>
        <w:t>[JavaScript]</w:t>
      </w:r>
      <w:r>
        <w:rPr>
          <w:rFonts w:ascii="Arial" w:hAnsi="Arial" w:cs="Arial"/>
          <w:color w:val="141414"/>
          <w:sz w:val="27"/>
          <w:szCs w:val="27"/>
          <w:shd w:val="clear" w:color="auto" w:fill="B8FFDD"/>
        </w:rPr>
        <w:t> program that establishes a basic blockchain </w:t>
      </w:r>
      <w:r>
        <w:rPr>
          <w:rStyle w:val="Strong"/>
          <w:rFonts w:ascii="Arial" w:hAnsi="Arial" w:cs="Arial"/>
          <w:color w:val="141414"/>
          <w:sz w:val="27"/>
          <w:szCs w:val="27"/>
          <w:bdr w:val="none" w:sz="0" w:space="0" w:color="auto" w:frame="1"/>
        </w:rPr>
        <w:t>[Specific Blockchain Functionality]</w:t>
      </w:r>
      <w:r>
        <w:rPr>
          <w:rFonts w:ascii="Arial" w:hAnsi="Arial" w:cs="Arial"/>
          <w:color w:val="141414"/>
          <w:sz w:val="27"/>
          <w:szCs w:val="27"/>
          <w:shd w:val="clear" w:color="auto" w:fill="B8FFDD"/>
        </w:rPr>
        <w:t>.</w:t>
      </w:r>
    </w:p>
    <w:p w14:paraId="1E5E28FC" w14:textId="3ABEF64A"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69. I have an h264 video too large for Twitter; assist with a bash script to adapt it to the proper format with the highest quality </w:t>
      </w:r>
      <w:r>
        <w:rPr>
          <w:rStyle w:val="Strong"/>
          <w:rFonts w:ascii="Arial" w:hAnsi="Arial" w:cs="Arial"/>
          <w:color w:val="141414"/>
          <w:sz w:val="27"/>
          <w:szCs w:val="27"/>
          <w:bdr w:val="none" w:sz="0" w:space="0" w:color="auto" w:frame="1"/>
        </w:rPr>
        <w:t>[Output Format]</w:t>
      </w:r>
      <w:r>
        <w:rPr>
          <w:rFonts w:ascii="Arial" w:hAnsi="Arial" w:cs="Arial"/>
          <w:color w:val="141414"/>
          <w:sz w:val="27"/>
          <w:szCs w:val="27"/>
          <w:shd w:val="clear" w:color="auto" w:fill="B8FFDD"/>
        </w:rPr>
        <w:t>.</w:t>
      </w:r>
    </w:p>
    <w:p w14:paraId="0E2368AC" w14:textId="0B8C675C"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70.Create a TypeScript function that calculates implied volatility using the Black-Scholes model, explaining each step </w:t>
      </w:r>
      <w:r>
        <w:rPr>
          <w:rStyle w:val="Strong"/>
          <w:rFonts w:ascii="Arial" w:hAnsi="Arial" w:cs="Arial"/>
          <w:color w:val="141414"/>
          <w:sz w:val="27"/>
          <w:szCs w:val="27"/>
          <w:bdr w:val="none" w:sz="0" w:space="0" w:color="auto" w:frame="1"/>
        </w:rPr>
        <w:t>[Specific Market Data]</w:t>
      </w:r>
      <w:r>
        <w:rPr>
          <w:rFonts w:ascii="Arial" w:hAnsi="Arial" w:cs="Arial"/>
          <w:color w:val="141414"/>
          <w:sz w:val="27"/>
          <w:szCs w:val="27"/>
          <w:shd w:val="clear" w:color="auto" w:fill="B8FFDD"/>
        </w:rPr>
        <w:t>.</w:t>
      </w:r>
    </w:p>
    <w:p w14:paraId="67410AE0" w14:textId="54316ABD"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71. Please only reply using p5.js code. Please concisely implement a cellular automaton life game with 30 lines or less. – 800,800 by 800 pixels -Sorry, no line breaks. Please refrain from leaving comment-outs </w:t>
      </w:r>
      <w:r>
        <w:rPr>
          <w:rStyle w:val="Strong"/>
          <w:rFonts w:ascii="Arial" w:hAnsi="Arial" w:cs="Arial"/>
          <w:color w:val="141414"/>
          <w:sz w:val="27"/>
          <w:szCs w:val="27"/>
          <w:bdr w:val="none" w:sz="0" w:space="0" w:color="auto" w:frame="1"/>
        </w:rPr>
        <w:t xml:space="preserve">[Specific Cell </w:t>
      </w:r>
      <w:proofErr w:type="spellStart"/>
      <w:r>
        <w:rPr>
          <w:rStyle w:val="Strong"/>
          <w:rFonts w:ascii="Arial" w:hAnsi="Arial" w:cs="Arial"/>
          <w:color w:val="141414"/>
          <w:sz w:val="27"/>
          <w:szCs w:val="27"/>
          <w:bdr w:val="none" w:sz="0" w:space="0" w:color="auto" w:frame="1"/>
        </w:rPr>
        <w:t>Behavior</w:t>
      </w:r>
      <w:proofErr w:type="spellEnd"/>
      <w:r>
        <w:rPr>
          <w:rStyle w:val="Strong"/>
          <w:rFonts w:ascii="Arial" w:hAnsi="Arial" w:cs="Arial"/>
          <w:color w:val="141414"/>
          <w:sz w:val="27"/>
          <w:szCs w:val="27"/>
          <w:bdr w:val="none" w:sz="0" w:space="0" w:color="auto" w:frame="1"/>
        </w:rPr>
        <w:t xml:space="preserve"> or Pattern]</w:t>
      </w:r>
      <w:r>
        <w:rPr>
          <w:rFonts w:ascii="Arial" w:hAnsi="Arial" w:cs="Arial"/>
          <w:color w:val="141414"/>
          <w:sz w:val="27"/>
          <w:szCs w:val="27"/>
          <w:shd w:val="clear" w:color="auto" w:fill="B8FFDD"/>
        </w:rPr>
        <w:t>.</w:t>
      </w:r>
    </w:p>
    <w:p w14:paraId="4156ADD6" w14:textId="1D80125E"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72. Identify the bug in this given </w:t>
      </w:r>
      <w:r>
        <w:rPr>
          <w:rStyle w:val="Strong"/>
          <w:rFonts w:ascii="Arial" w:hAnsi="Arial" w:cs="Arial"/>
          <w:color w:val="141414"/>
          <w:sz w:val="27"/>
          <w:szCs w:val="27"/>
          <w:bdr w:val="none" w:sz="0" w:space="0" w:color="auto" w:frame="1"/>
        </w:rPr>
        <w:t>[Code]</w:t>
      </w:r>
      <w:r>
        <w:rPr>
          <w:rFonts w:ascii="Arial" w:hAnsi="Arial" w:cs="Arial"/>
          <w:color w:val="141414"/>
          <w:sz w:val="27"/>
          <w:szCs w:val="27"/>
          <w:shd w:val="clear" w:color="auto" w:fill="B8FFDD"/>
        </w:rPr>
        <w:t> and provide suggestions for improvement.</w:t>
      </w:r>
    </w:p>
    <w:p w14:paraId="3DF7DAB4" w14:textId="77777777" w:rsidR="00F94712" w:rsidRDefault="00F94712" w:rsidP="00111846">
      <w:pPr>
        <w:rPr>
          <w:rFonts w:ascii="Arial" w:hAnsi="Arial" w:cs="Arial"/>
          <w:color w:val="141414"/>
          <w:sz w:val="27"/>
          <w:szCs w:val="27"/>
          <w:shd w:val="clear" w:color="auto" w:fill="B8FFDD"/>
        </w:rPr>
      </w:pPr>
    </w:p>
    <w:p w14:paraId="1B815C53" w14:textId="6AF7F219" w:rsidR="00F94712" w:rsidRDefault="00F94712"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73. This year, the elves invested in a gift-wrapping machine. However, it isn’t programmed! An algorithm that aids it in the </w:t>
      </w:r>
      <w:r>
        <w:rPr>
          <w:rStyle w:val="Strong"/>
          <w:rFonts w:ascii="Arial" w:hAnsi="Arial" w:cs="Arial"/>
          <w:color w:val="141414"/>
          <w:sz w:val="27"/>
          <w:szCs w:val="27"/>
          <w:bdr w:val="none" w:sz="0" w:space="0" w:color="auto" w:frame="1"/>
        </w:rPr>
        <w:t>[task]</w:t>
      </w:r>
      <w:r>
        <w:rPr>
          <w:rFonts w:ascii="Arial" w:hAnsi="Arial" w:cs="Arial"/>
          <w:color w:val="141414"/>
          <w:sz w:val="27"/>
          <w:szCs w:val="27"/>
          <w:shd w:val="clear" w:color="auto" w:fill="B8FFDD"/>
        </w:rPr>
        <w:t xml:space="preserve"> must be developed. Many presents are given to the machine. Each present is a string. Each gift must be wrapped by the machine and displayed with other wrapped gifts. To wrap a gift, you must place the wrapping paper around the string, which </w:t>
      </w:r>
      <w:r>
        <w:rPr>
          <w:rFonts w:ascii="Arial" w:hAnsi="Arial" w:cs="Arial"/>
          <w:color w:val="141414"/>
          <w:sz w:val="27"/>
          <w:szCs w:val="27"/>
          <w:shd w:val="clear" w:color="auto" w:fill="B8FFDD"/>
        </w:rPr>
        <w:lastRenderedPageBreak/>
        <w:t xml:space="preserve">is represented by the * symbol. For instance: </w:t>
      </w:r>
      <w:proofErr w:type="spellStart"/>
      <w:r>
        <w:rPr>
          <w:rFonts w:ascii="Arial" w:hAnsi="Arial" w:cs="Arial"/>
          <w:color w:val="141414"/>
          <w:sz w:val="27"/>
          <w:szCs w:val="27"/>
          <w:shd w:val="clear" w:color="auto" w:fill="B8FFDD"/>
        </w:rPr>
        <w:t>const</w:t>
      </w:r>
      <w:proofErr w:type="spellEnd"/>
      <w:r>
        <w:rPr>
          <w:rFonts w:ascii="Arial" w:hAnsi="Arial" w:cs="Arial"/>
          <w:color w:val="141414"/>
          <w:sz w:val="27"/>
          <w:szCs w:val="27"/>
          <w:shd w:val="clear" w:color="auto" w:fill="B8FFDD"/>
        </w:rPr>
        <w:t xml:space="preserve"> gifts are </w:t>
      </w:r>
      <w:r>
        <w:rPr>
          <w:rStyle w:val="Strong"/>
          <w:rFonts w:ascii="Arial" w:hAnsi="Arial" w:cs="Arial"/>
          <w:color w:val="141414"/>
          <w:sz w:val="27"/>
          <w:szCs w:val="27"/>
          <w:bdr w:val="none" w:sz="0" w:space="0" w:color="auto" w:frame="1"/>
        </w:rPr>
        <w:t>[“cat,” “game,” and “socks”]</w:t>
      </w:r>
      <w:r>
        <w:rPr>
          <w:rFonts w:ascii="Arial" w:hAnsi="Arial" w:cs="Arial"/>
          <w:color w:val="141414"/>
          <w:sz w:val="27"/>
          <w:szCs w:val="27"/>
          <w:shd w:val="clear" w:color="auto" w:fill="B8FFDD"/>
        </w:rPr>
        <w:t xml:space="preserve">. console.log </w:t>
      </w:r>
      <w:proofErr w:type="spellStart"/>
      <w:r>
        <w:rPr>
          <w:rFonts w:ascii="Arial" w:hAnsi="Arial" w:cs="Arial"/>
          <w:color w:val="141414"/>
          <w:sz w:val="27"/>
          <w:szCs w:val="27"/>
          <w:shd w:val="clear" w:color="auto" w:fill="B8FFDD"/>
        </w:rPr>
        <w:t>const</w:t>
      </w:r>
      <w:proofErr w:type="spellEnd"/>
      <w:r>
        <w:rPr>
          <w:rFonts w:ascii="Arial" w:hAnsi="Arial" w:cs="Arial"/>
          <w:color w:val="141414"/>
          <w:sz w:val="27"/>
          <w:szCs w:val="27"/>
          <w:shd w:val="clear" w:color="auto" w:fill="B8FFDD"/>
        </w:rPr>
        <w:t xml:space="preserve"> wrapped = wrapping(gifts) (wrapped) / </w:t>
      </w:r>
      <w:r>
        <w:rPr>
          <w:rStyle w:val="Strong"/>
          <w:rFonts w:ascii="Arial" w:hAnsi="Arial" w:cs="Arial"/>
          <w:color w:val="141414"/>
          <w:sz w:val="27"/>
          <w:szCs w:val="27"/>
          <w:bdr w:val="none" w:sz="0" w:space="0" w:color="auto" w:frame="1"/>
        </w:rPr>
        <w:t>[“</w:t>
      </w:r>
      <w:proofErr w:type="spellStart"/>
      <w:r>
        <w:rPr>
          <w:rStyle w:val="Strong"/>
          <w:rFonts w:ascii="Arial" w:hAnsi="Arial" w:cs="Arial"/>
          <w:color w:val="141414"/>
          <w:sz w:val="27"/>
          <w:szCs w:val="27"/>
          <w:bdr w:val="none" w:sz="0" w:space="0" w:color="auto" w:frame="1"/>
        </w:rPr>
        <w:t>ncatn</w:t>
      </w:r>
      <w:proofErr w:type="spellEnd"/>
      <w:r>
        <w:rPr>
          <w:rStyle w:val="Strong"/>
          <w:rFonts w:ascii="Arial" w:hAnsi="Arial" w:cs="Arial"/>
          <w:color w:val="141414"/>
          <w:sz w:val="27"/>
          <w:szCs w:val="27"/>
          <w:bdr w:val="none" w:sz="0" w:space="0" w:color="auto" w:frame="1"/>
        </w:rPr>
        <w:t>,” “</w:t>
      </w:r>
      <w:proofErr w:type="spellStart"/>
      <w:r>
        <w:rPr>
          <w:rStyle w:val="Strong"/>
          <w:rFonts w:ascii="Arial" w:hAnsi="Arial" w:cs="Arial"/>
          <w:color w:val="141414"/>
          <w:sz w:val="27"/>
          <w:szCs w:val="27"/>
          <w:bdr w:val="none" w:sz="0" w:space="0" w:color="auto" w:frame="1"/>
        </w:rPr>
        <w:t>ngamen</w:t>
      </w:r>
      <w:proofErr w:type="spellEnd"/>
      <w:r>
        <w:rPr>
          <w:rStyle w:val="Strong"/>
          <w:rFonts w:ascii="Arial" w:hAnsi="Arial" w:cs="Arial"/>
          <w:color w:val="141414"/>
          <w:sz w:val="27"/>
          <w:szCs w:val="27"/>
          <w:bdr w:val="none" w:sz="0" w:space="0" w:color="auto" w:frame="1"/>
        </w:rPr>
        <w:t>,” and “</w:t>
      </w:r>
      <w:proofErr w:type="spellStart"/>
      <w:r>
        <w:rPr>
          <w:rStyle w:val="Strong"/>
          <w:rFonts w:ascii="Arial" w:hAnsi="Arial" w:cs="Arial"/>
          <w:color w:val="141414"/>
          <w:sz w:val="27"/>
          <w:szCs w:val="27"/>
          <w:bdr w:val="none" w:sz="0" w:space="0" w:color="auto" w:frame="1"/>
        </w:rPr>
        <w:t>nsocksn</w:t>
      </w:r>
      <w:proofErr w:type="spellEnd"/>
      <w:r>
        <w:rPr>
          <w:rStyle w:val="Strong"/>
          <w:rFonts w:ascii="Arial" w:hAnsi="Arial" w:cs="Arial"/>
          <w:color w:val="141414"/>
          <w:sz w:val="27"/>
          <w:szCs w:val="27"/>
          <w:bdr w:val="none" w:sz="0" w:space="0" w:color="auto" w:frame="1"/>
        </w:rPr>
        <w:t>**”]</w:t>
      </w:r>
      <w:r>
        <w:rPr>
          <w:rFonts w:ascii="Arial" w:hAnsi="Arial" w:cs="Arial"/>
          <w:color w:val="141414"/>
          <w:sz w:val="27"/>
          <w:szCs w:val="27"/>
          <w:shd w:val="clear" w:color="auto" w:fill="B8FFDD"/>
        </w:rPr>
        <w:t> */ As you can see, the thread is wrapped in the wrapping paper. The corners are also wrapped in wrapping paper on the top and bottom to prevent any gap</w:t>
      </w:r>
    </w:p>
    <w:p w14:paraId="1DF68802" w14:textId="77777777" w:rsidR="00F94712" w:rsidRDefault="00F94712" w:rsidP="00111846">
      <w:pPr>
        <w:rPr>
          <w:rFonts w:ascii="Arial" w:hAnsi="Arial" w:cs="Arial"/>
          <w:color w:val="141414"/>
          <w:sz w:val="27"/>
          <w:szCs w:val="27"/>
          <w:shd w:val="clear" w:color="auto" w:fill="B8FFDD"/>
        </w:rPr>
      </w:pPr>
    </w:p>
    <w:p w14:paraId="18C09E66" w14:textId="790C60A5" w:rsidR="002D08C9" w:rsidRDefault="002D08C9" w:rsidP="00111846">
      <w:pPr>
        <w:rPr>
          <w:rStyle w:val="Strong"/>
          <w:rFonts w:ascii="Arial" w:hAnsi="Arial" w:cs="Arial"/>
          <w:color w:val="141414"/>
          <w:sz w:val="27"/>
          <w:szCs w:val="27"/>
          <w:bdr w:val="none" w:sz="0" w:space="0" w:color="auto" w:frame="1"/>
        </w:rPr>
      </w:pPr>
      <w:r>
        <w:rPr>
          <w:rFonts w:ascii="Arial" w:hAnsi="Arial" w:cs="Arial"/>
          <w:color w:val="141414"/>
          <w:sz w:val="27"/>
          <w:szCs w:val="27"/>
          <w:shd w:val="clear" w:color="auto" w:fill="B8FFDD"/>
        </w:rPr>
        <w:t>74. What exactly does this strange-looking regex do? </w:t>
      </w:r>
      <w:r>
        <w:rPr>
          <w:rStyle w:val="Strong"/>
          <w:rFonts w:ascii="Arial" w:hAnsi="Arial" w:cs="Arial"/>
          <w:color w:val="141414"/>
          <w:sz w:val="27"/>
          <w:szCs w:val="27"/>
          <w:bdr w:val="none" w:sz="0" w:space="0" w:color="auto" w:frame="1"/>
        </w:rPr>
        <w:t>[ add your regex code example: ((([01</w:t>
      </w:r>
      <w:proofErr w:type="gramStart"/>
      <w:r>
        <w:rPr>
          <w:rStyle w:val="Strong"/>
          <w:rFonts w:ascii="Arial" w:hAnsi="Arial" w:cs="Arial"/>
          <w:color w:val="141414"/>
          <w:sz w:val="27"/>
          <w:szCs w:val="27"/>
          <w:bdr w:val="none" w:sz="0" w:space="0" w:color="auto" w:frame="1"/>
        </w:rPr>
        <w:t>]?\</w:t>
      </w:r>
      <w:proofErr w:type="gramEnd"/>
      <w:r>
        <w:rPr>
          <w:rStyle w:val="Strong"/>
          <w:rFonts w:ascii="Arial" w:hAnsi="Arial" w:cs="Arial"/>
          <w:color w:val="141414"/>
          <w:sz w:val="27"/>
          <w:szCs w:val="27"/>
          <w:bdr w:val="none" w:sz="0" w:space="0" w:color="auto" w:frame="1"/>
        </w:rPr>
        <w:t xml:space="preserve">d)|(two[0-three])): ([0-five]?\d)) ((:[0-five]?\d))?\s? </w:t>
      </w:r>
      <w:proofErr w:type="gramStart"/>
      <w:r>
        <w:rPr>
          <w:rStyle w:val="Strong"/>
          <w:rFonts w:ascii="Arial" w:hAnsi="Arial" w:cs="Arial"/>
          <w:color w:val="141414"/>
          <w:sz w:val="27"/>
          <w:szCs w:val="27"/>
          <w:bdr w:val="none" w:sz="0" w:space="0" w:color="auto" w:frame="1"/>
        </w:rPr>
        <w:t>?b</w:t>
      </w:r>
      <w:proofErr w:type="gramEnd"/>
      <w:r>
        <w:rPr>
          <w:rStyle w:val="Strong"/>
          <w:rFonts w:ascii="Arial" w:hAnsi="Arial" w:cs="Arial"/>
          <w:color w:val="141414"/>
          <w:sz w:val="27"/>
          <w:szCs w:val="27"/>
          <w:bdr w:val="none" w:sz="0" w:space="0" w:color="auto" w:frame="1"/>
        </w:rPr>
        <w:t>/</w:t>
      </w:r>
      <w:proofErr w:type="spellStart"/>
      <w:r>
        <w:rPr>
          <w:rStyle w:val="Strong"/>
          <w:rFonts w:ascii="Arial" w:hAnsi="Arial" w:cs="Arial"/>
          <w:color w:val="141414"/>
          <w:sz w:val="27"/>
          <w:szCs w:val="27"/>
          <w:bdr w:val="none" w:sz="0" w:space="0" w:color="auto" w:frame="1"/>
        </w:rPr>
        <w:t>i</w:t>
      </w:r>
      <w:proofErr w:type="spellEnd"/>
      <w:r>
        <w:rPr>
          <w:rStyle w:val="Strong"/>
          <w:rFonts w:ascii="Arial" w:hAnsi="Arial" w:cs="Arial"/>
          <w:color w:val="141414"/>
          <w:sz w:val="27"/>
          <w:szCs w:val="27"/>
          <w:bdr w:val="none" w:sz="0" w:space="0" w:color="auto" w:frame="1"/>
        </w:rPr>
        <w:t>; (</w:t>
      </w:r>
      <w:proofErr w:type="spellStart"/>
      <w:r>
        <w:rPr>
          <w:rStyle w:val="Strong"/>
          <w:rFonts w:ascii="Arial" w:hAnsi="Arial" w:cs="Arial"/>
          <w:color w:val="141414"/>
          <w:sz w:val="27"/>
          <w:szCs w:val="27"/>
          <w:bdr w:val="none" w:sz="0" w:space="0" w:color="auto" w:frame="1"/>
        </w:rPr>
        <w:t>am|pm</w:t>
      </w:r>
      <w:proofErr w:type="spellEnd"/>
      <w:r>
        <w:rPr>
          <w:rStyle w:val="Strong"/>
          <w:rFonts w:ascii="Arial" w:hAnsi="Arial" w:cs="Arial"/>
          <w:color w:val="141414"/>
          <w:sz w:val="27"/>
          <w:szCs w:val="27"/>
          <w:bdr w:val="none" w:sz="0" w:space="0" w:color="auto" w:frame="1"/>
        </w:rPr>
        <w:t>)]</w:t>
      </w:r>
    </w:p>
    <w:p w14:paraId="46D7DCC8" w14:textId="336C19E9" w:rsidR="002D08C9" w:rsidRDefault="002D08C9" w:rsidP="00111846">
      <w:pPr>
        <w:rPr>
          <w:rStyle w:val="Strong"/>
          <w:rFonts w:ascii="Arial" w:hAnsi="Arial" w:cs="Arial"/>
          <w:color w:val="141414"/>
          <w:sz w:val="27"/>
          <w:szCs w:val="27"/>
          <w:bdr w:val="none" w:sz="0" w:space="0" w:color="auto" w:frame="1"/>
        </w:rPr>
      </w:pPr>
      <w:r>
        <w:rPr>
          <w:rFonts w:ascii="Arial" w:hAnsi="Arial" w:cs="Arial"/>
          <w:color w:val="141414"/>
          <w:sz w:val="27"/>
          <w:szCs w:val="27"/>
          <w:shd w:val="clear" w:color="auto" w:fill="B8FFDD"/>
        </w:rPr>
        <w:t>75. I require UI assistance. I need three action buttons for a card component that includes a long statement, but I don’t want the buttons to always be visible. </w:t>
      </w:r>
      <w:r>
        <w:rPr>
          <w:rStyle w:val="Strong"/>
          <w:rFonts w:ascii="Arial" w:hAnsi="Arial" w:cs="Arial"/>
          <w:color w:val="141414"/>
          <w:sz w:val="27"/>
          <w:szCs w:val="27"/>
          <w:bdr w:val="none" w:sz="0" w:space="0" w:color="auto" w:frame="1"/>
        </w:rPr>
        <w:t>[specify your requirements for example: I need a good UI that functions on both desktop and mobile since if I try to show the buttons on Hoover, that logic won’t work on mobile.]</w:t>
      </w:r>
    </w:p>
    <w:p w14:paraId="48390B9C" w14:textId="77777777" w:rsidR="002D08C9" w:rsidRDefault="002D08C9" w:rsidP="00111846">
      <w:pPr>
        <w:rPr>
          <w:rStyle w:val="Strong"/>
          <w:rFonts w:ascii="Arial" w:hAnsi="Arial" w:cs="Arial"/>
          <w:color w:val="141414"/>
          <w:sz w:val="27"/>
          <w:szCs w:val="27"/>
          <w:bdr w:val="none" w:sz="0" w:space="0" w:color="auto" w:frame="1"/>
        </w:rPr>
      </w:pPr>
    </w:p>
    <w:p w14:paraId="5D7537C8" w14:textId="3593C013" w:rsidR="002D08C9" w:rsidRDefault="002D08C9"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76. Can you explain how this </w:t>
      </w:r>
      <w:r>
        <w:rPr>
          <w:rStyle w:val="Strong"/>
          <w:rFonts w:ascii="Arial" w:hAnsi="Arial" w:cs="Arial"/>
          <w:color w:val="141414"/>
          <w:sz w:val="27"/>
          <w:szCs w:val="27"/>
          <w:bdr w:val="none" w:sz="0" w:space="0" w:color="auto" w:frame="1"/>
        </w:rPr>
        <w:t>[coding language]</w:t>
      </w:r>
      <w:r>
        <w:rPr>
          <w:rFonts w:ascii="Arial" w:hAnsi="Arial" w:cs="Arial"/>
          <w:color w:val="141414"/>
          <w:sz w:val="27"/>
          <w:szCs w:val="27"/>
          <w:shd w:val="clear" w:color="auto" w:fill="B8FFDD"/>
        </w:rPr>
        <w:t> code </w:t>
      </w:r>
      <w:r>
        <w:rPr>
          <w:rStyle w:val="Strong"/>
          <w:rFonts w:ascii="Arial" w:hAnsi="Arial" w:cs="Arial"/>
          <w:color w:val="141414"/>
          <w:sz w:val="27"/>
          <w:szCs w:val="27"/>
          <w:bdr w:val="none" w:sz="0" w:space="0" w:color="auto" w:frame="1"/>
        </w:rPr>
        <w:t>[code snippet]</w:t>
      </w:r>
      <w:r>
        <w:rPr>
          <w:rFonts w:ascii="Arial" w:hAnsi="Arial" w:cs="Arial"/>
          <w:color w:val="141414"/>
          <w:sz w:val="27"/>
          <w:szCs w:val="27"/>
          <w:shd w:val="clear" w:color="auto" w:fill="B8FFDD"/>
        </w:rPr>
        <w:t> performs </w:t>
      </w:r>
      <w:r>
        <w:rPr>
          <w:rStyle w:val="Strong"/>
          <w:rFonts w:ascii="Arial" w:hAnsi="Arial" w:cs="Arial"/>
          <w:color w:val="141414"/>
          <w:sz w:val="27"/>
          <w:szCs w:val="27"/>
          <w:bdr w:val="none" w:sz="0" w:space="0" w:color="auto" w:frame="1"/>
        </w:rPr>
        <w:t>[task]</w:t>
      </w:r>
      <w:r>
        <w:rPr>
          <w:rFonts w:ascii="Arial" w:hAnsi="Arial" w:cs="Arial"/>
          <w:color w:val="141414"/>
          <w:sz w:val="27"/>
          <w:szCs w:val="27"/>
          <w:shd w:val="clear" w:color="auto" w:fill="B8FFDD"/>
        </w:rPr>
        <w:t> and why it uses </w:t>
      </w:r>
      <w:r>
        <w:rPr>
          <w:rStyle w:val="Strong"/>
          <w:rFonts w:ascii="Arial" w:hAnsi="Arial" w:cs="Arial"/>
          <w:color w:val="141414"/>
          <w:sz w:val="27"/>
          <w:szCs w:val="27"/>
          <w:bdr w:val="none" w:sz="0" w:space="0" w:color="auto" w:frame="1"/>
        </w:rPr>
        <w:t>[specific process]</w:t>
      </w:r>
      <w:r>
        <w:rPr>
          <w:rFonts w:ascii="Arial" w:hAnsi="Arial" w:cs="Arial"/>
          <w:color w:val="141414"/>
          <w:sz w:val="27"/>
          <w:szCs w:val="27"/>
          <w:shd w:val="clear" w:color="auto" w:fill="B8FFDD"/>
        </w:rPr>
        <w:t>?</w:t>
      </w:r>
    </w:p>
    <w:p w14:paraId="15CA27AE" w14:textId="164A9576" w:rsidR="002D08C9" w:rsidRDefault="002D08C9"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77. Write a </w:t>
      </w:r>
      <w:r>
        <w:rPr>
          <w:rStyle w:val="Strong"/>
          <w:rFonts w:ascii="Arial" w:hAnsi="Arial" w:cs="Arial"/>
          <w:color w:val="141414"/>
          <w:sz w:val="27"/>
          <w:szCs w:val="27"/>
          <w:bdr w:val="none" w:sz="0" w:space="0" w:color="auto" w:frame="1"/>
        </w:rPr>
        <w:t>[Python]</w:t>
      </w:r>
      <w:r>
        <w:rPr>
          <w:rFonts w:ascii="Arial" w:hAnsi="Arial" w:cs="Arial"/>
          <w:color w:val="141414"/>
          <w:sz w:val="27"/>
          <w:szCs w:val="27"/>
          <w:shd w:val="clear" w:color="auto" w:fill="B8FFDD"/>
        </w:rPr>
        <w:t> script to implement a neural network for image classification using TensorFlow.</w:t>
      </w:r>
    </w:p>
    <w:p w14:paraId="2067B522" w14:textId="77777777" w:rsidR="002D08C9" w:rsidRDefault="002D08C9" w:rsidP="00111846">
      <w:pPr>
        <w:rPr>
          <w:rFonts w:ascii="Arial" w:hAnsi="Arial" w:cs="Arial"/>
          <w:color w:val="141414"/>
          <w:sz w:val="27"/>
          <w:szCs w:val="27"/>
          <w:shd w:val="clear" w:color="auto" w:fill="B8FFDD"/>
        </w:rPr>
      </w:pPr>
    </w:p>
    <w:p w14:paraId="232C632C" w14:textId="361EC16D" w:rsidR="002D08C9" w:rsidRDefault="002D08C9"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78. Write a </w:t>
      </w:r>
      <w:r>
        <w:rPr>
          <w:rStyle w:val="Strong"/>
          <w:rFonts w:ascii="Arial" w:hAnsi="Arial" w:cs="Arial"/>
          <w:color w:val="141414"/>
          <w:sz w:val="27"/>
          <w:szCs w:val="27"/>
          <w:bdr w:val="none" w:sz="0" w:space="0" w:color="auto" w:frame="1"/>
        </w:rPr>
        <w:t>[Python]</w:t>
      </w:r>
      <w:r>
        <w:rPr>
          <w:rFonts w:ascii="Arial" w:hAnsi="Arial" w:cs="Arial"/>
          <w:color w:val="141414"/>
          <w:sz w:val="27"/>
          <w:szCs w:val="27"/>
          <w:shd w:val="clear" w:color="auto" w:fill="B8FFDD"/>
        </w:rPr>
        <w:t> script that sets up a neural network for classifying images using TensorFlow </w:t>
      </w:r>
      <w:r>
        <w:rPr>
          <w:rStyle w:val="Strong"/>
          <w:rFonts w:ascii="Arial" w:hAnsi="Arial" w:cs="Arial"/>
          <w:color w:val="141414"/>
          <w:sz w:val="27"/>
          <w:szCs w:val="27"/>
          <w:bdr w:val="none" w:sz="0" w:space="0" w:color="auto" w:frame="1"/>
        </w:rPr>
        <w:t>[Specific Dataset or Image Type]</w:t>
      </w:r>
      <w:r>
        <w:rPr>
          <w:rFonts w:ascii="Arial" w:hAnsi="Arial" w:cs="Arial"/>
          <w:color w:val="141414"/>
          <w:sz w:val="27"/>
          <w:szCs w:val="27"/>
          <w:shd w:val="clear" w:color="auto" w:fill="B8FFDD"/>
        </w:rPr>
        <w:t>.</w:t>
      </w:r>
    </w:p>
    <w:p w14:paraId="11087F98" w14:textId="77777777" w:rsidR="002D08C9" w:rsidRDefault="002D08C9" w:rsidP="00111846">
      <w:pPr>
        <w:rPr>
          <w:rFonts w:ascii="Arial" w:hAnsi="Arial" w:cs="Arial"/>
          <w:color w:val="141414"/>
          <w:sz w:val="27"/>
          <w:szCs w:val="27"/>
          <w:shd w:val="clear" w:color="auto" w:fill="B8FFDD"/>
        </w:rPr>
      </w:pPr>
    </w:p>
    <w:p w14:paraId="23C32E40" w14:textId="2CB74626" w:rsidR="002D08C9" w:rsidRDefault="002D08C9"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79. Provide a </w:t>
      </w:r>
      <w:r>
        <w:rPr>
          <w:rStyle w:val="Strong"/>
          <w:rFonts w:ascii="Arial" w:hAnsi="Arial" w:cs="Arial"/>
          <w:color w:val="141414"/>
          <w:sz w:val="27"/>
          <w:szCs w:val="27"/>
          <w:bdr w:val="none" w:sz="0" w:space="0" w:color="auto" w:frame="1"/>
        </w:rPr>
        <w:t>[Python]</w:t>
      </w:r>
      <w:r>
        <w:rPr>
          <w:rFonts w:ascii="Arial" w:hAnsi="Arial" w:cs="Arial"/>
          <w:color w:val="141414"/>
          <w:sz w:val="27"/>
          <w:szCs w:val="27"/>
          <w:shd w:val="clear" w:color="auto" w:fill="B8FFDD"/>
        </w:rPr>
        <w:t> script that implements a reinforcement learning algorithm to develop game-playing AI</w:t>
      </w:r>
      <w:r>
        <w:rPr>
          <w:rStyle w:val="Strong"/>
          <w:rFonts w:ascii="Arial" w:hAnsi="Arial" w:cs="Arial"/>
          <w:color w:val="141414"/>
          <w:sz w:val="27"/>
          <w:szCs w:val="27"/>
          <w:bdr w:val="none" w:sz="0" w:space="0" w:color="auto" w:frame="1"/>
        </w:rPr>
        <w:t> [Specific Game or Scenario]</w:t>
      </w:r>
      <w:r>
        <w:rPr>
          <w:rFonts w:ascii="Arial" w:hAnsi="Arial" w:cs="Arial"/>
          <w:color w:val="141414"/>
          <w:sz w:val="27"/>
          <w:szCs w:val="27"/>
          <w:shd w:val="clear" w:color="auto" w:fill="B8FFDD"/>
        </w:rPr>
        <w:t>.</w:t>
      </w:r>
    </w:p>
    <w:p w14:paraId="5187AC5A" w14:textId="77777777" w:rsidR="002D08C9" w:rsidRDefault="002D08C9" w:rsidP="00111846">
      <w:pPr>
        <w:rPr>
          <w:rFonts w:ascii="Arial" w:hAnsi="Arial" w:cs="Arial"/>
          <w:color w:val="141414"/>
          <w:sz w:val="27"/>
          <w:szCs w:val="27"/>
          <w:shd w:val="clear" w:color="auto" w:fill="B8FFDD"/>
        </w:rPr>
      </w:pPr>
    </w:p>
    <w:p w14:paraId="5D4F0B12" w14:textId="0335CE84" w:rsidR="002D08C9" w:rsidRDefault="002D08C9"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80. Take this </w:t>
      </w:r>
      <w:r>
        <w:rPr>
          <w:rStyle w:val="Strong"/>
          <w:rFonts w:ascii="Arial" w:hAnsi="Arial" w:cs="Arial"/>
          <w:color w:val="141414"/>
          <w:sz w:val="27"/>
          <w:szCs w:val="27"/>
          <w:bdr w:val="none" w:sz="0" w:space="0" w:color="auto" w:frame="1"/>
        </w:rPr>
        <w:t>[Java or other language]</w:t>
      </w:r>
      <w:r>
        <w:rPr>
          <w:rFonts w:ascii="Arial" w:hAnsi="Arial" w:cs="Arial"/>
          <w:color w:val="141414"/>
          <w:sz w:val="27"/>
          <w:szCs w:val="27"/>
          <w:shd w:val="clear" w:color="auto" w:fill="B8FFDD"/>
        </w:rPr>
        <w:t> code and rewrite it into the </w:t>
      </w:r>
      <w:r>
        <w:rPr>
          <w:rStyle w:val="Strong"/>
          <w:rFonts w:ascii="Arial" w:hAnsi="Arial" w:cs="Arial"/>
          <w:color w:val="141414"/>
          <w:sz w:val="27"/>
          <w:szCs w:val="27"/>
          <w:bdr w:val="none" w:sz="0" w:space="0" w:color="auto" w:frame="1"/>
        </w:rPr>
        <w:t>[C++ or any desired Language]</w:t>
      </w:r>
      <w:r>
        <w:rPr>
          <w:rFonts w:ascii="Arial" w:hAnsi="Arial" w:cs="Arial"/>
          <w:color w:val="141414"/>
          <w:sz w:val="27"/>
          <w:szCs w:val="27"/>
          <w:shd w:val="clear" w:color="auto" w:fill="B8FFDD"/>
        </w:rPr>
        <w:t>, ensuring that functionality remains consistent.</w:t>
      </w:r>
    </w:p>
    <w:p w14:paraId="1325B959" w14:textId="77777777" w:rsidR="002D08C9" w:rsidRDefault="002D08C9" w:rsidP="00111846">
      <w:pPr>
        <w:rPr>
          <w:rFonts w:ascii="Arial" w:hAnsi="Arial" w:cs="Arial"/>
          <w:color w:val="141414"/>
          <w:sz w:val="27"/>
          <w:szCs w:val="27"/>
          <w:shd w:val="clear" w:color="auto" w:fill="B8FFDD"/>
        </w:rPr>
      </w:pPr>
    </w:p>
    <w:p w14:paraId="3AB2E6BB" w14:textId="149D6033" w:rsidR="002D08C9" w:rsidRDefault="002D08C9"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81. Generate a </w:t>
      </w:r>
      <w:r>
        <w:rPr>
          <w:rStyle w:val="Strong"/>
          <w:rFonts w:ascii="Arial" w:hAnsi="Arial" w:cs="Arial"/>
          <w:color w:val="141414"/>
          <w:sz w:val="27"/>
          <w:szCs w:val="27"/>
          <w:bdr w:val="none" w:sz="0" w:space="0" w:color="auto" w:frame="1"/>
        </w:rPr>
        <w:t>[C++]</w:t>
      </w:r>
      <w:r>
        <w:rPr>
          <w:rFonts w:ascii="Arial" w:hAnsi="Arial" w:cs="Arial"/>
          <w:color w:val="141414"/>
          <w:sz w:val="27"/>
          <w:szCs w:val="27"/>
          <w:shd w:val="clear" w:color="auto" w:fill="B8FFDD"/>
        </w:rPr>
        <w:t> code to perform a basic simulation of a self-driving car using ROS (Robot Operating System) </w:t>
      </w:r>
      <w:r>
        <w:rPr>
          <w:rStyle w:val="Strong"/>
          <w:rFonts w:ascii="Arial" w:hAnsi="Arial" w:cs="Arial"/>
          <w:color w:val="141414"/>
          <w:sz w:val="27"/>
          <w:szCs w:val="27"/>
          <w:bdr w:val="none" w:sz="0" w:space="0" w:color="auto" w:frame="1"/>
        </w:rPr>
        <w:t>[Specific Road Conditions or Scenarios]</w:t>
      </w:r>
      <w:r>
        <w:rPr>
          <w:rFonts w:ascii="Arial" w:hAnsi="Arial" w:cs="Arial"/>
          <w:color w:val="141414"/>
          <w:sz w:val="27"/>
          <w:szCs w:val="27"/>
          <w:shd w:val="clear" w:color="auto" w:fill="B8FFDD"/>
        </w:rPr>
        <w:t>.</w:t>
      </w:r>
    </w:p>
    <w:p w14:paraId="4BD25196" w14:textId="77777777" w:rsidR="002D08C9" w:rsidRDefault="002D08C9" w:rsidP="00111846">
      <w:pPr>
        <w:rPr>
          <w:rFonts w:ascii="Arial" w:hAnsi="Arial" w:cs="Arial"/>
          <w:color w:val="141414"/>
          <w:sz w:val="27"/>
          <w:szCs w:val="27"/>
          <w:shd w:val="clear" w:color="auto" w:fill="B8FFDD"/>
        </w:rPr>
      </w:pPr>
    </w:p>
    <w:p w14:paraId="74E7EDEF" w14:textId="590C7477" w:rsidR="002D08C9" w:rsidRDefault="002D08C9"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lastRenderedPageBreak/>
        <w:t>82. Write a </w:t>
      </w:r>
      <w:r>
        <w:rPr>
          <w:rStyle w:val="Strong"/>
          <w:rFonts w:ascii="Arial" w:hAnsi="Arial" w:cs="Arial"/>
          <w:color w:val="141414"/>
          <w:sz w:val="27"/>
          <w:szCs w:val="27"/>
          <w:bdr w:val="none" w:sz="0" w:space="0" w:color="auto" w:frame="1"/>
        </w:rPr>
        <w:t>[Python]</w:t>
      </w:r>
      <w:r>
        <w:rPr>
          <w:rFonts w:ascii="Arial" w:hAnsi="Arial" w:cs="Arial"/>
          <w:color w:val="141414"/>
          <w:sz w:val="27"/>
          <w:szCs w:val="27"/>
          <w:shd w:val="clear" w:color="auto" w:fill="B8FFDD"/>
        </w:rPr>
        <w:t> script to implement a deep learning model for natural language generation.</w:t>
      </w:r>
    </w:p>
    <w:p w14:paraId="402F1A39" w14:textId="77777777" w:rsidR="002D08C9" w:rsidRDefault="002D08C9" w:rsidP="00111846">
      <w:pPr>
        <w:rPr>
          <w:rFonts w:ascii="Arial" w:hAnsi="Arial" w:cs="Arial"/>
          <w:color w:val="141414"/>
          <w:sz w:val="27"/>
          <w:szCs w:val="27"/>
          <w:shd w:val="clear" w:color="auto" w:fill="B8FFDD"/>
        </w:rPr>
      </w:pPr>
    </w:p>
    <w:p w14:paraId="2D7426FC" w14:textId="689B56F2" w:rsidR="002D08C9" w:rsidRDefault="002D08C9"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83. Create a </w:t>
      </w:r>
      <w:r>
        <w:rPr>
          <w:rStyle w:val="Strong"/>
          <w:rFonts w:ascii="Arial" w:hAnsi="Arial" w:cs="Arial"/>
          <w:color w:val="141414"/>
          <w:sz w:val="27"/>
          <w:szCs w:val="27"/>
          <w:bdr w:val="none" w:sz="0" w:space="0" w:color="auto" w:frame="1"/>
        </w:rPr>
        <w:t>[JavaScript]</w:t>
      </w:r>
      <w:r>
        <w:rPr>
          <w:rFonts w:ascii="Arial" w:hAnsi="Arial" w:cs="Arial"/>
          <w:color w:val="141414"/>
          <w:sz w:val="27"/>
          <w:szCs w:val="27"/>
          <w:shd w:val="clear" w:color="auto" w:fill="B8FFDD"/>
        </w:rPr>
        <w:t xml:space="preserve"> program to implement a basic chatbot using </w:t>
      </w:r>
      <w:proofErr w:type="spellStart"/>
      <w:r>
        <w:rPr>
          <w:rFonts w:ascii="Arial" w:hAnsi="Arial" w:cs="Arial"/>
          <w:color w:val="141414"/>
          <w:sz w:val="27"/>
          <w:szCs w:val="27"/>
          <w:shd w:val="clear" w:color="auto" w:fill="B8FFDD"/>
        </w:rPr>
        <w:t>Dialogflow</w:t>
      </w:r>
      <w:proofErr w:type="spellEnd"/>
      <w:r>
        <w:rPr>
          <w:rFonts w:ascii="Arial" w:hAnsi="Arial" w:cs="Arial"/>
          <w:color w:val="141414"/>
          <w:sz w:val="27"/>
          <w:szCs w:val="27"/>
          <w:shd w:val="clear" w:color="auto" w:fill="B8FFDD"/>
        </w:rPr>
        <w:t>.</w:t>
      </w:r>
    </w:p>
    <w:p w14:paraId="543AA013" w14:textId="77777777" w:rsidR="002D08C9" w:rsidRDefault="002D08C9" w:rsidP="00111846">
      <w:pPr>
        <w:rPr>
          <w:rFonts w:ascii="Arial" w:hAnsi="Arial" w:cs="Arial"/>
          <w:color w:val="141414"/>
          <w:sz w:val="27"/>
          <w:szCs w:val="27"/>
          <w:shd w:val="clear" w:color="auto" w:fill="B8FFDD"/>
        </w:rPr>
      </w:pPr>
    </w:p>
    <w:p w14:paraId="12A0C476" w14:textId="1509DA66" w:rsidR="002D08C9" w:rsidRDefault="002D08C9"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84. Write a poem that captures the essence of love and loss. Please consider using </w:t>
      </w:r>
      <w:r>
        <w:rPr>
          <w:rStyle w:val="Strong"/>
          <w:rFonts w:ascii="Arial" w:hAnsi="Arial" w:cs="Arial"/>
          <w:color w:val="141414"/>
          <w:sz w:val="27"/>
          <w:szCs w:val="27"/>
          <w:bdr w:val="none" w:sz="0" w:space="0" w:color="auto" w:frame="1"/>
        </w:rPr>
        <w:t>[specific metaphors that resonate with your personal experience]</w:t>
      </w:r>
      <w:r>
        <w:rPr>
          <w:rFonts w:ascii="Arial" w:hAnsi="Arial" w:cs="Arial"/>
          <w:color w:val="141414"/>
          <w:sz w:val="27"/>
          <w:szCs w:val="27"/>
          <w:shd w:val="clear" w:color="auto" w:fill="B8FFDD"/>
        </w:rPr>
        <w:t> and </w:t>
      </w:r>
      <w:r>
        <w:rPr>
          <w:rStyle w:val="Strong"/>
          <w:rFonts w:ascii="Arial" w:hAnsi="Arial" w:cs="Arial"/>
          <w:color w:val="141414"/>
          <w:sz w:val="27"/>
          <w:szCs w:val="27"/>
          <w:bdr w:val="none" w:sz="0" w:space="0" w:color="auto" w:frame="1"/>
        </w:rPr>
        <w:t>[a particular imagery theme]</w:t>
      </w:r>
      <w:r>
        <w:rPr>
          <w:rFonts w:ascii="Arial" w:hAnsi="Arial" w:cs="Arial"/>
          <w:color w:val="141414"/>
          <w:sz w:val="27"/>
          <w:szCs w:val="27"/>
          <w:shd w:val="clear" w:color="auto" w:fill="B8FFDD"/>
        </w:rPr>
        <w:t> to deepen the emotional connection. The desired mood of the poem is </w:t>
      </w:r>
      <w:r>
        <w:rPr>
          <w:rStyle w:val="Strong"/>
          <w:rFonts w:ascii="Arial" w:hAnsi="Arial" w:cs="Arial"/>
          <w:color w:val="141414"/>
          <w:sz w:val="27"/>
          <w:szCs w:val="27"/>
          <w:bdr w:val="none" w:sz="0" w:space="0" w:color="auto" w:frame="1"/>
        </w:rPr>
        <w:t>[e.g. melancholic, hopeful, nostalgic]</w:t>
      </w:r>
      <w:r>
        <w:rPr>
          <w:rFonts w:ascii="Arial" w:hAnsi="Arial" w:cs="Arial"/>
          <w:color w:val="141414"/>
          <w:sz w:val="27"/>
          <w:szCs w:val="27"/>
          <w:shd w:val="clear" w:color="auto" w:fill="B8FFDD"/>
        </w:rPr>
        <w:t>.</w:t>
      </w:r>
    </w:p>
    <w:p w14:paraId="26B6118C" w14:textId="6CFD825F" w:rsidR="00F94712" w:rsidRDefault="00000000" w:rsidP="00111846">
      <w:pPr>
        <w:rPr>
          <w:b/>
          <w:bCs/>
        </w:rPr>
      </w:pPr>
      <w:hyperlink r:id="rId18" w:history="1">
        <w:r w:rsidR="002D08C9" w:rsidRPr="002D08C9">
          <w:rPr>
            <w:rStyle w:val="Hyperlink"/>
          </w:rPr>
          <w:t>https://www.greataiprompts.com/wp-content/uploads/2023/12/chatgpt-prompt-example-2023-12-22-at-11.12.12-AM-1024x772.png</w:t>
        </w:r>
      </w:hyperlink>
    </w:p>
    <w:p w14:paraId="29B8BA76" w14:textId="77777777" w:rsidR="002D08C9" w:rsidRDefault="002D08C9" w:rsidP="00111846">
      <w:pPr>
        <w:rPr>
          <w:b/>
          <w:bCs/>
        </w:rPr>
      </w:pPr>
    </w:p>
    <w:p w14:paraId="6510B757" w14:textId="15450B65" w:rsidR="002D08C9" w:rsidRDefault="002D08C9"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85. Draft a heartfelt poem that portrays the breathtaking beauty of a sunset over the ocean. Capture the </w:t>
      </w:r>
      <w:r>
        <w:rPr>
          <w:rStyle w:val="Strong"/>
          <w:rFonts w:ascii="Arial" w:hAnsi="Arial" w:cs="Arial"/>
          <w:color w:val="141414"/>
          <w:sz w:val="27"/>
          <w:szCs w:val="27"/>
          <w:bdr w:val="none" w:sz="0" w:space="0" w:color="auto" w:frame="1"/>
        </w:rPr>
        <w:t xml:space="preserve">[specific </w:t>
      </w:r>
      <w:proofErr w:type="spellStart"/>
      <w:r>
        <w:rPr>
          <w:rStyle w:val="Strong"/>
          <w:rFonts w:ascii="Arial" w:hAnsi="Arial" w:cs="Arial"/>
          <w:color w:val="141414"/>
          <w:sz w:val="27"/>
          <w:szCs w:val="27"/>
          <w:bdr w:val="none" w:sz="0" w:space="0" w:color="auto" w:frame="1"/>
        </w:rPr>
        <w:t>colors</w:t>
      </w:r>
      <w:proofErr w:type="spellEnd"/>
      <w:r>
        <w:rPr>
          <w:rStyle w:val="Strong"/>
          <w:rFonts w:ascii="Arial" w:hAnsi="Arial" w:cs="Arial"/>
          <w:color w:val="141414"/>
          <w:sz w:val="27"/>
          <w:szCs w:val="27"/>
          <w:bdr w:val="none" w:sz="0" w:space="0" w:color="auto" w:frame="1"/>
        </w:rPr>
        <w:t xml:space="preserve"> you want highlighted]</w:t>
      </w:r>
      <w:r>
        <w:rPr>
          <w:rFonts w:ascii="Arial" w:hAnsi="Arial" w:cs="Arial"/>
          <w:color w:val="141414"/>
          <w:sz w:val="27"/>
          <w:szCs w:val="27"/>
          <w:shd w:val="clear" w:color="auto" w:fill="B8FFDD"/>
        </w:rPr>
        <w:t> and the array of emotions it evokes, such as </w:t>
      </w:r>
      <w:r>
        <w:rPr>
          <w:rStyle w:val="Strong"/>
          <w:rFonts w:ascii="Arial" w:hAnsi="Arial" w:cs="Arial"/>
          <w:color w:val="141414"/>
          <w:sz w:val="27"/>
          <w:szCs w:val="27"/>
          <w:bdr w:val="none" w:sz="0" w:space="0" w:color="auto" w:frame="1"/>
        </w:rPr>
        <w:t>[e.g. peace, reflection, wonder]</w:t>
      </w:r>
      <w:r>
        <w:rPr>
          <w:rFonts w:ascii="Arial" w:hAnsi="Arial" w:cs="Arial"/>
          <w:color w:val="141414"/>
          <w:sz w:val="27"/>
          <w:szCs w:val="27"/>
          <w:shd w:val="clear" w:color="auto" w:fill="B8FFDD"/>
        </w:rPr>
        <w:t>.</w:t>
      </w:r>
    </w:p>
    <w:p w14:paraId="52ACBF90" w14:textId="77777777" w:rsidR="002D08C9" w:rsidRDefault="002D08C9" w:rsidP="00111846">
      <w:pPr>
        <w:rPr>
          <w:rFonts w:ascii="Arial" w:hAnsi="Arial" w:cs="Arial"/>
          <w:color w:val="141414"/>
          <w:sz w:val="27"/>
          <w:szCs w:val="27"/>
          <w:shd w:val="clear" w:color="auto" w:fill="B8FFDD"/>
        </w:rPr>
      </w:pPr>
    </w:p>
    <w:p w14:paraId="04E9E9BA" w14:textId="0FF8279F" w:rsidR="002D08C9" w:rsidRDefault="002D08C9"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86. Create lyrics for a song that encapsulates the journey of chasing dreams and navigating through </w:t>
      </w:r>
      <w:r>
        <w:rPr>
          <w:rStyle w:val="Strong"/>
          <w:rFonts w:ascii="Arial" w:hAnsi="Arial" w:cs="Arial"/>
          <w:color w:val="141414"/>
          <w:sz w:val="27"/>
          <w:szCs w:val="27"/>
          <w:bdr w:val="none" w:sz="0" w:space="0" w:color="auto" w:frame="1"/>
        </w:rPr>
        <w:t>[specific types of obstacles, e.g. societal expectations, self-doubt]</w:t>
      </w:r>
      <w:r>
        <w:rPr>
          <w:rFonts w:ascii="Arial" w:hAnsi="Arial" w:cs="Arial"/>
          <w:color w:val="141414"/>
          <w:sz w:val="27"/>
          <w:szCs w:val="27"/>
          <w:shd w:val="clear" w:color="auto" w:fill="B8FFDD"/>
        </w:rPr>
        <w:t>. The song’s tone should be </w:t>
      </w:r>
      <w:r>
        <w:rPr>
          <w:rStyle w:val="Strong"/>
          <w:rFonts w:ascii="Arial" w:hAnsi="Arial" w:cs="Arial"/>
          <w:color w:val="141414"/>
          <w:sz w:val="27"/>
          <w:szCs w:val="27"/>
          <w:bdr w:val="none" w:sz="0" w:space="0" w:color="auto" w:frame="1"/>
        </w:rPr>
        <w:t>[e.g. uplifting, motivational, introspective]</w:t>
      </w:r>
      <w:r>
        <w:rPr>
          <w:rFonts w:ascii="Arial" w:hAnsi="Arial" w:cs="Arial"/>
          <w:color w:val="141414"/>
          <w:sz w:val="27"/>
          <w:szCs w:val="27"/>
          <w:shd w:val="clear" w:color="auto" w:fill="B8FFDD"/>
        </w:rPr>
        <w:t>.</w:t>
      </w:r>
    </w:p>
    <w:p w14:paraId="335B0D74" w14:textId="77777777" w:rsidR="002D08C9" w:rsidRDefault="002D08C9" w:rsidP="00111846">
      <w:pPr>
        <w:rPr>
          <w:rFonts w:ascii="Arial" w:hAnsi="Arial" w:cs="Arial"/>
          <w:color w:val="141414"/>
          <w:sz w:val="27"/>
          <w:szCs w:val="27"/>
          <w:shd w:val="clear" w:color="auto" w:fill="B8FFDD"/>
        </w:rPr>
      </w:pPr>
    </w:p>
    <w:p w14:paraId="2CEF966C" w14:textId="0AF09B40" w:rsidR="002D08C9" w:rsidRDefault="002D08C9"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 xml:space="preserve">87. Conjure a short story </w:t>
      </w:r>
      <w:proofErr w:type="spellStart"/>
      <w:r>
        <w:rPr>
          <w:rFonts w:ascii="Arial" w:hAnsi="Arial" w:cs="Arial"/>
          <w:color w:val="141414"/>
          <w:sz w:val="27"/>
          <w:szCs w:val="27"/>
          <w:shd w:val="clear" w:color="auto" w:fill="B8FFDD"/>
        </w:rPr>
        <w:t>centered</w:t>
      </w:r>
      <w:proofErr w:type="spellEnd"/>
      <w:r>
        <w:rPr>
          <w:rFonts w:ascii="Arial" w:hAnsi="Arial" w:cs="Arial"/>
          <w:color w:val="141414"/>
          <w:sz w:val="27"/>
          <w:szCs w:val="27"/>
          <w:shd w:val="clear" w:color="auto" w:fill="B8FFDD"/>
        </w:rPr>
        <w:t xml:space="preserve"> on a musician who, during their </w:t>
      </w:r>
      <w:r>
        <w:rPr>
          <w:rStyle w:val="Strong"/>
          <w:rFonts w:ascii="Arial" w:hAnsi="Arial" w:cs="Arial"/>
          <w:color w:val="141414"/>
          <w:sz w:val="27"/>
          <w:szCs w:val="27"/>
          <w:bdr w:val="none" w:sz="0" w:space="0" w:color="auto" w:frame="1"/>
        </w:rPr>
        <w:t>[specific journey or adventure]</w:t>
      </w:r>
      <w:r>
        <w:rPr>
          <w:rFonts w:ascii="Arial" w:hAnsi="Arial" w:cs="Arial"/>
          <w:color w:val="141414"/>
          <w:sz w:val="27"/>
          <w:szCs w:val="27"/>
          <w:shd w:val="clear" w:color="auto" w:fill="B8FFDD"/>
        </w:rPr>
        <w:t>, stumbles upon their genuine passion. The setting should be </w:t>
      </w:r>
      <w:r>
        <w:rPr>
          <w:rStyle w:val="Strong"/>
          <w:rFonts w:ascii="Arial" w:hAnsi="Arial" w:cs="Arial"/>
          <w:color w:val="141414"/>
          <w:sz w:val="27"/>
          <w:szCs w:val="27"/>
          <w:bdr w:val="none" w:sz="0" w:space="0" w:color="auto" w:frame="1"/>
        </w:rPr>
        <w:t>[e.g. a bustling city, a quiet village]</w:t>
      </w:r>
      <w:r>
        <w:rPr>
          <w:rFonts w:ascii="Arial" w:hAnsi="Arial" w:cs="Arial"/>
          <w:color w:val="141414"/>
          <w:sz w:val="27"/>
          <w:szCs w:val="27"/>
          <w:shd w:val="clear" w:color="auto" w:fill="B8FFDD"/>
        </w:rPr>
        <w:t>.</w:t>
      </w:r>
    </w:p>
    <w:p w14:paraId="6641AA2C" w14:textId="77777777" w:rsidR="002D08C9" w:rsidRDefault="002D08C9" w:rsidP="00111846">
      <w:pPr>
        <w:rPr>
          <w:rFonts w:ascii="Arial" w:hAnsi="Arial" w:cs="Arial"/>
          <w:color w:val="141414"/>
          <w:sz w:val="27"/>
          <w:szCs w:val="27"/>
          <w:shd w:val="clear" w:color="auto" w:fill="B8FFDD"/>
        </w:rPr>
      </w:pPr>
    </w:p>
    <w:p w14:paraId="6FDC02C2" w14:textId="2AADAC3D" w:rsidR="002D08C9" w:rsidRDefault="002D08C9"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88. Craft a script for a music video narrating a tale of heartbreak followed by redemption. The main characters should </w:t>
      </w:r>
      <w:r>
        <w:rPr>
          <w:rStyle w:val="Strong"/>
          <w:rFonts w:ascii="Arial" w:hAnsi="Arial" w:cs="Arial"/>
          <w:color w:val="141414"/>
          <w:sz w:val="27"/>
          <w:szCs w:val="27"/>
          <w:bdr w:val="none" w:sz="0" w:space="0" w:color="auto" w:frame="1"/>
        </w:rPr>
        <w:t>[face specific challenges]</w:t>
      </w:r>
      <w:r>
        <w:rPr>
          <w:rFonts w:ascii="Arial" w:hAnsi="Arial" w:cs="Arial"/>
          <w:color w:val="141414"/>
          <w:sz w:val="27"/>
          <w:szCs w:val="27"/>
          <w:shd w:val="clear" w:color="auto" w:fill="B8FFDD"/>
        </w:rPr>
        <w:t>, and the video’s climax should focus on </w:t>
      </w:r>
      <w:r>
        <w:rPr>
          <w:rStyle w:val="Strong"/>
          <w:rFonts w:ascii="Arial" w:hAnsi="Arial" w:cs="Arial"/>
          <w:color w:val="141414"/>
          <w:sz w:val="27"/>
          <w:szCs w:val="27"/>
          <w:bdr w:val="none" w:sz="0" w:space="0" w:color="auto" w:frame="1"/>
        </w:rPr>
        <w:t>[a significant turning point]</w:t>
      </w:r>
      <w:r>
        <w:rPr>
          <w:rFonts w:ascii="Arial" w:hAnsi="Arial" w:cs="Arial"/>
          <w:color w:val="141414"/>
          <w:sz w:val="27"/>
          <w:szCs w:val="27"/>
          <w:shd w:val="clear" w:color="auto" w:fill="B8FFDD"/>
        </w:rPr>
        <w:t>.</w:t>
      </w:r>
    </w:p>
    <w:p w14:paraId="33A4ABB0" w14:textId="77777777" w:rsidR="002D08C9" w:rsidRDefault="002D08C9" w:rsidP="00111846">
      <w:pPr>
        <w:rPr>
          <w:rFonts w:ascii="Arial" w:hAnsi="Arial" w:cs="Arial"/>
          <w:color w:val="141414"/>
          <w:sz w:val="27"/>
          <w:szCs w:val="27"/>
          <w:shd w:val="clear" w:color="auto" w:fill="B8FFDD"/>
        </w:rPr>
      </w:pPr>
    </w:p>
    <w:p w14:paraId="7B981C6C" w14:textId="0D4BB823" w:rsidR="002D08C9" w:rsidRDefault="002D08C9"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 xml:space="preserve">89. Compose a sonnet celebrating the </w:t>
      </w:r>
      <w:proofErr w:type="spellStart"/>
      <w:r>
        <w:rPr>
          <w:rFonts w:ascii="Arial" w:hAnsi="Arial" w:cs="Arial"/>
          <w:color w:val="141414"/>
          <w:sz w:val="27"/>
          <w:szCs w:val="27"/>
          <w:shd w:val="clear" w:color="auto" w:fill="B8FFDD"/>
        </w:rPr>
        <w:t>splendors</w:t>
      </w:r>
      <w:proofErr w:type="spellEnd"/>
      <w:r>
        <w:rPr>
          <w:rFonts w:ascii="Arial" w:hAnsi="Arial" w:cs="Arial"/>
          <w:color w:val="141414"/>
          <w:sz w:val="27"/>
          <w:szCs w:val="27"/>
          <w:shd w:val="clear" w:color="auto" w:fill="B8FFDD"/>
        </w:rPr>
        <w:t xml:space="preserve"> of nature, using </w:t>
      </w:r>
      <w:r>
        <w:rPr>
          <w:rStyle w:val="Strong"/>
          <w:rFonts w:ascii="Arial" w:hAnsi="Arial" w:cs="Arial"/>
          <w:color w:val="141414"/>
          <w:sz w:val="27"/>
          <w:szCs w:val="27"/>
          <w:bdr w:val="none" w:sz="0" w:space="0" w:color="auto" w:frame="1"/>
        </w:rPr>
        <w:t>[specific imagery like mountains, rivers, forests]</w:t>
      </w:r>
      <w:r>
        <w:rPr>
          <w:rFonts w:ascii="Arial" w:hAnsi="Arial" w:cs="Arial"/>
          <w:color w:val="141414"/>
          <w:sz w:val="27"/>
          <w:szCs w:val="27"/>
          <w:shd w:val="clear" w:color="auto" w:fill="B8FFDD"/>
        </w:rPr>
        <w:t> and rhyme. The sonnet’s tone should be </w:t>
      </w:r>
      <w:r>
        <w:rPr>
          <w:rStyle w:val="Strong"/>
          <w:rFonts w:ascii="Arial" w:hAnsi="Arial" w:cs="Arial"/>
          <w:color w:val="141414"/>
          <w:sz w:val="27"/>
          <w:szCs w:val="27"/>
          <w:bdr w:val="none" w:sz="0" w:space="0" w:color="auto" w:frame="1"/>
        </w:rPr>
        <w:t>[e.g. contemplative, joyous]</w:t>
      </w:r>
      <w:r>
        <w:rPr>
          <w:rFonts w:ascii="Arial" w:hAnsi="Arial" w:cs="Arial"/>
          <w:color w:val="141414"/>
          <w:sz w:val="27"/>
          <w:szCs w:val="27"/>
          <w:shd w:val="clear" w:color="auto" w:fill="B8FFDD"/>
        </w:rPr>
        <w:t>.</w:t>
      </w:r>
    </w:p>
    <w:p w14:paraId="1B3FFDDB" w14:textId="6CE3B95E" w:rsidR="002D08C9" w:rsidRDefault="002D08C9"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lastRenderedPageBreak/>
        <w:t>90. Produce a monologue intended for a play, spotlighting a struggling artist striving to find their place in the competitive music industry. The artist should face dilemmas like </w:t>
      </w:r>
      <w:r>
        <w:rPr>
          <w:rStyle w:val="Strong"/>
          <w:rFonts w:ascii="Arial" w:hAnsi="Arial" w:cs="Arial"/>
          <w:color w:val="141414"/>
          <w:sz w:val="27"/>
          <w:szCs w:val="27"/>
          <w:bdr w:val="none" w:sz="0" w:space="0" w:color="auto" w:frame="1"/>
        </w:rPr>
        <w:t>[e.g. choosing between fame and integrity, balancing personal life and career]</w:t>
      </w:r>
      <w:r>
        <w:rPr>
          <w:rFonts w:ascii="Arial" w:hAnsi="Arial" w:cs="Arial"/>
          <w:color w:val="141414"/>
          <w:sz w:val="27"/>
          <w:szCs w:val="27"/>
          <w:shd w:val="clear" w:color="auto" w:fill="B8FFDD"/>
        </w:rPr>
        <w:t>.</w:t>
      </w:r>
    </w:p>
    <w:p w14:paraId="0383654E" w14:textId="77777777" w:rsidR="002D08C9" w:rsidRDefault="002D08C9" w:rsidP="00111846">
      <w:pPr>
        <w:rPr>
          <w:rFonts w:ascii="Arial" w:hAnsi="Arial" w:cs="Arial"/>
          <w:color w:val="141414"/>
          <w:sz w:val="27"/>
          <w:szCs w:val="27"/>
          <w:shd w:val="clear" w:color="auto" w:fill="B8FFDD"/>
        </w:rPr>
      </w:pPr>
    </w:p>
    <w:p w14:paraId="2F334FB8" w14:textId="75F1A5A9" w:rsidR="002D08C9" w:rsidRDefault="002D08C9"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91. Write a song that emphasizes the immense power and importance of friendship and the support system it provides. The lyrics should mention </w:t>
      </w:r>
      <w:r>
        <w:rPr>
          <w:rStyle w:val="Strong"/>
          <w:rFonts w:ascii="Arial" w:hAnsi="Arial" w:cs="Arial"/>
          <w:color w:val="141414"/>
          <w:sz w:val="27"/>
          <w:szCs w:val="27"/>
          <w:bdr w:val="none" w:sz="0" w:space="0" w:color="auto" w:frame="1"/>
        </w:rPr>
        <w:t>[specific events or memories]</w:t>
      </w:r>
      <w:r>
        <w:rPr>
          <w:rFonts w:ascii="Arial" w:hAnsi="Arial" w:cs="Arial"/>
          <w:color w:val="141414"/>
          <w:sz w:val="27"/>
          <w:szCs w:val="27"/>
          <w:shd w:val="clear" w:color="auto" w:fill="B8FFDD"/>
        </w:rPr>
        <w:t> that highlight these themes.</w:t>
      </w:r>
    </w:p>
    <w:p w14:paraId="6D9BE2D8" w14:textId="77777777" w:rsidR="002D08C9" w:rsidRDefault="002D08C9" w:rsidP="00111846">
      <w:pPr>
        <w:rPr>
          <w:rFonts w:ascii="Arial" w:hAnsi="Arial" w:cs="Arial"/>
          <w:color w:val="141414"/>
          <w:sz w:val="27"/>
          <w:szCs w:val="27"/>
          <w:shd w:val="clear" w:color="auto" w:fill="B8FFDD"/>
        </w:rPr>
      </w:pPr>
    </w:p>
    <w:p w14:paraId="77EB8637" w14:textId="71ECDBE3" w:rsidR="002D08C9" w:rsidRDefault="002D08C9"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92. Create a poem about time’s elusive nature, employing </w:t>
      </w:r>
      <w:r>
        <w:rPr>
          <w:rStyle w:val="Strong"/>
          <w:rFonts w:ascii="Arial" w:hAnsi="Arial" w:cs="Arial"/>
          <w:color w:val="141414"/>
          <w:sz w:val="27"/>
          <w:szCs w:val="27"/>
          <w:bdr w:val="none" w:sz="0" w:space="0" w:color="auto" w:frame="1"/>
        </w:rPr>
        <w:t>[specific personification techniques]</w:t>
      </w:r>
      <w:r>
        <w:rPr>
          <w:rFonts w:ascii="Arial" w:hAnsi="Arial" w:cs="Arial"/>
          <w:color w:val="141414"/>
          <w:sz w:val="27"/>
          <w:szCs w:val="27"/>
          <w:shd w:val="clear" w:color="auto" w:fill="B8FFDD"/>
        </w:rPr>
        <w:t> and </w:t>
      </w:r>
      <w:r>
        <w:rPr>
          <w:rStyle w:val="Strong"/>
          <w:rFonts w:ascii="Arial" w:hAnsi="Arial" w:cs="Arial"/>
          <w:color w:val="141414"/>
          <w:sz w:val="27"/>
          <w:szCs w:val="27"/>
          <w:bdr w:val="none" w:sz="0" w:space="0" w:color="auto" w:frame="1"/>
        </w:rPr>
        <w:t>[allusions to historical or mythical figures/events]</w:t>
      </w:r>
      <w:r>
        <w:rPr>
          <w:rFonts w:ascii="Arial" w:hAnsi="Arial" w:cs="Arial"/>
          <w:color w:val="141414"/>
          <w:sz w:val="27"/>
          <w:szCs w:val="27"/>
          <w:shd w:val="clear" w:color="auto" w:fill="B8FFDD"/>
        </w:rPr>
        <w:t>. The poem’s theme should be </w:t>
      </w:r>
      <w:r>
        <w:rPr>
          <w:rStyle w:val="Strong"/>
          <w:rFonts w:ascii="Arial" w:hAnsi="Arial" w:cs="Arial"/>
          <w:color w:val="141414"/>
          <w:sz w:val="27"/>
          <w:szCs w:val="27"/>
          <w:bdr w:val="none" w:sz="0" w:space="0" w:color="auto" w:frame="1"/>
        </w:rPr>
        <w:t>[e.g. acceptance, longing]</w:t>
      </w:r>
      <w:r>
        <w:rPr>
          <w:rFonts w:ascii="Arial" w:hAnsi="Arial" w:cs="Arial"/>
          <w:color w:val="141414"/>
          <w:sz w:val="27"/>
          <w:szCs w:val="27"/>
          <w:shd w:val="clear" w:color="auto" w:fill="B8FFDD"/>
        </w:rPr>
        <w:t>.</w:t>
      </w:r>
    </w:p>
    <w:p w14:paraId="50BB6BD7" w14:textId="77777777" w:rsidR="002D08C9" w:rsidRDefault="002D08C9" w:rsidP="00111846">
      <w:pPr>
        <w:rPr>
          <w:rFonts w:ascii="Arial" w:hAnsi="Arial" w:cs="Arial"/>
          <w:color w:val="141414"/>
          <w:sz w:val="27"/>
          <w:szCs w:val="27"/>
          <w:shd w:val="clear" w:color="auto" w:fill="B8FFDD"/>
        </w:rPr>
      </w:pPr>
    </w:p>
    <w:p w14:paraId="44BD1D3C" w14:textId="5838DDBE" w:rsidR="002D08C9" w:rsidRDefault="002D08C9"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93. Generate a concise piece of poetry about a band that, after </w:t>
      </w:r>
      <w:r>
        <w:rPr>
          <w:rStyle w:val="Strong"/>
          <w:rFonts w:ascii="Arial" w:hAnsi="Arial" w:cs="Arial"/>
          <w:color w:val="141414"/>
          <w:sz w:val="27"/>
          <w:szCs w:val="27"/>
          <w:bdr w:val="none" w:sz="0" w:space="0" w:color="auto" w:frame="1"/>
        </w:rPr>
        <w:t>[specific duration, e.g. a decade]</w:t>
      </w:r>
      <w:r>
        <w:rPr>
          <w:rFonts w:ascii="Arial" w:hAnsi="Arial" w:cs="Arial"/>
          <w:color w:val="141414"/>
          <w:sz w:val="27"/>
          <w:szCs w:val="27"/>
          <w:shd w:val="clear" w:color="auto" w:fill="B8FFDD"/>
        </w:rPr>
        <w:t>, decides to reunite. Mention the reasons for their initial split and </w:t>
      </w:r>
      <w:r>
        <w:rPr>
          <w:rStyle w:val="Strong"/>
          <w:rFonts w:ascii="Arial" w:hAnsi="Arial" w:cs="Arial"/>
          <w:color w:val="141414"/>
          <w:sz w:val="27"/>
          <w:szCs w:val="27"/>
          <w:bdr w:val="none" w:sz="0" w:space="0" w:color="auto" w:frame="1"/>
        </w:rPr>
        <w:t>[the events that led to their reunion]</w:t>
      </w:r>
      <w:r>
        <w:rPr>
          <w:rFonts w:ascii="Arial" w:hAnsi="Arial" w:cs="Arial"/>
          <w:color w:val="141414"/>
          <w:sz w:val="27"/>
          <w:szCs w:val="27"/>
          <w:shd w:val="clear" w:color="auto" w:fill="B8FFDD"/>
        </w:rPr>
        <w:t>.</w:t>
      </w:r>
    </w:p>
    <w:p w14:paraId="6078B5B9" w14:textId="3A980141" w:rsidR="002D08C9" w:rsidRDefault="002D08C9"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94. Draft a script for a musical showcasing the ascent and decline of a famed musician. Incorporate </w:t>
      </w:r>
      <w:r>
        <w:rPr>
          <w:rStyle w:val="Strong"/>
          <w:rFonts w:ascii="Arial" w:hAnsi="Arial" w:cs="Arial"/>
          <w:color w:val="141414"/>
          <w:sz w:val="27"/>
          <w:szCs w:val="27"/>
          <w:bdr w:val="none" w:sz="0" w:space="0" w:color="auto" w:frame="1"/>
        </w:rPr>
        <w:t>[specific events or eras, e.g. the 70s rock scene]</w:t>
      </w:r>
      <w:r>
        <w:rPr>
          <w:rFonts w:ascii="Arial" w:hAnsi="Arial" w:cs="Arial"/>
          <w:color w:val="141414"/>
          <w:sz w:val="27"/>
          <w:szCs w:val="27"/>
          <w:shd w:val="clear" w:color="auto" w:fill="B8FFDD"/>
        </w:rPr>
        <w:t> and the personal challenges faced by the musician, such as </w:t>
      </w:r>
      <w:r>
        <w:rPr>
          <w:rStyle w:val="Strong"/>
          <w:rFonts w:ascii="Arial" w:hAnsi="Arial" w:cs="Arial"/>
          <w:color w:val="141414"/>
          <w:sz w:val="27"/>
          <w:szCs w:val="27"/>
          <w:bdr w:val="none" w:sz="0" w:space="0" w:color="auto" w:frame="1"/>
        </w:rPr>
        <w:t>[e.g. addiction, relationships]</w:t>
      </w:r>
      <w:r>
        <w:rPr>
          <w:rFonts w:ascii="Arial" w:hAnsi="Arial" w:cs="Arial"/>
          <w:color w:val="141414"/>
          <w:sz w:val="27"/>
          <w:szCs w:val="27"/>
          <w:shd w:val="clear" w:color="auto" w:fill="B8FFDD"/>
        </w:rPr>
        <w:t>.</w:t>
      </w:r>
    </w:p>
    <w:p w14:paraId="17A98891" w14:textId="604FD1D6" w:rsidR="002D08C9" w:rsidRDefault="002D08C9"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95. Compose song lyrics that delve into both the enchanting allure and the torment of falling in love. Reflect upon </w:t>
      </w:r>
      <w:r>
        <w:rPr>
          <w:rStyle w:val="Strong"/>
          <w:rFonts w:ascii="Arial" w:hAnsi="Arial" w:cs="Arial"/>
          <w:color w:val="141414"/>
          <w:sz w:val="27"/>
          <w:szCs w:val="27"/>
          <w:bdr w:val="none" w:sz="0" w:space="0" w:color="auto" w:frame="1"/>
        </w:rPr>
        <w:t>[specific emotions or experiences, e.g. the first date, heartbreak]</w:t>
      </w:r>
      <w:r>
        <w:rPr>
          <w:rFonts w:ascii="Arial" w:hAnsi="Arial" w:cs="Arial"/>
          <w:color w:val="141414"/>
          <w:sz w:val="27"/>
          <w:szCs w:val="27"/>
          <w:shd w:val="clear" w:color="auto" w:fill="B8FFDD"/>
        </w:rPr>
        <w:t>.</w:t>
      </w:r>
    </w:p>
    <w:p w14:paraId="47AA0603" w14:textId="77777777" w:rsidR="002D08C9" w:rsidRDefault="002D08C9"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96. Create a monologue for a play depicting the tribulations of a musician’s life. Address </w:t>
      </w:r>
      <w:r>
        <w:rPr>
          <w:rStyle w:val="Strong"/>
          <w:rFonts w:ascii="Arial" w:hAnsi="Arial" w:cs="Arial"/>
          <w:color w:val="141414"/>
          <w:sz w:val="27"/>
          <w:szCs w:val="27"/>
          <w:bdr w:val="none" w:sz="0" w:space="0" w:color="auto" w:frame="1"/>
        </w:rPr>
        <w:t>[specific struggles like financial woes, maintaining originality]</w:t>
      </w:r>
      <w:r>
        <w:rPr>
          <w:rFonts w:ascii="Arial" w:hAnsi="Arial" w:cs="Arial"/>
          <w:color w:val="141414"/>
          <w:sz w:val="27"/>
          <w:szCs w:val="27"/>
          <w:shd w:val="clear" w:color="auto" w:fill="B8FFDD"/>
        </w:rPr>
        <w:t> and the sacrifices made for their art</w:t>
      </w:r>
    </w:p>
    <w:p w14:paraId="0E68EBCB" w14:textId="77777777" w:rsidR="002D08C9" w:rsidRDefault="002D08C9"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97. Write a poem that captures the ethereal beauty of music, using </w:t>
      </w:r>
      <w:r>
        <w:rPr>
          <w:rStyle w:val="Strong"/>
          <w:rFonts w:ascii="Arial" w:hAnsi="Arial" w:cs="Arial"/>
          <w:color w:val="141414"/>
          <w:sz w:val="27"/>
          <w:szCs w:val="27"/>
          <w:bdr w:val="none" w:sz="0" w:space="0" w:color="auto" w:frame="1"/>
        </w:rPr>
        <w:t>[specific imagery like flowing rivers, towering mountains]</w:t>
      </w:r>
      <w:r>
        <w:rPr>
          <w:rFonts w:ascii="Arial" w:hAnsi="Arial" w:cs="Arial"/>
          <w:color w:val="141414"/>
          <w:sz w:val="27"/>
          <w:szCs w:val="27"/>
          <w:shd w:val="clear" w:color="auto" w:fill="B8FFDD"/>
        </w:rPr>
        <w:t> and metaphors. The poem should convey the </w:t>
      </w:r>
      <w:r>
        <w:rPr>
          <w:rStyle w:val="Strong"/>
          <w:rFonts w:ascii="Arial" w:hAnsi="Arial" w:cs="Arial"/>
          <w:color w:val="141414"/>
          <w:sz w:val="27"/>
          <w:szCs w:val="27"/>
          <w:bdr w:val="none" w:sz="0" w:space="0" w:color="auto" w:frame="1"/>
        </w:rPr>
        <w:t>[specific feeling, e.g. solace, nostalgia]</w:t>
      </w:r>
      <w:r>
        <w:rPr>
          <w:rFonts w:ascii="Arial" w:hAnsi="Arial" w:cs="Arial"/>
          <w:color w:val="141414"/>
          <w:sz w:val="27"/>
          <w:szCs w:val="27"/>
          <w:shd w:val="clear" w:color="auto" w:fill="B8FFDD"/>
        </w:rPr>
        <w:t> music brings.</w:t>
      </w:r>
    </w:p>
    <w:p w14:paraId="30284CA1" w14:textId="41DF41C6" w:rsidR="002D08C9" w:rsidRDefault="002D08C9"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98. Design lyrics for a song stressing the significance of remaining genuine and authentic. Highlight </w:t>
      </w:r>
      <w:r>
        <w:rPr>
          <w:rStyle w:val="Strong"/>
          <w:rFonts w:ascii="Arial" w:hAnsi="Arial" w:cs="Arial"/>
          <w:color w:val="141414"/>
          <w:sz w:val="27"/>
          <w:szCs w:val="27"/>
          <w:bdr w:val="none" w:sz="0" w:space="0" w:color="auto" w:frame="1"/>
        </w:rPr>
        <w:t>[specific situations or challenges, e.g. societal pressures, self-doubt]</w:t>
      </w:r>
      <w:r>
        <w:rPr>
          <w:rFonts w:ascii="Arial" w:hAnsi="Arial" w:cs="Arial"/>
          <w:color w:val="141414"/>
          <w:sz w:val="27"/>
          <w:szCs w:val="27"/>
          <w:shd w:val="clear" w:color="auto" w:fill="B8FFDD"/>
        </w:rPr>
        <w:t> where staying true to oneself is vital.</w:t>
      </w:r>
    </w:p>
    <w:p w14:paraId="50D9940C" w14:textId="4B52E721" w:rsidR="002D08C9" w:rsidRDefault="002D08C9"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99. Write a short story about a musician who confronts and overcomes their </w:t>
      </w:r>
      <w:r>
        <w:rPr>
          <w:rStyle w:val="Strong"/>
          <w:rFonts w:ascii="Arial" w:hAnsi="Arial" w:cs="Arial"/>
          <w:color w:val="141414"/>
          <w:sz w:val="27"/>
          <w:szCs w:val="27"/>
          <w:bdr w:val="none" w:sz="0" w:space="0" w:color="auto" w:frame="1"/>
        </w:rPr>
        <w:t>[specific personal demons, e.g. addiction, past traumas]</w:t>
      </w:r>
      <w:r>
        <w:rPr>
          <w:rFonts w:ascii="Arial" w:hAnsi="Arial" w:cs="Arial"/>
          <w:color w:val="141414"/>
          <w:sz w:val="27"/>
          <w:szCs w:val="27"/>
          <w:shd w:val="clear" w:color="auto" w:fill="B8FFDD"/>
        </w:rPr>
        <w:t xml:space="preserve"> to </w:t>
      </w:r>
      <w:r>
        <w:rPr>
          <w:rFonts w:ascii="Arial" w:hAnsi="Arial" w:cs="Arial"/>
          <w:color w:val="141414"/>
          <w:sz w:val="27"/>
          <w:szCs w:val="27"/>
          <w:shd w:val="clear" w:color="auto" w:fill="B8FFDD"/>
        </w:rPr>
        <w:lastRenderedPageBreak/>
        <w:t>achieve success. The story’s climax should be </w:t>
      </w:r>
      <w:r>
        <w:rPr>
          <w:rStyle w:val="Strong"/>
          <w:rFonts w:ascii="Arial" w:hAnsi="Arial" w:cs="Arial"/>
          <w:color w:val="141414"/>
          <w:sz w:val="27"/>
          <w:szCs w:val="27"/>
          <w:bdr w:val="none" w:sz="0" w:space="0" w:color="auto" w:frame="1"/>
        </w:rPr>
        <w:t>[a significant event, e.g. a breakthrough performance]</w:t>
      </w:r>
      <w:r>
        <w:rPr>
          <w:rFonts w:ascii="Arial" w:hAnsi="Arial" w:cs="Arial"/>
          <w:color w:val="141414"/>
          <w:sz w:val="27"/>
          <w:szCs w:val="27"/>
          <w:shd w:val="clear" w:color="auto" w:fill="B8FFDD"/>
        </w:rPr>
        <w:t>.</w:t>
      </w:r>
    </w:p>
    <w:p w14:paraId="6394C5C1" w14:textId="62E7A58F" w:rsidR="002D08C9" w:rsidRDefault="002D08C9"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100. Craft a script for a music video narrating a tale of self-realization and empowerment. The protagonist should undergo </w:t>
      </w:r>
      <w:r>
        <w:rPr>
          <w:rStyle w:val="Strong"/>
          <w:rFonts w:ascii="Arial" w:hAnsi="Arial" w:cs="Arial"/>
          <w:color w:val="141414"/>
          <w:sz w:val="27"/>
          <w:szCs w:val="27"/>
          <w:bdr w:val="none" w:sz="0" w:space="0" w:color="auto" w:frame="1"/>
        </w:rPr>
        <w:t>[specific challenges or experiences]</w:t>
      </w:r>
      <w:r>
        <w:rPr>
          <w:rFonts w:ascii="Arial" w:hAnsi="Arial" w:cs="Arial"/>
          <w:color w:val="141414"/>
          <w:sz w:val="27"/>
          <w:szCs w:val="27"/>
          <w:shd w:val="clear" w:color="auto" w:fill="B8FFDD"/>
        </w:rPr>
        <w:t> leading them to a pivotal moment of self-discovery.</w:t>
      </w:r>
    </w:p>
    <w:p w14:paraId="0A5FA9A7" w14:textId="77777777" w:rsidR="002D08C9" w:rsidRDefault="002D08C9" w:rsidP="00111846">
      <w:pPr>
        <w:rPr>
          <w:rFonts w:ascii="Arial" w:hAnsi="Arial" w:cs="Arial"/>
          <w:color w:val="141414"/>
          <w:sz w:val="27"/>
          <w:szCs w:val="27"/>
          <w:shd w:val="clear" w:color="auto" w:fill="B8FFDD"/>
        </w:rPr>
      </w:pPr>
    </w:p>
    <w:p w14:paraId="5122D017" w14:textId="02866CA6" w:rsidR="002D08C9" w:rsidRDefault="002D08C9"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 xml:space="preserve">101. I want you to act as a </w:t>
      </w:r>
      <w:proofErr w:type="spellStart"/>
      <w:r>
        <w:rPr>
          <w:rFonts w:ascii="Arial" w:hAnsi="Arial" w:cs="Arial"/>
          <w:color w:val="141414"/>
          <w:sz w:val="27"/>
          <w:szCs w:val="27"/>
          <w:shd w:val="clear" w:color="auto" w:fill="B8FFDD"/>
        </w:rPr>
        <w:t>linux</w:t>
      </w:r>
      <w:proofErr w:type="spellEnd"/>
      <w:r>
        <w:rPr>
          <w:rFonts w:ascii="Arial" w:hAnsi="Arial" w:cs="Arial"/>
          <w:color w:val="141414"/>
          <w:sz w:val="27"/>
          <w:szCs w:val="27"/>
          <w:shd w:val="clear" w:color="auto" w:fill="B8FFDD"/>
        </w:rPr>
        <w:t xml:space="preserve"> terminal Specify the version of Linux </w:t>
      </w:r>
      <w:r>
        <w:rPr>
          <w:rStyle w:val="Strong"/>
          <w:rFonts w:ascii="Arial" w:hAnsi="Arial" w:cs="Arial"/>
          <w:color w:val="141414"/>
          <w:sz w:val="27"/>
          <w:szCs w:val="27"/>
          <w:bdr w:val="none" w:sz="0" w:space="0" w:color="auto" w:frame="1"/>
        </w:rPr>
        <w:t>[e.g., Ubuntu 20.04]</w:t>
      </w:r>
      <w:r>
        <w:rPr>
          <w:rFonts w:ascii="Arial" w:hAnsi="Arial" w:cs="Arial"/>
          <w:color w:val="141414"/>
          <w:sz w:val="27"/>
          <w:szCs w:val="27"/>
          <w:shd w:val="clear" w:color="auto" w:fill="B8FFDD"/>
        </w:rPr>
        <w:t>. I will type commands and you will reply with what the terminal should show. </w:t>
      </w:r>
      <w:r>
        <w:rPr>
          <w:rStyle w:val="Strong"/>
          <w:rFonts w:ascii="Arial" w:hAnsi="Arial" w:cs="Arial"/>
          <w:color w:val="141414"/>
          <w:sz w:val="27"/>
          <w:szCs w:val="27"/>
          <w:bdr w:val="none" w:sz="0" w:space="0" w:color="auto" w:frame="1"/>
        </w:rPr>
        <w:t>[Mention the purpose of using this Linux session: e.g.,</w:t>
      </w:r>
      <w:r>
        <w:rPr>
          <w:rFonts w:ascii="Arial" w:hAnsi="Arial" w:cs="Arial"/>
          <w:color w:val="141414"/>
          <w:sz w:val="27"/>
          <w:szCs w:val="27"/>
          <w:shd w:val="clear" w:color="auto" w:fill="B8FFDD"/>
        </w:rPr>
        <w:t> </w:t>
      </w:r>
      <w:r>
        <w:rPr>
          <w:rStyle w:val="Strong"/>
          <w:rFonts w:ascii="Arial" w:hAnsi="Arial" w:cs="Arial"/>
          <w:color w:val="141414"/>
          <w:sz w:val="27"/>
          <w:szCs w:val="27"/>
          <w:bdr w:val="none" w:sz="0" w:space="0" w:color="auto" w:frame="1"/>
        </w:rPr>
        <w:t xml:space="preserve">I want you to only reply with the terminal output inside one unique code block, and nothing else. do not write explanations. do not type commands unless I instruct you to do so. when </w:t>
      </w:r>
      <w:proofErr w:type="spellStart"/>
      <w:r>
        <w:rPr>
          <w:rStyle w:val="Strong"/>
          <w:rFonts w:ascii="Arial" w:hAnsi="Arial" w:cs="Arial"/>
          <w:color w:val="141414"/>
          <w:sz w:val="27"/>
          <w:szCs w:val="27"/>
          <w:bdr w:val="none" w:sz="0" w:space="0" w:color="auto" w:frame="1"/>
        </w:rPr>
        <w:t>i</w:t>
      </w:r>
      <w:proofErr w:type="spellEnd"/>
      <w:r>
        <w:rPr>
          <w:rStyle w:val="Strong"/>
          <w:rFonts w:ascii="Arial" w:hAnsi="Arial" w:cs="Arial"/>
          <w:color w:val="141414"/>
          <w:sz w:val="27"/>
          <w:szCs w:val="27"/>
          <w:bdr w:val="none" w:sz="0" w:space="0" w:color="auto" w:frame="1"/>
        </w:rPr>
        <w:t xml:space="preserve"> need to tell you something in </w:t>
      </w:r>
      <w:proofErr w:type="spellStart"/>
      <w:r>
        <w:rPr>
          <w:rStyle w:val="Strong"/>
          <w:rFonts w:ascii="Arial" w:hAnsi="Arial" w:cs="Arial"/>
          <w:color w:val="141414"/>
          <w:sz w:val="27"/>
          <w:szCs w:val="27"/>
          <w:bdr w:val="none" w:sz="0" w:space="0" w:color="auto" w:frame="1"/>
        </w:rPr>
        <w:t>english</w:t>
      </w:r>
      <w:proofErr w:type="spellEnd"/>
      <w:r>
        <w:rPr>
          <w:rStyle w:val="Strong"/>
          <w:rFonts w:ascii="Arial" w:hAnsi="Arial" w:cs="Arial"/>
          <w:color w:val="141414"/>
          <w:sz w:val="27"/>
          <w:szCs w:val="27"/>
          <w:bdr w:val="none" w:sz="0" w:space="0" w:color="auto" w:frame="1"/>
        </w:rPr>
        <w:t xml:space="preserve">, </w:t>
      </w:r>
      <w:proofErr w:type="spellStart"/>
      <w:r>
        <w:rPr>
          <w:rStyle w:val="Strong"/>
          <w:rFonts w:ascii="Arial" w:hAnsi="Arial" w:cs="Arial"/>
          <w:color w:val="141414"/>
          <w:sz w:val="27"/>
          <w:szCs w:val="27"/>
          <w:bdr w:val="none" w:sz="0" w:space="0" w:color="auto" w:frame="1"/>
        </w:rPr>
        <w:t>i</w:t>
      </w:r>
      <w:proofErr w:type="spellEnd"/>
      <w:r>
        <w:rPr>
          <w:rStyle w:val="Strong"/>
          <w:rFonts w:ascii="Arial" w:hAnsi="Arial" w:cs="Arial"/>
          <w:color w:val="141414"/>
          <w:sz w:val="27"/>
          <w:szCs w:val="27"/>
          <w:bdr w:val="none" w:sz="0" w:space="0" w:color="auto" w:frame="1"/>
        </w:rPr>
        <w:t xml:space="preserve"> will do so by putting text inside curly brackets {like this}. my first command is </w:t>
      </w:r>
      <w:proofErr w:type="spellStart"/>
      <w:r>
        <w:rPr>
          <w:rStyle w:val="Strong"/>
          <w:rFonts w:ascii="Arial" w:hAnsi="Arial" w:cs="Arial"/>
          <w:color w:val="141414"/>
          <w:sz w:val="27"/>
          <w:szCs w:val="27"/>
          <w:bdr w:val="none" w:sz="0" w:space="0" w:color="auto" w:frame="1"/>
        </w:rPr>
        <w:t>pwd</w:t>
      </w:r>
      <w:proofErr w:type="spellEnd"/>
      <w:r>
        <w:rPr>
          <w:rStyle w:val="Strong"/>
          <w:rFonts w:ascii="Arial" w:hAnsi="Arial" w:cs="Arial"/>
          <w:color w:val="141414"/>
          <w:sz w:val="27"/>
          <w:szCs w:val="27"/>
          <w:bdr w:val="none" w:sz="0" w:space="0" w:color="auto" w:frame="1"/>
        </w:rPr>
        <w:t>.</w:t>
      </w:r>
      <w:r>
        <w:rPr>
          <w:rFonts w:ascii="Arial" w:hAnsi="Arial" w:cs="Arial"/>
          <w:color w:val="141414"/>
          <w:sz w:val="27"/>
          <w:szCs w:val="27"/>
          <w:shd w:val="clear" w:color="auto" w:fill="B8FFDD"/>
        </w:rPr>
        <w:t>]</w:t>
      </w:r>
    </w:p>
    <w:p w14:paraId="6B3B5785" w14:textId="77777777" w:rsidR="002D08C9" w:rsidRDefault="002D08C9" w:rsidP="00111846">
      <w:pPr>
        <w:rPr>
          <w:rFonts w:ascii="Arial" w:hAnsi="Arial" w:cs="Arial"/>
          <w:color w:val="141414"/>
          <w:sz w:val="27"/>
          <w:szCs w:val="27"/>
          <w:shd w:val="clear" w:color="auto" w:fill="B8FFDD"/>
        </w:rPr>
      </w:pPr>
    </w:p>
    <w:p w14:paraId="3FF90A9F" w14:textId="314641E7" w:rsidR="002D08C9" w:rsidRDefault="002D08C9"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102. Pretend you’re a travel blogger recounting your recent adventure to </w:t>
      </w:r>
      <w:r>
        <w:rPr>
          <w:rStyle w:val="Strong"/>
          <w:rFonts w:ascii="Arial" w:hAnsi="Arial" w:cs="Arial"/>
          <w:color w:val="141414"/>
          <w:sz w:val="27"/>
          <w:szCs w:val="27"/>
          <w:bdr w:val="none" w:sz="0" w:space="0" w:color="auto" w:frame="1"/>
        </w:rPr>
        <w:t>[a specific island name, e.g., “Bali”]</w:t>
      </w:r>
      <w:r>
        <w:rPr>
          <w:rFonts w:ascii="Arial" w:hAnsi="Arial" w:cs="Arial"/>
          <w:color w:val="141414"/>
          <w:sz w:val="27"/>
          <w:szCs w:val="27"/>
          <w:shd w:val="clear" w:color="auto" w:fill="B8FFDD"/>
        </w:rPr>
        <w:t>. Describe the most interesting </w:t>
      </w:r>
      <w:r>
        <w:rPr>
          <w:rStyle w:val="Strong"/>
          <w:rFonts w:ascii="Arial" w:hAnsi="Arial" w:cs="Arial"/>
          <w:color w:val="141414"/>
          <w:sz w:val="27"/>
          <w:szCs w:val="27"/>
          <w:bdr w:val="none" w:sz="0" w:space="0" w:color="auto" w:frame="1"/>
        </w:rPr>
        <w:t>[landmarks, or foods, or people]</w:t>
      </w:r>
      <w:r>
        <w:rPr>
          <w:rFonts w:ascii="Arial" w:hAnsi="Arial" w:cs="Arial"/>
          <w:color w:val="141414"/>
          <w:sz w:val="27"/>
          <w:szCs w:val="27"/>
          <w:shd w:val="clear" w:color="auto" w:fill="B8FFDD"/>
        </w:rPr>
        <w:t> you encountered. Share the sights, sounds, and unique experiences of </w:t>
      </w:r>
      <w:r>
        <w:rPr>
          <w:rStyle w:val="Strong"/>
          <w:rFonts w:ascii="Arial" w:hAnsi="Arial" w:cs="Arial"/>
          <w:color w:val="141414"/>
          <w:sz w:val="27"/>
          <w:szCs w:val="27"/>
          <w:bdr w:val="none" w:sz="0" w:space="0" w:color="auto" w:frame="1"/>
        </w:rPr>
        <w:t>[a specific day or event during the trip]</w:t>
      </w:r>
      <w:r>
        <w:rPr>
          <w:rFonts w:ascii="Arial" w:hAnsi="Arial" w:cs="Arial"/>
          <w:color w:val="141414"/>
          <w:sz w:val="27"/>
          <w:szCs w:val="27"/>
          <w:shd w:val="clear" w:color="auto" w:fill="B8FFDD"/>
        </w:rPr>
        <w:t>.</w:t>
      </w:r>
    </w:p>
    <w:p w14:paraId="2E9AB406" w14:textId="77777777" w:rsidR="002D08C9" w:rsidRDefault="002D08C9" w:rsidP="00111846">
      <w:pPr>
        <w:rPr>
          <w:rFonts w:ascii="Arial" w:hAnsi="Arial" w:cs="Arial"/>
          <w:color w:val="141414"/>
          <w:sz w:val="27"/>
          <w:szCs w:val="27"/>
          <w:shd w:val="clear" w:color="auto" w:fill="B8FFDD"/>
        </w:rPr>
      </w:pPr>
    </w:p>
    <w:p w14:paraId="10417B06" w14:textId="4D713734" w:rsidR="002D08C9" w:rsidRDefault="002D08C9"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103. I want you to act as an English translator, spelling corrector and improver. I will speak to you in any language </w:t>
      </w:r>
      <w:r>
        <w:rPr>
          <w:rStyle w:val="Strong"/>
          <w:rFonts w:ascii="Arial" w:hAnsi="Arial" w:cs="Arial"/>
          <w:color w:val="141414"/>
          <w:sz w:val="27"/>
          <w:szCs w:val="27"/>
          <w:bdr w:val="none" w:sz="0" w:space="0" w:color="auto" w:frame="1"/>
        </w:rPr>
        <w:t>[specific language e.g., “Turkish”]</w:t>
      </w:r>
      <w:r>
        <w:rPr>
          <w:rFonts w:ascii="Arial" w:hAnsi="Arial" w:cs="Arial"/>
          <w:color w:val="141414"/>
          <w:sz w:val="27"/>
          <w:szCs w:val="27"/>
          <w:shd w:val="clear" w:color="auto" w:fill="B8FFDD"/>
        </w:rPr>
        <w:t xml:space="preserve"> and you will detect the language, translate it and answer in the corrected and improved version of my text, in English. I want you to replace my simplified A0-level words and sentences with more beautiful and elegant, </w:t>
      </w:r>
      <w:proofErr w:type="gramStart"/>
      <w:r>
        <w:rPr>
          <w:rFonts w:ascii="Arial" w:hAnsi="Arial" w:cs="Arial"/>
          <w:color w:val="141414"/>
          <w:sz w:val="27"/>
          <w:szCs w:val="27"/>
          <w:shd w:val="clear" w:color="auto" w:fill="B8FFDD"/>
        </w:rPr>
        <w:t>upper level</w:t>
      </w:r>
      <w:proofErr w:type="gramEnd"/>
      <w:r>
        <w:rPr>
          <w:rFonts w:ascii="Arial" w:hAnsi="Arial" w:cs="Arial"/>
          <w:color w:val="141414"/>
          <w:sz w:val="27"/>
          <w:szCs w:val="27"/>
          <w:shd w:val="clear" w:color="auto" w:fill="B8FFDD"/>
        </w:rPr>
        <w:t xml:space="preserve"> English words and sentences. Keep the meaning same, but make them more literary. I want you to only reply the correction, the improvements and nothing else, do not write explanations. </w:t>
      </w:r>
      <w:r>
        <w:rPr>
          <w:rStyle w:val="Strong"/>
          <w:rFonts w:ascii="Arial" w:hAnsi="Arial" w:cs="Arial"/>
          <w:color w:val="141414"/>
          <w:sz w:val="27"/>
          <w:szCs w:val="27"/>
          <w:bdr w:val="none" w:sz="0" w:space="0" w:color="auto" w:frame="1"/>
        </w:rPr>
        <w:t>[Specify if there’s a theme or topic for the conversation]</w:t>
      </w:r>
      <w:r>
        <w:rPr>
          <w:rFonts w:ascii="Arial" w:hAnsi="Arial" w:cs="Arial"/>
          <w:color w:val="141414"/>
          <w:sz w:val="27"/>
          <w:szCs w:val="27"/>
          <w:shd w:val="clear" w:color="auto" w:fill="B8FFDD"/>
        </w:rPr>
        <w:t> My first sentence is “</w:t>
      </w:r>
      <w:proofErr w:type="spellStart"/>
      <w:r>
        <w:rPr>
          <w:rFonts w:ascii="Arial" w:hAnsi="Arial" w:cs="Arial"/>
          <w:color w:val="141414"/>
          <w:sz w:val="27"/>
          <w:szCs w:val="27"/>
          <w:shd w:val="clear" w:color="auto" w:fill="B8FFDD"/>
        </w:rPr>
        <w:t>istanbulu</w:t>
      </w:r>
      <w:proofErr w:type="spellEnd"/>
      <w:r>
        <w:rPr>
          <w:rFonts w:ascii="Arial" w:hAnsi="Arial" w:cs="Arial"/>
          <w:color w:val="141414"/>
          <w:sz w:val="27"/>
          <w:szCs w:val="27"/>
          <w:shd w:val="clear" w:color="auto" w:fill="B8FFDD"/>
        </w:rPr>
        <w:t xml:space="preserve"> </w:t>
      </w:r>
      <w:proofErr w:type="spellStart"/>
      <w:r>
        <w:rPr>
          <w:rFonts w:ascii="Arial" w:hAnsi="Arial" w:cs="Arial"/>
          <w:color w:val="141414"/>
          <w:sz w:val="27"/>
          <w:szCs w:val="27"/>
          <w:shd w:val="clear" w:color="auto" w:fill="B8FFDD"/>
        </w:rPr>
        <w:t>cok</w:t>
      </w:r>
      <w:proofErr w:type="spellEnd"/>
      <w:r>
        <w:rPr>
          <w:rFonts w:ascii="Arial" w:hAnsi="Arial" w:cs="Arial"/>
          <w:color w:val="141414"/>
          <w:sz w:val="27"/>
          <w:szCs w:val="27"/>
          <w:shd w:val="clear" w:color="auto" w:fill="B8FFDD"/>
        </w:rPr>
        <w:t xml:space="preserve"> </w:t>
      </w:r>
      <w:proofErr w:type="spellStart"/>
      <w:r>
        <w:rPr>
          <w:rFonts w:ascii="Arial" w:hAnsi="Arial" w:cs="Arial"/>
          <w:color w:val="141414"/>
          <w:sz w:val="27"/>
          <w:szCs w:val="27"/>
          <w:shd w:val="clear" w:color="auto" w:fill="B8FFDD"/>
        </w:rPr>
        <w:t>seviyom</w:t>
      </w:r>
      <w:proofErr w:type="spellEnd"/>
      <w:r>
        <w:rPr>
          <w:rFonts w:ascii="Arial" w:hAnsi="Arial" w:cs="Arial"/>
          <w:color w:val="141414"/>
          <w:sz w:val="27"/>
          <w:szCs w:val="27"/>
          <w:shd w:val="clear" w:color="auto" w:fill="B8FFDD"/>
        </w:rPr>
        <w:t xml:space="preserve"> </w:t>
      </w:r>
      <w:proofErr w:type="spellStart"/>
      <w:r>
        <w:rPr>
          <w:rFonts w:ascii="Arial" w:hAnsi="Arial" w:cs="Arial"/>
          <w:color w:val="141414"/>
          <w:sz w:val="27"/>
          <w:szCs w:val="27"/>
          <w:shd w:val="clear" w:color="auto" w:fill="B8FFDD"/>
        </w:rPr>
        <w:t>burada</w:t>
      </w:r>
      <w:proofErr w:type="spellEnd"/>
      <w:r>
        <w:rPr>
          <w:rFonts w:ascii="Arial" w:hAnsi="Arial" w:cs="Arial"/>
          <w:color w:val="141414"/>
          <w:sz w:val="27"/>
          <w:szCs w:val="27"/>
          <w:shd w:val="clear" w:color="auto" w:fill="B8FFDD"/>
        </w:rPr>
        <w:t xml:space="preserve"> </w:t>
      </w:r>
      <w:proofErr w:type="spellStart"/>
      <w:r>
        <w:rPr>
          <w:rFonts w:ascii="Arial" w:hAnsi="Arial" w:cs="Arial"/>
          <w:color w:val="141414"/>
          <w:sz w:val="27"/>
          <w:szCs w:val="27"/>
          <w:shd w:val="clear" w:color="auto" w:fill="B8FFDD"/>
        </w:rPr>
        <w:t>olmak</w:t>
      </w:r>
      <w:proofErr w:type="spellEnd"/>
      <w:r>
        <w:rPr>
          <w:rFonts w:ascii="Arial" w:hAnsi="Arial" w:cs="Arial"/>
          <w:color w:val="141414"/>
          <w:sz w:val="27"/>
          <w:szCs w:val="27"/>
          <w:shd w:val="clear" w:color="auto" w:fill="B8FFDD"/>
        </w:rPr>
        <w:t xml:space="preserve"> </w:t>
      </w:r>
      <w:proofErr w:type="spellStart"/>
      <w:r>
        <w:rPr>
          <w:rFonts w:ascii="Arial" w:hAnsi="Arial" w:cs="Arial"/>
          <w:color w:val="141414"/>
          <w:sz w:val="27"/>
          <w:szCs w:val="27"/>
          <w:shd w:val="clear" w:color="auto" w:fill="B8FFDD"/>
        </w:rPr>
        <w:t>cok</w:t>
      </w:r>
      <w:proofErr w:type="spellEnd"/>
      <w:r>
        <w:rPr>
          <w:rFonts w:ascii="Arial" w:hAnsi="Arial" w:cs="Arial"/>
          <w:color w:val="141414"/>
          <w:sz w:val="27"/>
          <w:szCs w:val="27"/>
          <w:shd w:val="clear" w:color="auto" w:fill="B8FFDD"/>
        </w:rPr>
        <w:t xml:space="preserve"> </w:t>
      </w:r>
      <w:proofErr w:type="spellStart"/>
      <w:r>
        <w:rPr>
          <w:rFonts w:ascii="Arial" w:hAnsi="Arial" w:cs="Arial"/>
          <w:color w:val="141414"/>
          <w:sz w:val="27"/>
          <w:szCs w:val="27"/>
          <w:shd w:val="clear" w:color="auto" w:fill="B8FFDD"/>
        </w:rPr>
        <w:t>guzel</w:t>
      </w:r>
      <w:proofErr w:type="spellEnd"/>
      <w:r>
        <w:rPr>
          <w:rFonts w:ascii="Arial" w:hAnsi="Arial" w:cs="Arial"/>
          <w:color w:val="141414"/>
          <w:sz w:val="27"/>
          <w:szCs w:val="27"/>
          <w:shd w:val="clear" w:color="auto" w:fill="B8FFDD"/>
        </w:rPr>
        <w:t>.</w:t>
      </w:r>
    </w:p>
    <w:p w14:paraId="01862AD6" w14:textId="77777777" w:rsidR="002D08C9" w:rsidRDefault="002D08C9" w:rsidP="00111846">
      <w:pPr>
        <w:rPr>
          <w:rFonts w:ascii="Arial" w:hAnsi="Arial" w:cs="Arial"/>
          <w:color w:val="141414"/>
          <w:sz w:val="27"/>
          <w:szCs w:val="27"/>
          <w:shd w:val="clear" w:color="auto" w:fill="B8FFDD"/>
        </w:rPr>
      </w:pPr>
    </w:p>
    <w:p w14:paraId="373746C4" w14:textId="53ECDDDB" w:rsidR="002D08C9" w:rsidRDefault="002D08C9"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104. I want you to act as an interviewer for </w:t>
      </w:r>
      <w:r>
        <w:rPr>
          <w:rStyle w:val="Strong"/>
          <w:rFonts w:ascii="Arial" w:hAnsi="Arial" w:cs="Arial"/>
          <w:color w:val="141414"/>
          <w:sz w:val="27"/>
          <w:szCs w:val="27"/>
          <w:bdr w:val="none" w:sz="0" w:space="0" w:color="auto" w:frame="1"/>
        </w:rPr>
        <w:t>[a specific industry, e.g., “Tech”]</w:t>
      </w:r>
      <w:r>
        <w:rPr>
          <w:rFonts w:ascii="Arial" w:hAnsi="Arial" w:cs="Arial"/>
          <w:color w:val="141414"/>
          <w:sz w:val="27"/>
          <w:szCs w:val="27"/>
          <w:shd w:val="clear" w:color="auto" w:fill="B8FFDD"/>
        </w:rPr>
        <w:t>. I’m applying for </w:t>
      </w:r>
      <w:r>
        <w:rPr>
          <w:rStyle w:val="Strong"/>
          <w:rFonts w:ascii="Arial" w:hAnsi="Arial" w:cs="Arial"/>
          <w:color w:val="141414"/>
          <w:sz w:val="27"/>
          <w:szCs w:val="27"/>
          <w:bdr w:val="none" w:sz="0" w:space="0" w:color="auto" w:frame="1"/>
        </w:rPr>
        <w:t>[specific position, e.g., “software engineer”]</w:t>
      </w:r>
      <w:r>
        <w:rPr>
          <w:rFonts w:ascii="Arial" w:hAnsi="Arial" w:cs="Arial"/>
          <w:color w:val="141414"/>
          <w:sz w:val="27"/>
          <w:szCs w:val="27"/>
          <w:shd w:val="clear" w:color="auto" w:fill="B8FFDD"/>
        </w:rPr>
        <w:t>. Ask me the interview questions related to </w:t>
      </w:r>
      <w:r>
        <w:rPr>
          <w:rStyle w:val="Strong"/>
          <w:rFonts w:ascii="Arial" w:hAnsi="Arial" w:cs="Arial"/>
          <w:color w:val="141414"/>
          <w:sz w:val="27"/>
          <w:szCs w:val="27"/>
          <w:bdr w:val="none" w:sz="0" w:space="0" w:color="auto" w:frame="1"/>
        </w:rPr>
        <w:t>[specific skills or tasks e.g., “Java programming”]</w:t>
      </w:r>
      <w:r>
        <w:rPr>
          <w:rFonts w:ascii="Arial" w:hAnsi="Arial" w:cs="Arial"/>
          <w:color w:val="141414"/>
          <w:sz w:val="27"/>
          <w:szCs w:val="27"/>
          <w:shd w:val="clear" w:color="auto" w:fill="B8FFDD"/>
        </w:rPr>
        <w:t>. My first sentence is “Hi”.</w:t>
      </w:r>
    </w:p>
    <w:p w14:paraId="5AC3BDC4" w14:textId="3688D001" w:rsidR="002D08C9" w:rsidRDefault="002D08C9"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lastRenderedPageBreak/>
        <w:t xml:space="preserve">105. I want you to act as a </w:t>
      </w:r>
      <w:proofErr w:type="spellStart"/>
      <w:r>
        <w:rPr>
          <w:rFonts w:ascii="Arial" w:hAnsi="Arial" w:cs="Arial"/>
          <w:color w:val="141414"/>
          <w:sz w:val="27"/>
          <w:szCs w:val="27"/>
          <w:shd w:val="clear" w:color="auto" w:fill="B8FFDD"/>
        </w:rPr>
        <w:t>javascript</w:t>
      </w:r>
      <w:proofErr w:type="spellEnd"/>
      <w:r>
        <w:rPr>
          <w:rFonts w:ascii="Arial" w:hAnsi="Arial" w:cs="Arial"/>
          <w:color w:val="141414"/>
          <w:sz w:val="27"/>
          <w:szCs w:val="27"/>
          <w:shd w:val="clear" w:color="auto" w:fill="B8FFDD"/>
        </w:rPr>
        <w:t xml:space="preserve"> console of </w:t>
      </w:r>
      <w:r>
        <w:rPr>
          <w:rStyle w:val="Strong"/>
          <w:rFonts w:ascii="Arial" w:hAnsi="Arial" w:cs="Arial"/>
          <w:color w:val="141414"/>
          <w:sz w:val="27"/>
          <w:szCs w:val="27"/>
          <w:bdr w:val="none" w:sz="0" w:space="0" w:color="auto" w:frame="1"/>
        </w:rPr>
        <w:t>[specific browser e.g., “Chrome”]</w:t>
      </w:r>
      <w:r>
        <w:rPr>
          <w:rFonts w:ascii="Arial" w:hAnsi="Arial" w:cs="Arial"/>
          <w:color w:val="141414"/>
          <w:sz w:val="27"/>
          <w:szCs w:val="27"/>
          <w:shd w:val="clear" w:color="auto" w:fill="B8FFDD"/>
        </w:rPr>
        <w:t>. I will type commands related to </w:t>
      </w:r>
      <w:r>
        <w:rPr>
          <w:rStyle w:val="Strong"/>
          <w:rFonts w:ascii="Arial" w:hAnsi="Arial" w:cs="Arial"/>
          <w:color w:val="141414"/>
          <w:sz w:val="27"/>
          <w:szCs w:val="27"/>
          <w:bdr w:val="none" w:sz="0" w:space="0" w:color="auto" w:frame="1"/>
        </w:rPr>
        <w:t>[specific topic e.g., “DOM Manipulation”]</w:t>
      </w:r>
      <w:r>
        <w:rPr>
          <w:rFonts w:ascii="Arial" w:hAnsi="Arial" w:cs="Arial"/>
          <w:color w:val="141414"/>
          <w:sz w:val="27"/>
          <w:szCs w:val="27"/>
          <w:shd w:val="clear" w:color="auto" w:fill="B8FFDD"/>
        </w:rPr>
        <w:t xml:space="preserve">. Reply with the </w:t>
      </w:r>
      <w:proofErr w:type="spellStart"/>
      <w:r>
        <w:rPr>
          <w:rFonts w:ascii="Arial" w:hAnsi="Arial" w:cs="Arial"/>
          <w:color w:val="141414"/>
          <w:sz w:val="27"/>
          <w:szCs w:val="27"/>
          <w:shd w:val="clear" w:color="auto" w:fill="B8FFDD"/>
        </w:rPr>
        <w:t>javascript</w:t>
      </w:r>
      <w:proofErr w:type="spellEnd"/>
      <w:r>
        <w:rPr>
          <w:rFonts w:ascii="Arial" w:hAnsi="Arial" w:cs="Arial"/>
          <w:color w:val="141414"/>
          <w:sz w:val="27"/>
          <w:szCs w:val="27"/>
          <w:shd w:val="clear" w:color="auto" w:fill="B8FFDD"/>
        </w:rPr>
        <w:t xml:space="preserve"> console output. My first command is </w:t>
      </w:r>
      <w:proofErr w:type="gramStart"/>
      <w:r>
        <w:rPr>
          <w:rFonts w:ascii="Arial" w:hAnsi="Arial" w:cs="Arial"/>
          <w:color w:val="141414"/>
          <w:sz w:val="27"/>
          <w:szCs w:val="27"/>
          <w:shd w:val="clear" w:color="auto" w:fill="B8FFDD"/>
        </w:rPr>
        <w:t>console.log(</w:t>
      </w:r>
      <w:proofErr w:type="gramEnd"/>
      <w:r>
        <w:rPr>
          <w:rFonts w:ascii="Arial" w:hAnsi="Arial" w:cs="Arial"/>
          <w:color w:val="141414"/>
          <w:sz w:val="27"/>
          <w:szCs w:val="27"/>
          <w:shd w:val="clear" w:color="auto" w:fill="B8FFDD"/>
        </w:rPr>
        <w:t>“Hello World”).</w:t>
      </w:r>
    </w:p>
    <w:p w14:paraId="602F7444" w14:textId="77777777" w:rsidR="002D08C9" w:rsidRDefault="002D08C9" w:rsidP="00111846">
      <w:pPr>
        <w:rPr>
          <w:rFonts w:ascii="Arial" w:hAnsi="Arial" w:cs="Arial"/>
          <w:color w:val="141414"/>
          <w:sz w:val="27"/>
          <w:szCs w:val="27"/>
          <w:shd w:val="clear" w:color="auto" w:fill="B8FFDD"/>
        </w:rPr>
      </w:pPr>
    </w:p>
    <w:p w14:paraId="7A85DDC6" w14:textId="4843CF5A" w:rsidR="002D08C9" w:rsidRDefault="002D08C9"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106. I want you to act as a text-based excel with specific needs. Provide a text-based 10 rows excel sheet for </w:t>
      </w:r>
      <w:r>
        <w:rPr>
          <w:rStyle w:val="Strong"/>
          <w:rFonts w:ascii="Arial" w:hAnsi="Arial" w:cs="Arial"/>
          <w:color w:val="141414"/>
          <w:sz w:val="27"/>
          <w:szCs w:val="27"/>
          <w:bdr w:val="none" w:sz="0" w:space="0" w:color="auto" w:frame="1"/>
        </w:rPr>
        <w:t>[specific purpose e.g., “budgeting”]</w:t>
      </w:r>
      <w:r>
        <w:rPr>
          <w:rFonts w:ascii="Arial" w:hAnsi="Arial" w:cs="Arial"/>
          <w:color w:val="141414"/>
          <w:sz w:val="27"/>
          <w:szCs w:val="27"/>
          <w:shd w:val="clear" w:color="auto" w:fill="B8FFDD"/>
        </w:rPr>
        <w:t>. I’ll fill in the data related to </w:t>
      </w:r>
      <w:r>
        <w:rPr>
          <w:rStyle w:val="Strong"/>
          <w:rFonts w:ascii="Arial" w:hAnsi="Arial" w:cs="Arial"/>
          <w:color w:val="141414"/>
          <w:sz w:val="27"/>
          <w:szCs w:val="27"/>
          <w:bdr w:val="none" w:sz="0" w:space="0" w:color="auto" w:frame="1"/>
        </w:rPr>
        <w:t>[specific topic e.g., “monthly expenses”]</w:t>
      </w:r>
      <w:r>
        <w:rPr>
          <w:rFonts w:ascii="Arial" w:hAnsi="Arial" w:cs="Arial"/>
          <w:color w:val="141414"/>
          <w:sz w:val="27"/>
          <w:szCs w:val="27"/>
          <w:shd w:val="clear" w:color="auto" w:fill="B8FFDD"/>
        </w:rPr>
        <w:t>. First, reply me the empty sheet.</w:t>
      </w:r>
    </w:p>
    <w:p w14:paraId="6FEB4020" w14:textId="77777777" w:rsidR="002D08C9" w:rsidRDefault="002D08C9" w:rsidP="00111846">
      <w:pPr>
        <w:rPr>
          <w:rFonts w:ascii="Arial" w:hAnsi="Arial" w:cs="Arial"/>
          <w:color w:val="141414"/>
          <w:sz w:val="27"/>
          <w:szCs w:val="27"/>
          <w:shd w:val="clear" w:color="auto" w:fill="B8FFDD"/>
        </w:rPr>
      </w:pPr>
    </w:p>
    <w:p w14:paraId="5F4DDD48" w14:textId="24406601" w:rsidR="002D08C9" w:rsidRDefault="002D08C9"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107. I want you to act as an English pronunciation assistant for Turkish speaking people with </w:t>
      </w:r>
      <w:r>
        <w:rPr>
          <w:rStyle w:val="Strong"/>
          <w:rFonts w:ascii="Arial" w:hAnsi="Arial" w:cs="Arial"/>
          <w:color w:val="141414"/>
          <w:sz w:val="27"/>
          <w:szCs w:val="27"/>
          <w:bdr w:val="none" w:sz="0" w:space="0" w:color="auto" w:frame="1"/>
        </w:rPr>
        <w:t xml:space="preserve">[specific accent </w:t>
      </w:r>
      <w:proofErr w:type="gramStart"/>
      <w:r>
        <w:rPr>
          <w:rStyle w:val="Strong"/>
          <w:rFonts w:ascii="Arial" w:hAnsi="Arial" w:cs="Arial"/>
          <w:color w:val="141414"/>
          <w:sz w:val="27"/>
          <w:szCs w:val="27"/>
          <w:bdr w:val="none" w:sz="0" w:space="0" w:color="auto" w:frame="1"/>
        </w:rPr>
        <w:t>focus</w:t>
      </w:r>
      <w:proofErr w:type="gramEnd"/>
      <w:r>
        <w:rPr>
          <w:rStyle w:val="Strong"/>
          <w:rFonts w:ascii="Arial" w:hAnsi="Arial" w:cs="Arial"/>
          <w:color w:val="141414"/>
          <w:sz w:val="27"/>
          <w:szCs w:val="27"/>
          <w:bdr w:val="none" w:sz="0" w:space="0" w:color="auto" w:frame="1"/>
        </w:rPr>
        <w:t xml:space="preserve"> e.g., “American accent”]</w:t>
      </w:r>
      <w:r>
        <w:rPr>
          <w:rFonts w:ascii="Arial" w:hAnsi="Arial" w:cs="Arial"/>
          <w:color w:val="141414"/>
          <w:sz w:val="27"/>
          <w:szCs w:val="27"/>
          <w:shd w:val="clear" w:color="auto" w:fill="B8FFDD"/>
        </w:rPr>
        <w:t>. Guide me on pronouncing </w:t>
      </w:r>
      <w:r>
        <w:rPr>
          <w:rStyle w:val="Strong"/>
          <w:rFonts w:ascii="Arial" w:hAnsi="Arial" w:cs="Arial"/>
          <w:color w:val="141414"/>
          <w:sz w:val="27"/>
          <w:szCs w:val="27"/>
          <w:bdr w:val="none" w:sz="0" w:space="0" w:color="auto" w:frame="1"/>
        </w:rPr>
        <w:t>[specific types of words e.g., “common phrases”]</w:t>
      </w:r>
      <w:r>
        <w:rPr>
          <w:rFonts w:ascii="Arial" w:hAnsi="Arial" w:cs="Arial"/>
          <w:color w:val="141414"/>
          <w:sz w:val="27"/>
          <w:szCs w:val="27"/>
          <w:shd w:val="clear" w:color="auto" w:fill="B8FFDD"/>
        </w:rPr>
        <w:t xml:space="preserve">. My first sentence is “how the weather is in </w:t>
      </w:r>
      <w:proofErr w:type="gramStart"/>
      <w:r>
        <w:rPr>
          <w:rFonts w:ascii="Arial" w:hAnsi="Arial" w:cs="Arial"/>
          <w:color w:val="141414"/>
          <w:sz w:val="27"/>
          <w:szCs w:val="27"/>
          <w:shd w:val="clear" w:color="auto" w:fill="B8FFDD"/>
        </w:rPr>
        <w:t>Istanbul?.</w:t>
      </w:r>
      <w:proofErr w:type="gramEnd"/>
    </w:p>
    <w:p w14:paraId="39F1CB16" w14:textId="77777777" w:rsidR="002D08C9" w:rsidRDefault="002D08C9" w:rsidP="00111846">
      <w:pPr>
        <w:rPr>
          <w:rFonts w:ascii="Arial" w:hAnsi="Arial" w:cs="Arial"/>
          <w:color w:val="141414"/>
          <w:sz w:val="27"/>
          <w:szCs w:val="27"/>
          <w:shd w:val="clear" w:color="auto" w:fill="B8FFDD"/>
        </w:rPr>
      </w:pPr>
    </w:p>
    <w:p w14:paraId="709FED82" w14:textId="77777777" w:rsidR="002D08C9" w:rsidRDefault="002D08C9" w:rsidP="002D08C9">
      <w:pPr>
        <w:pStyle w:val="has-background"/>
        <w:shd w:val="clear" w:color="auto" w:fill="B8FFDD"/>
        <w:textAlignment w:val="baseline"/>
        <w:rPr>
          <w:rFonts w:ascii="inherit" w:hAnsi="inherit" w:cs="Arial"/>
          <w:color w:val="141414"/>
          <w:sz w:val="27"/>
          <w:szCs w:val="27"/>
        </w:rPr>
      </w:pPr>
      <w:r>
        <w:rPr>
          <w:rFonts w:ascii="inherit" w:hAnsi="inherit" w:cs="Arial"/>
          <w:color w:val="141414"/>
          <w:sz w:val="27"/>
          <w:szCs w:val="27"/>
        </w:rPr>
        <w:t>108. I want you to act as a travel guide. I will write you my location and you will suggest a place to visit near my location. In some cases, I will also give you the type of places I will visit. You will also suggest me places of similar type that are close to my first location. My first suggestion request is “I am in Istanbul/Beyoğlu and I want to visit only museums.”</w:t>
      </w:r>
    </w:p>
    <w:p w14:paraId="6743FCBF" w14:textId="14ADF515" w:rsidR="002D08C9" w:rsidRDefault="002D08C9" w:rsidP="002D08C9">
      <w:pPr>
        <w:pStyle w:val="has-background"/>
        <w:shd w:val="clear" w:color="auto" w:fill="B8FFDD"/>
        <w:textAlignment w:val="baseline"/>
        <w:rPr>
          <w:rFonts w:ascii="inherit" w:hAnsi="inherit" w:cs="Arial"/>
          <w:color w:val="141414"/>
          <w:sz w:val="27"/>
          <w:szCs w:val="27"/>
        </w:rPr>
      </w:pPr>
      <w:r>
        <w:rPr>
          <w:rFonts w:ascii="inherit" w:hAnsi="inherit" w:cs="Arial"/>
          <w:color w:val="141414"/>
          <w:sz w:val="27"/>
          <w:szCs w:val="27"/>
        </w:rPr>
        <w:t>109. I want you to act as an </w:t>
      </w:r>
      <w:r>
        <w:rPr>
          <w:rStyle w:val="Strong"/>
          <w:rFonts w:ascii="inherit" w:hAnsi="inherit" w:cs="Arial"/>
          <w:color w:val="141414"/>
          <w:sz w:val="27"/>
          <w:szCs w:val="27"/>
          <w:bdr w:val="none" w:sz="0" w:space="0" w:color="auto" w:frame="1"/>
        </w:rPr>
        <w:t>[advertiser]</w:t>
      </w:r>
      <w:r>
        <w:rPr>
          <w:rFonts w:ascii="inherit" w:hAnsi="inherit" w:cs="Arial"/>
          <w:color w:val="141414"/>
          <w:sz w:val="27"/>
          <w:szCs w:val="27"/>
        </w:rPr>
        <w:t>. You will create a </w:t>
      </w:r>
      <w:r>
        <w:rPr>
          <w:rStyle w:val="Strong"/>
          <w:rFonts w:ascii="inherit" w:hAnsi="inherit" w:cs="Arial"/>
          <w:color w:val="141414"/>
          <w:sz w:val="27"/>
          <w:szCs w:val="27"/>
          <w:bdr w:val="none" w:sz="0" w:space="0" w:color="auto" w:frame="1"/>
        </w:rPr>
        <w:t>[task such as campaign to promote a product or service of your choice]</w:t>
      </w:r>
      <w:r>
        <w:rPr>
          <w:rFonts w:ascii="inherit" w:hAnsi="inherit" w:cs="Arial"/>
          <w:color w:val="141414"/>
          <w:sz w:val="27"/>
          <w:szCs w:val="27"/>
        </w:rPr>
        <w:t>. You will choose a target audience, develop key messages and slogans, select the media channels for promotion, and decide on any additional activities needed to reach your goals. My first suggestion request is “I need help creating an advertising campaign for a new type of energy drink targeting young adults aged 18-30.”</w:t>
      </w:r>
    </w:p>
    <w:p w14:paraId="36441410"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110. Imagine you’re a </w:t>
      </w:r>
      <w:r>
        <w:rPr>
          <w:rStyle w:val="Strong"/>
          <w:rFonts w:ascii="inherit" w:hAnsi="inherit" w:cs="Arial"/>
          <w:color w:val="141414"/>
          <w:sz w:val="27"/>
          <w:szCs w:val="27"/>
          <w:bdr w:val="none" w:sz="0" w:space="0" w:color="auto" w:frame="1"/>
        </w:rPr>
        <w:t>[specify the expertise like marketing expert]</w:t>
      </w:r>
      <w:r>
        <w:rPr>
          <w:rFonts w:ascii="inherit" w:hAnsi="inherit" w:cs="Arial"/>
          <w:color w:val="141414"/>
          <w:sz w:val="27"/>
          <w:szCs w:val="27"/>
        </w:rPr>
        <w:t> tasked with launching a promotional campaign </w:t>
      </w:r>
      <w:r>
        <w:rPr>
          <w:rStyle w:val="Strong"/>
          <w:rFonts w:ascii="inherit" w:hAnsi="inherit" w:cs="Arial"/>
          <w:color w:val="141414"/>
          <w:sz w:val="27"/>
          <w:szCs w:val="27"/>
          <w:bdr w:val="none" w:sz="0" w:space="0" w:color="auto" w:frame="1"/>
        </w:rPr>
        <w:t>[or any other task] </w:t>
      </w:r>
      <w:r>
        <w:rPr>
          <w:rFonts w:ascii="inherit" w:hAnsi="inherit" w:cs="Arial"/>
          <w:color w:val="141414"/>
          <w:sz w:val="27"/>
          <w:szCs w:val="27"/>
        </w:rPr>
        <w:t>for a cutting-edge fitness app aimed at health enthusiasts. Define your target audience, craft compelling messages and taglines, pick the best channels to spread the word, and outline any extra strategies you’d employ to ensure the campaign’s success. To start, how would you design an advertising campaign to introduce the fitness app to busy professionals looking to stay in shape?</w:t>
      </w:r>
    </w:p>
    <w:p w14:paraId="6CC27A22"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111. I want you to act as a </w:t>
      </w:r>
      <w:r>
        <w:rPr>
          <w:rStyle w:val="Strong"/>
          <w:rFonts w:ascii="inherit" w:hAnsi="inherit" w:cs="Arial"/>
          <w:color w:val="141414"/>
          <w:sz w:val="27"/>
          <w:szCs w:val="27"/>
          <w:bdr w:val="none" w:sz="0" w:space="0" w:color="auto" w:frame="1"/>
        </w:rPr>
        <w:t>[stand-up comedian]</w:t>
      </w:r>
      <w:r>
        <w:rPr>
          <w:rFonts w:ascii="inherit" w:hAnsi="inherit" w:cs="Arial"/>
          <w:color w:val="141414"/>
          <w:sz w:val="27"/>
          <w:szCs w:val="27"/>
        </w:rPr>
        <w:t>. I will provide you with some </w:t>
      </w:r>
      <w:r>
        <w:rPr>
          <w:rStyle w:val="Strong"/>
          <w:rFonts w:ascii="inherit" w:hAnsi="inherit" w:cs="Arial"/>
          <w:color w:val="141414"/>
          <w:sz w:val="27"/>
          <w:szCs w:val="27"/>
          <w:bdr w:val="none" w:sz="0" w:space="0" w:color="auto" w:frame="1"/>
        </w:rPr>
        <w:t>[topics]</w:t>
      </w:r>
      <w:r>
        <w:rPr>
          <w:rFonts w:ascii="inherit" w:hAnsi="inherit" w:cs="Arial"/>
          <w:color w:val="141414"/>
          <w:sz w:val="27"/>
          <w:szCs w:val="27"/>
        </w:rPr>
        <w:t> related to </w:t>
      </w:r>
      <w:r>
        <w:rPr>
          <w:rStyle w:val="Strong"/>
          <w:rFonts w:ascii="inherit" w:hAnsi="inherit" w:cs="Arial"/>
          <w:color w:val="141414"/>
          <w:sz w:val="27"/>
          <w:szCs w:val="27"/>
          <w:bdr w:val="none" w:sz="0" w:space="0" w:color="auto" w:frame="1"/>
        </w:rPr>
        <w:t>[current events]</w:t>
      </w:r>
      <w:r>
        <w:rPr>
          <w:rFonts w:ascii="inherit" w:hAnsi="inherit" w:cs="Arial"/>
          <w:color w:val="141414"/>
          <w:sz w:val="27"/>
          <w:szCs w:val="27"/>
        </w:rPr>
        <w:t xml:space="preserve"> and you will use your wit, creativity, and observational skills to create a routine based on those topics. </w:t>
      </w:r>
      <w:r>
        <w:rPr>
          <w:rFonts w:ascii="inherit" w:hAnsi="inherit" w:cs="Arial"/>
          <w:color w:val="141414"/>
          <w:sz w:val="27"/>
          <w:szCs w:val="27"/>
        </w:rPr>
        <w:lastRenderedPageBreak/>
        <w:t xml:space="preserve">You should also be sure to incorporate personal anecdotes or experiences into the routine in order to make it more relatable and engaging for the audience. My first request is “I want </w:t>
      </w:r>
      <w:proofErr w:type="gramStart"/>
      <w:r>
        <w:rPr>
          <w:rFonts w:ascii="inherit" w:hAnsi="inherit" w:cs="Arial"/>
          <w:color w:val="141414"/>
          <w:sz w:val="27"/>
          <w:szCs w:val="27"/>
        </w:rPr>
        <w:t>an</w:t>
      </w:r>
      <w:proofErr w:type="gramEnd"/>
      <w:r>
        <w:rPr>
          <w:rFonts w:ascii="inherit" w:hAnsi="inherit" w:cs="Arial"/>
          <w:color w:val="141414"/>
          <w:sz w:val="27"/>
          <w:szCs w:val="27"/>
        </w:rPr>
        <w:t xml:space="preserve"> humorous take on politics.”</w:t>
      </w:r>
    </w:p>
    <w:p w14:paraId="7BD45FC3"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112. I want you to act as a motivational coach specializing in </w:t>
      </w:r>
      <w:r>
        <w:rPr>
          <w:rStyle w:val="Strong"/>
          <w:rFonts w:ascii="inherit" w:hAnsi="inherit" w:cs="Arial"/>
          <w:color w:val="141414"/>
          <w:sz w:val="27"/>
          <w:szCs w:val="27"/>
          <w:bdr w:val="none" w:sz="0" w:space="0" w:color="auto" w:frame="1"/>
        </w:rPr>
        <w:t>[specific areas e.g., “academic success”]</w:t>
      </w:r>
      <w:r>
        <w:rPr>
          <w:rFonts w:ascii="inherit" w:hAnsi="inherit" w:cs="Arial"/>
          <w:color w:val="141414"/>
          <w:sz w:val="27"/>
          <w:szCs w:val="27"/>
        </w:rPr>
        <w:t>. Help with strategies for </w:t>
      </w:r>
      <w:r>
        <w:rPr>
          <w:rStyle w:val="Strong"/>
          <w:rFonts w:ascii="inherit" w:hAnsi="inherit" w:cs="Arial"/>
          <w:color w:val="141414"/>
          <w:sz w:val="27"/>
          <w:szCs w:val="27"/>
          <w:bdr w:val="none" w:sz="0" w:space="0" w:color="auto" w:frame="1"/>
        </w:rPr>
        <w:t>[specific goals e.g., “exam preparation”]</w:t>
      </w:r>
      <w:r>
        <w:rPr>
          <w:rFonts w:ascii="inherit" w:hAnsi="inherit" w:cs="Arial"/>
          <w:color w:val="141414"/>
          <w:sz w:val="27"/>
          <w:szCs w:val="27"/>
        </w:rPr>
        <w:t> and suggest </w:t>
      </w:r>
      <w:r>
        <w:rPr>
          <w:rStyle w:val="Strong"/>
          <w:rFonts w:ascii="inherit" w:hAnsi="inherit" w:cs="Arial"/>
          <w:color w:val="141414"/>
          <w:sz w:val="27"/>
          <w:szCs w:val="27"/>
          <w:bdr w:val="none" w:sz="0" w:space="0" w:color="auto" w:frame="1"/>
        </w:rPr>
        <w:t>[specific activities or resources e.g., “study techniques”]</w:t>
      </w:r>
      <w:r>
        <w:rPr>
          <w:rFonts w:ascii="inherit" w:hAnsi="inherit" w:cs="Arial"/>
          <w:color w:val="141414"/>
          <w:sz w:val="27"/>
          <w:szCs w:val="27"/>
        </w:rPr>
        <w:t>. My first request is “motivation for studying.”</w:t>
      </w:r>
    </w:p>
    <w:p w14:paraId="2EE1ECD7" w14:textId="58A37ADF"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113. I want you to act as a virtual personal assistant. Organize my appointments for </w:t>
      </w:r>
      <w:r>
        <w:rPr>
          <w:rStyle w:val="Strong"/>
          <w:rFonts w:ascii="inherit" w:hAnsi="inherit" w:cs="Arial"/>
          <w:color w:val="141414"/>
          <w:sz w:val="27"/>
          <w:szCs w:val="27"/>
          <w:bdr w:val="none" w:sz="0" w:space="0" w:color="auto" w:frame="1"/>
        </w:rPr>
        <w:t>[specific time frame e.g., “the upcoming week”]</w:t>
      </w:r>
      <w:r>
        <w:rPr>
          <w:rFonts w:ascii="inherit" w:hAnsi="inherit" w:cs="Arial"/>
          <w:color w:val="141414"/>
          <w:sz w:val="27"/>
          <w:szCs w:val="27"/>
        </w:rPr>
        <w:t>. Focus on </w:t>
      </w:r>
      <w:r>
        <w:rPr>
          <w:rStyle w:val="Strong"/>
          <w:rFonts w:ascii="inherit" w:hAnsi="inherit" w:cs="Arial"/>
          <w:color w:val="141414"/>
          <w:sz w:val="27"/>
          <w:szCs w:val="27"/>
          <w:bdr w:val="none" w:sz="0" w:space="0" w:color="auto" w:frame="1"/>
        </w:rPr>
        <w:t>[specific type of appointments e.g., “business meetings”]</w:t>
      </w:r>
      <w:r>
        <w:rPr>
          <w:rFonts w:ascii="inherit" w:hAnsi="inherit" w:cs="Arial"/>
          <w:color w:val="141414"/>
          <w:sz w:val="27"/>
          <w:szCs w:val="27"/>
        </w:rPr>
        <w:t>.</w:t>
      </w:r>
    </w:p>
    <w:p w14:paraId="20A05C0F"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114. I want you to act as a language translator for </w:t>
      </w:r>
      <w:r>
        <w:rPr>
          <w:rStyle w:val="Strong"/>
          <w:rFonts w:ascii="inherit" w:hAnsi="inherit" w:cs="Arial"/>
          <w:color w:val="141414"/>
          <w:sz w:val="27"/>
          <w:szCs w:val="27"/>
          <w:bdr w:val="none" w:sz="0" w:space="0" w:color="auto" w:frame="1"/>
        </w:rPr>
        <w:t>[specific language pair e.g., “English to Spanish”]</w:t>
      </w:r>
      <w:r>
        <w:rPr>
          <w:rFonts w:ascii="inherit" w:hAnsi="inherit" w:cs="Arial"/>
          <w:color w:val="141414"/>
          <w:sz w:val="27"/>
          <w:szCs w:val="27"/>
        </w:rPr>
        <w:t>. Translate this </w:t>
      </w:r>
      <w:r>
        <w:rPr>
          <w:rStyle w:val="Strong"/>
          <w:rFonts w:ascii="inherit" w:hAnsi="inherit" w:cs="Arial"/>
          <w:color w:val="141414"/>
          <w:sz w:val="27"/>
          <w:szCs w:val="27"/>
          <w:bdr w:val="none" w:sz="0" w:space="0" w:color="auto" w:frame="1"/>
        </w:rPr>
        <w:t>[specific type of document e.g., “legal document”]</w:t>
      </w:r>
      <w:r>
        <w:rPr>
          <w:rFonts w:ascii="inherit" w:hAnsi="inherit" w:cs="Arial"/>
          <w:color w:val="141414"/>
          <w:sz w:val="27"/>
          <w:szCs w:val="27"/>
        </w:rPr>
        <w:t>.</w:t>
      </w:r>
    </w:p>
    <w:p w14:paraId="566B1950"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p>
    <w:p w14:paraId="42F86CF0" w14:textId="2481DD26" w:rsidR="002D08C9" w:rsidRDefault="002D08C9" w:rsidP="002D08C9">
      <w:pPr>
        <w:shd w:val="clear" w:color="auto" w:fill="FFFFFF"/>
        <w:textAlignment w:val="baseline"/>
        <w:rPr>
          <w:rFonts w:ascii="inherit" w:hAnsi="inherit" w:cs="Arial"/>
          <w:color w:val="141414"/>
          <w:sz w:val="27"/>
          <w:szCs w:val="27"/>
        </w:rPr>
      </w:pPr>
      <w:r>
        <w:rPr>
          <w:rFonts w:ascii="inherit" w:hAnsi="inherit" w:cs="Arial"/>
          <w:noProof/>
          <w:color w:val="141414"/>
          <w:sz w:val="27"/>
          <w:szCs w:val="27"/>
        </w:rPr>
        <w:drawing>
          <wp:inline distT="0" distB="0" distL="0" distR="0" wp14:anchorId="6183D393" wp14:editId="5A2A5168">
            <wp:extent cx="5731510" cy="1583055"/>
            <wp:effectExtent l="0" t="0" r="2540" b="0"/>
            <wp:docPr id="249523041" name="Picture 73" descr="act as a language translator chatgpt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 as a language translator chatgpt promp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583055"/>
                    </a:xfrm>
                    <a:prstGeom prst="rect">
                      <a:avLst/>
                    </a:prstGeom>
                    <a:noFill/>
                    <a:ln>
                      <a:noFill/>
                    </a:ln>
                  </pic:spPr>
                </pic:pic>
              </a:graphicData>
            </a:graphic>
          </wp:inline>
        </w:drawing>
      </w:r>
    </w:p>
    <w:p w14:paraId="34F23530" w14:textId="77777777" w:rsidR="002D08C9" w:rsidRDefault="002D08C9" w:rsidP="002D08C9">
      <w:pPr>
        <w:shd w:val="clear" w:color="auto" w:fill="FFFFFF"/>
        <w:textAlignment w:val="baseline"/>
        <w:rPr>
          <w:rFonts w:ascii="inherit" w:hAnsi="inherit" w:cs="Arial"/>
          <w:color w:val="141414"/>
          <w:sz w:val="27"/>
          <w:szCs w:val="27"/>
        </w:rPr>
      </w:pPr>
    </w:p>
    <w:p w14:paraId="4F780396"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115. I want you to act as a </w:t>
      </w:r>
      <w:r>
        <w:rPr>
          <w:rStyle w:val="Strong"/>
          <w:rFonts w:ascii="inherit" w:hAnsi="inherit" w:cs="Arial"/>
          <w:color w:val="141414"/>
          <w:sz w:val="27"/>
          <w:szCs w:val="27"/>
          <w:bdr w:val="none" w:sz="0" w:space="0" w:color="auto" w:frame="1"/>
        </w:rPr>
        <w:t>[research assistant]</w:t>
      </w:r>
      <w:r>
        <w:rPr>
          <w:rFonts w:ascii="inherit" w:hAnsi="inherit" w:cs="Arial"/>
          <w:color w:val="141414"/>
          <w:sz w:val="27"/>
          <w:szCs w:val="27"/>
        </w:rPr>
        <w:t> and gather information </w:t>
      </w:r>
      <w:r>
        <w:rPr>
          <w:rStyle w:val="Strong"/>
          <w:rFonts w:ascii="inherit" w:hAnsi="inherit" w:cs="Arial"/>
          <w:color w:val="141414"/>
          <w:sz w:val="27"/>
          <w:szCs w:val="27"/>
          <w:bdr w:val="none" w:sz="0" w:space="0" w:color="auto" w:frame="1"/>
        </w:rPr>
        <w:t>[mention the type of information] </w:t>
      </w:r>
      <w:r>
        <w:rPr>
          <w:rFonts w:ascii="inherit" w:hAnsi="inherit" w:cs="Arial"/>
          <w:color w:val="141414"/>
          <w:sz w:val="27"/>
          <w:szCs w:val="27"/>
        </w:rPr>
        <w:t>on a specific topic for me.</w:t>
      </w:r>
    </w:p>
    <w:p w14:paraId="185AE61D"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50ED8BD3" w14:textId="77777777" w:rsidR="00D1653C" w:rsidRDefault="002D08C9" w:rsidP="002D08C9">
      <w:pPr>
        <w:pStyle w:val="has-background"/>
        <w:shd w:val="clear" w:color="auto" w:fill="B8FFDD"/>
        <w:spacing w:before="0" w:after="0"/>
        <w:textAlignment w:val="baseline"/>
        <w:rPr>
          <w:rStyle w:val="Strong"/>
          <w:rFonts w:ascii="inherit" w:hAnsi="inherit" w:cs="Arial"/>
          <w:color w:val="141414"/>
          <w:sz w:val="27"/>
          <w:szCs w:val="27"/>
          <w:bdr w:val="none" w:sz="0" w:space="0" w:color="auto" w:frame="1"/>
        </w:rPr>
      </w:pPr>
      <w:r>
        <w:rPr>
          <w:rFonts w:ascii="inherit" w:hAnsi="inherit" w:cs="Arial"/>
          <w:color w:val="141414"/>
          <w:sz w:val="27"/>
          <w:szCs w:val="27"/>
        </w:rPr>
        <w:t>116. I want you to act as a financial advisor specializing in </w:t>
      </w:r>
      <w:r>
        <w:rPr>
          <w:rStyle w:val="Strong"/>
          <w:rFonts w:ascii="inherit" w:hAnsi="inherit" w:cs="Arial"/>
          <w:color w:val="141414"/>
          <w:sz w:val="27"/>
          <w:szCs w:val="27"/>
          <w:bdr w:val="none" w:sz="0" w:space="0" w:color="auto" w:frame="1"/>
        </w:rPr>
        <w:t>[specific area e.g., “personal savings”]</w:t>
      </w:r>
      <w:r>
        <w:rPr>
          <w:rFonts w:ascii="inherit" w:hAnsi="inherit" w:cs="Arial"/>
          <w:color w:val="141414"/>
          <w:sz w:val="27"/>
          <w:szCs w:val="27"/>
        </w:rPr>
        <w:t>. Generate a budget plan considering </w:t>
      </w:r>
      <w:r>
        <w:rPr>
          <w:rStyle w:val="Strong"/>
          <w:rFonts w:ascii="inherit" w:hAnsi="inherit" w:cs="Arial"/>
          <w:color w:val="141414"/>
          <w:sz w:val="27"/>
          <w:szCs w:val="27"/>
          <w:bdr w:val="none" w:sz="0" w:space="0" w:color="auto" w:frame="1"/>
        </w:rPr>
        <w:t>[specific financial goals e.g., “buying a new home in 5 years”]</w:t>
      </w:r>
      <w:r>
        <w:rPr>
          <w:rFonts w:ascii="inherit" w:hAnsi="inherit" w:cs="Arial"/>
          <w:color w:val="141414"/>
          <w:sz w:val="27"/>
          <w:szCs w:val="27"/>
        </w:rPr>
        <w:t>. Make sure to include </w:t>
      </w:r>
      <w:r>
        <w:rPr>
          <w:rStyle w:val="Strong"/>
          <w:rFonts w:ascii="inherit" w:hAnsi="inherit" w:cs="Arial"/>
          <w:color w:val="141414"/>
          <w:sz w:val="27"/>
          <w:szCs w:val="27"/>
          <w:bdr w:val="none" w:sz="0" w:space="0" w:color="auto" w:frame="1"/>
        </w:rPr>
        <w:t>[specific categories e.g., “monthly expenses, investments, and potential savings”]</w:t>
      </w:r>
    </w:p>
    <w:p w14:paraId="4A2E6782" w14:textId="723AB2E2"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w:t>
      </w:r>
    </w:p>
    <w:p w14:paraId="7145D425"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117. I want you to act as a personal stylist focusing on </w:t>
      </w:r>
      <w:r>
        <w:rPr>
          <w:rStyle w:val="Strong"/>
          <w:rFonts w:ascii="inherit" w:hAnsi="inherit" w:cs="Arial"/>
          <w:color w:val="141414"/>
          <w:sz w:val="27"/>
          <w:szCs w:val="27"/>
          <w:bdr w:val="none" w:sz="0" w:space="0" w:color="auto" w:frame="1"/>
        </w:rPr>
        <w:t>[specific type of events e.g., “formal events”]</w:t>
      </w:r>
      <w:r>
        <w:rPr>
          <w:rFonts w:ascii="inherit" w:hAnsi="inherit" w:cs="Arial"/>
          <w:color w:val="141414"/>
          <w:sz w:val="27"/>
          <w:szCs w:val="27"/>
        </w:rPr>
        <w:t>. Suggest outfits for an upcoming</w:t>
      </w:r>
      <w:r>
        <w:rPr>
          <w:rStyle w:val="Strong"/>
          <w:rFonts w:ascii="inherit" w:hAnsi="inherit" w:cs="Arial"/>
          <w:color w:val="141414"/>
          <w:sz w:val="27"/>
          <w:szCs w:val="27"/>
          <w:bdr w:val="none" w:sz="0" w:space="0" w:color="auto" w:frame="1"/>
        </w:rPr>
        <w:t xml:space="preserve"> [specific </w:t>
      </w:r>
      <w:r>
        <w:rPr>
          <w:rStyle w:val="Strong"/>
          <w:rFonts w:ascii="inherit" w:hAnsi="inherit" w:cs="Arial"/>
          <w:color w:val="141414"/>
          <w:sz w:val="27"/>
          <w:szCs w:val="27"/>
          <w:bdr w:val="none" w:sz="0" w:space="0" w:color="auto" w:frame="1"/>
        </w:rPr>
        <w:lastRenderedPageBreak/>
        <w:t>event e.g., “wedding”]</w:t>
      </w:r>
      <w:r>
        <w:rPr>
          <w:rFonts w:ascii="inherit" w:hAnsi="inherit" w:cs="Arial"/>
          <w:color w:val="141414"/>
          <w:sz w:val="27"/>
          <w:szCs w:val="27"/>
        </w:rPr>
        <w:t>. Consider </w:t>
      </w:r>
      <w:r>
        <w:rPr>
          <w:rStyle w:val="Strong"/>
          <w:rFonts w:ascii="inherit" w:hAnsi="inherit" w:cs="Arial"/>
          <w:color w:val="141414"/>
          <w:sz w:val="27"/>
          <w:szCs w:val="27"/>
          <w:bdr w:val="none" w:sz="0" w:space="0" w:color="auto" w:frame="1"/>
        </w:rPr>
        <w:t>[specific styles or trends e.g., “summer trends of 2023”]</w:t>
      </w:r>
      <w:r>
        <w:rPr>
          <w:rFonts w:ascii="inherit" w:hAnsi="inherit" w:cs="Arial"/>
          <w:color w:val="141414"/>
          <w:sz w:val="27"/>
          <w:szCs w:val="27"/>
        </w:rPr>
        <w:t>.</w:t>
      </w:r>
    </w:p>
    <w:p w14:paraId="1EE87B31"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118. I want you to act as a virtual writing assistant. Assist me in writing an essay on </w:t>
      </w:r>
      <w:r>
        <w:rPr>
          <w:rStyle w:val="Strong"/>
          <w:rFonts w:ascii="inherit" w:hAnsi="inherit" w:cs="Arial"/>
          <w:color w:val="141414"/>
          <w:sz w:val="27"/>
          <w:szCs w:val="27"/>
          <w:bdr w:val="none" w:sz="0" w:space="0" w:color="auto" w:frame="1"/>
        </w:rPr>
        <w:t>[specific topic e.g., “climate change”]</w:t>
      </w:r>
      <w:r>
        <w:rPr>
          <w:rFonts w:ascii="inherit" w:hAnsi="inherit" w:cs="Arial"/>
          <w:color w:val="141414"/>
          <w:sz w:val="27"/>
          <w:szCs w:val="27"/>
        </w:rPr>
        <w:t>. Ensure the essay includes </w:t>
      </w:r>
      <w:r>
        <w:rPr>
          <w:rStyle w:val="Strong"/>
          <w:rFonts w:ascii="inherit" w:hAnsi="inherit" w:cs="Arial"/>
          <w:color w:val="141414"/>
          <w:sz w:val="27"/>
          <w:szCs w:val="27"/>
          <w:bdr w:val="none" w:sz="0" w:space="0" w:color="auto" w:frame="1"/>
        </w:rPr>
        <w:t>[specific elements e.g., “causes, effects, and potential solutions”]</w:t>
      </w:r>
      <w:r>
        <w:rPr>
          <w:rFonts w:ascii="inherit" w:hAnsi="inherit" w:cs="Arial"/>
          <w:color w:val="141414"/>
          <w:sz w:val="27"/>
          <w:szCs w:val="27"/>
        </w:rPr>
        <w:t>. The target audience for the essay is </w:t>
      </w:r>
      <w:r>
        <w:rPr>
          <w:rStyle w:val="Strong"/>
          <w:rFonts w:ascii="inherit" w:hAnsi="inherit" w:cs="Arial"/>
          <w:color w:val="141414"/>
          <w:sz w:val="27"/>
          <w:szCs w:val="27"/>
          <w:bdr w:val="none" w:sz="0" w:space="0" w:color="auto" w:frame="1"/>
        </w:rPr>
        <w:t>[specific group e.g., “high school students”]</w:t>
      </w:r>
      <w:r>
        <w:rPr>
          <w:rFonts w:ascii="inherit" w:hAnsi="inherit" w:cs="Arial"/>
          <w:color w:val="141414"/>
          <w:sz w:val="27"/>
          <w:szCs w:val="27"/>
        </w:rPr>
        <w:t>.</w:t>
      </w:r>
    </w:p>
    <w:p w14:paraId="351B58B8"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57CAC211"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119. I want you to act as a virtual event planner. Plan a </w:t>
      </w:r>
      <w:r>
        <w:rPr>
          <w:rStyle w:val="Strong"/>
          <w:rFonts w:ascii="inherit" w:hAnsi="inherit" w:cs="Arial"/>
          <w:color w:val="141414"/>
          <w:sz w:val="27"/>
          <w:szCs w:val="27"/>
          <w:bdr w:val="none" w:sz="0" w:space="0" w:color="auto" w:frame="1"/>
        </w:rPr>
        <w:t>[specific type of party e.g., “surprise birthday”]</w:t>
      </w:r>
      <w:r>
        <w:rPr>
          <w:rFonts w:ascii="inherit" w:hAnsi="inherit" w:cs="Arial"/>
          <w:color w:val="141414"/>
          <w:sz w:val="27"/>
          <w:szCs w:val="27"/>
        </w:rPr>
        <w:t> party for my friend. Ensure it includes </w:t>
      </w:r>
      <w:r>
        <w:rPr>
          <w:rStyle w:val="Strong"/>
          <w:rFonts w:ascii="inherit" w:hAnsi="inherit" w:cs="Arial"/>
          <w:color w:val="141414"/>
          <w:sz w:val="27"/>
          <w:szCs w:val="27"/>
          <w:bdr w:val="none" w:sz="0" w:space="0" w:color="auto" w:frame="1"/>
        </w:rPr>
        <w:t>[specific elements e.g., “theme, venue, and food options”]</w:t>
      </w:r>
      <w:r>
        <w:rPr>
          <w:rFonts w:ascii="inherit" w:hAnsi="inherit" w:cs="Arial"/>
          <w:color w:val="141414"/>
          <w:sz w:val="27"/>
          <w:szCs w:val="27"/>
        </w:rPr>
        <w:t>. The location for the party is </w:t>
      </w:r>
      <w:r>
        <w:rPr>
          <w:rStyle w:val="Strong"/>
          <w:rFonts w:ascii="inherit" w:hAnsi="inherit" w:cs="Arial"/>
          <w:color w:val="141414"/>
          <w:sz w:val="27"/>
          <w:szCs w:val="27"/>
          <w:bdr w:val="none" w:sz="0" w:space="0" w:color="auto" w:frame="1"/>
        </w:rPr>
        <w:t>[specific city or area e.g., “downtown Los Angeles”]</w:t>
      </w:r>
      <w:r>
        <w:rPr>
          <w:rFonts w:ascii="inherit" w:hAnsi="inherit" w:cs="Arial"/>
          <w:color w:val="141414"/>
          <w:sz w:val="27"/>
          <w:szCs w:val="27"/>
        </w:rPr>
        <w:t>.</w:t>
      </w:r>
    </w:p>
    <w:p w14:paraId="02F82321"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1883FA05"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120. I want you to act as a personal chef with expertise in </w:t>
      </w:r>
      <w:r>
        <w:rPr>
          <w:rStyle w:val="Strong"/>
          <w:rFonts w:ascii="inherit" w:hAnsi="inherit" w:cs="Arial"/>
          <w:color w:val="141414"/>
          <w:sz w:val="27"/>
          <w:szCs w:val="27"/>
          <w:bdr w:val="none" w:sz="0" w:space="0" w:color="auto" w:frame="1"/>
        </w:rPr>
        <w:t>[specific diet e.g., “vegetarian cuisine”]</w:t>
      </w:r>
      <w:r>
        <w:rPr>
          <w:rFonts w:ascii="inherit" w:hAnsi="inherit" w:cs="Arial"/>
          <w:color w:val="141414"/>
          <w:sz w:val="27"/>
          <w:szCs w:val="27"/>
        </w:rPr>
        <w:t>. Suggest a healthy meal plan for </w:t>
      </w:r>
      <w:r>
        <w:rPr>
          <w:rStyle w:val="Strong"/>
          <w:rFonts w:ascii="inherit" w:hAnsi="inherit" w:cs="Arial"/>
          <w:color w:val="141414"/>
          <w:sz w:val="27"/>
          <w:szCs w:val="27"/>
          <w:bdr w:val="none" w:sz="0" w:space="0" w:color="auto" w:frame="1"/>
        </w:rPr>
        <w:t>[specific time frame e.g., “the upcoming week”]</w:t>
      </w:r>
      <w:r>
        <w:rPr>
          <w:rFonts w:ascii="inherit" w:hAnsi="inherit" w:cs="Arial"/>
          <w:color w:val="141414"/>
          <w:sz w:val="27"/>
          <w:szCs w:val="27"/>
        </w:rPr>
        <w:t>. Ensure the plan meets </w:t>
      </w:r>
      <w:r>
        <w:rPr>
          <w:rStyle w:val="Strong"/>
          <w:rFonts w:ascii="inherit" w:hAnsi="inherit" w:cs="Arial"/>
          <w:color w:val="141414"/>
          <w:sz w:val="27"/>
          <w:szCs w:val="27"/>
          <w:bdr w:val="none" w:sz="0" w:space="0" w:color="auto" w:frame="1"/>
        </w:rPr>
        <w:t>[specific dietary requirements e.g., “low-carb and high-protein”]</w:t>
      </w:r>
      <w:r>
        <w:rPr>
          <w:rFonts w:ascii="inherit" w:hAnsi="inherit" w:cs="Arial"/>
          <w:color w:val="141414"/>
          <w:sz w:val="27"/>
          <w:szCs w:val="27"/>
        </w:rPr>
        <w:t>.</w:t>
      </w:r>
    </w:p>
    <w:p w14:paraId="33E684F0"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1A1B3E40" w14:textId="77777777" w:rsidR="002D08C9" w:rsidRDefault="002D08C9" w:rsidP="002D08C9">
      <w:pPr>
        <w:pStyle w:val="Heading2"/>
        <w:shd w:val="clear" w:color="auto" w:fill="FFFFFF"/>
        <w:spacing w:before="0"/>
        <w:textAlignment w:val="baseline"/>
        <w:rPr>
          <w:rFonts w:ascii="var(--h2-family)" w:hAnsi="var(--h2-family)" w:cs="Arial"/>
          <w:color w:val="141414"/>
          <w:sz w:val="36"/>
          <w:szCs w:val="36"/>
        </w:rPr>
      </w:pPr>
      <w:r>
        <w:rPr>
          <w:rFonts w:ascii="var(--h2-family)" w:hAnsi="var(--h2-family)" w:cs="Arial"/>
          <w:color w:val="141414"/>
        </w:rPr>
        <w:lastRenderedPageBreak/>
        <w:t>ChatGPT Gaming Prompts</w:t>
      </w:r>
    </w:p>
    <w:p w14:paraId="222FEC14" w14:textId="6A75C652" w:rsidR="002D08C9" w:rsidRDefault="002D08C9" w:rsidP="002D08C9">
      <w:pPr>
        <w:shd w:val="clear" w:color="auto" w:fill="FFFFFF"/>
        <w:textAlignment w:val="baseline"/>
        <w:rPr>
          <w:rFonts w:ascii="inherit" w:hAnsi="inherit" w:cs="Arial"/>
          <w:color w:val="141414"/>
          <w:sz w:val="27"/>
          <w:szCs w:val="27"/>
        </w:rPr>
      </w:pPr>
      <w:r>
        <w:rPr>
          <w:rFonts w:ascii="inherit" w:hAnsi="inherit" w:cs="Arial"/>
          <w:noProof/>
          <w:color w:val="141414"/>
          <w:sz w:val="27"/>
          <w:szCs w:val="27"/>
        </w:rPr>
        <w:drawing>
          <wp:inline distT="0" distB="0" distL="0" distR="0" wp14:anchorId="1958A611" wp14:editId="2ED6332B">
            <wp:extent cx="5731510" cy="3945255"/>
            <wp:effectExtent l="0" t="0" r="2540" b="0"/>
            <wp:docPr id="545244757" name="Picture 72" descr="ChatGPT gaming prom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tGPT gaming prompt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945255"/>
                    </a:xfrm>
                    <a:prstGeom prst="rect">
                      <a:avLst/>
                    </a:prstGeom>
                    <a:noFill/>
                    <a:ln>
                      <a:noFill/>
                    </a:ln>
                  </pic:spPr>
                </pic:pic>
              </a:graphicData>
            </a:graphic>
          </wp:inline>
        </w:drawing>
      </w:r>
      <w:r>
        <w:rPr>
          <w:rFonts w:ascii="inherit" w:hAnsi="inherit" w:cs="Arial"/>
          <w:color w:val="141414"/>
          <w:sz w:val="27"/>
          <w:szCs w:val="27"/>
        </w:rPr>
        <w:t>A practical example of the ChatGPT prompt</w:t>
      </w:r>
    </w:p>
    <w:p w14:paraId="262CF426" w14:textId="77777777" w:rsidR="00D1653C" w:rsidRDefault="00D1653C" w:rsidP="002D08C9">
      <w:pPr>
        <w:shd w:val="clear" w:color="auto" w:fill="FFFFFF"/>
        <w:textAlignment w:val="baseline"/>
        <w:rPr>
          <w:rFonts w:ascii="inherit" w:hAnsi="inherit" w:cs="Arial"/>
          <w:color w:val="141414"/>
          <w:sz w:val="27"/>
          <w:szCs w:val="27"/>
        </w:rPr>
      </w:pPr>
    </w:p>
    <w:p w14:paraId="2380720A"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121. Discuss the RPG game </w:t>
      </w:r>
      <w:r>
        <w:rPr>
          <w:rStyle w:val="Strong"/>
          <w:rFonts w:ascii="inherit" w:hAnsi="inherit" w:cs="Arial"/>
          <w:color w:val="141414"/>
          <w:sz w:val="27"/>
          <w:szCs w:val="27"/>
          <w:bdr w:val="none" w:sz="0" w:space="0" w:color="auto" w:frame="1"/>
        </w:rPr>
        <w:t>[explain as much as you can about the game]</w:t>
      </w:r>
      <w:r>
        <w:rPr>
          <w:rFonts w:ascii="inherit" w:hAnsi="inherit" w:cs="Arial"/>
          <w:color w:val="141414"/>
          <w:sz w:val="27"/>
          <w:szCs w:val="27"/>
        </w:rPr>
        <w:t> I’ve just finished. Share details about its </w:t>
      </w:r>
      <w:r>
        <w:rPr>
          <w:rStyle w:val="Strong"/>
          <w:rFonts w:ascii="inherit" w:hAnsi="inherit" w:cs="Arial"/>
          <w:color w:val="141414"/>
          <w:sz w:val="27"/>
          <w:szCs w:val="27"/>
          <w:bdr w:val="none" w:sz="0" w:space="0" w:color="auto" w:frame="1"/>
        </w:rPr>
        <w:t>[main storyline]</w:t>
      </w:r>
      <w:r>
        <w:rPr>
          <w:rFonts w:ascii="inherit" w:hAnsi="inherit" w:cs="Arial"/>
          <w:color w:val="141414"/>
          <w:sz w:val="27"/>
          <w:szCs w:val="27"/>
        </w:rPr>
        <w:t>, the </w:t>
      </w:r>
      <w:r>
        <w:rPr>
          <w:rStyle w:val="Strong"/>
          <w:rFonts w:ascii="inherit" w:hAnsi="inherit" w:cs="Arial"/>
          <w:color w:val="141414"/>
          <w:sz w:val="27"/>
          <w:szCs w:val="27"/>
          <w:bdr w:val="none" w:sz="0" w:space="0" w:color="auto" w:frame="1"/>
        </w:rPr>
        <w:t>[key gameplay mechanics]</w:t>
      </w:r>
      <w:r>
        <w:rPr>
          <w:rFonts w:ascii="inherit" w:hAnsi="inherit" w:cs="Arial"/>
          <w:color w:val="141414"/>
          <w:sz w:val="27"/>
          <w:szCs w:val="27"/>
        </w:rPr>
        <w:t> and the </w:t>
      </w:r>
      <w:r>
        <w:rPr>
          <w:rStyle w:val="Strong"/>
          <w:rFonts w:ascii="inherit" w:hAnsi="inherit" w:cs="Arial"/>
          <w:color w:val="141414"/>
          <w:sz w:val="27"/>
          <w:szCs w:val="27"/>
          <w:bdr w:val="none" w:sz="0" w:space="0" w:color="auto" w:frame="1"/>
        </w:rPr>
        <w:t>[unique features]</w:t>
      </w:r>
      <w:r>
        <w:rPr>
          <w:rFonts w:ascii="inherit" w:hAnsi="inherit" w:cs="Arial"/>
          <w:color w:val="141414"/>
          <w:sz w:val="27"/>
          <w:szCs w:val="27"/>
        </w:rPr>
        <w:t> that set it apart.</w:t>
      </w:r>
    </w:p>
    <w:p w14:paraId="62CA9E87"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11A3BB02"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122. I’m new to the game </w:t>
      </w:r>
      <w:r>
        <w:rPr>
          <w:rStyle w:val="Strong"/>
          <w:rFonts w:ascii="inherit" w:hAnsi="inherit" w:cs="Arial"/>
          <w:color w:val="141414"/>
          <w:sz w:val="27"/>
          <w:szCs w:val="27"/>
          <w:bdr w:val="none" w:sz="0" w:space="0" w:color="auto" w:frame="1"/>
        </w:rPr>
        <w:t>[Any Game Name]</w:t>
      </w:r>
      <w:r>
        <w:rPr>
          <w:rFonts w:ascii="inherit" w:hAnsi="inherit" w:cs="Arial"/>
          <w:color w:val="141414"/>
          <w:sz w:val="27"/>
          <w:szCs w:val="27"/>
        </w:rPr>
        <w:t>. Assist me in writing a beginner’s guide. Explain the </w:t>
      </w:r>
      <w:r>
        <w:rPr>
          <w:rStyle w:val="Strong"/>
          <w:rFonts w:ascii="inherit" w:hAnsi="inherit" w:cs="Arial"/>
          <w:color w:val="141414"/>
          <w:sz w:val="27"/>
          <w:szCs w:val="27"/>
          <w:bdr w:val="none" w:sz="0" w:space="0" w:color="auto" w:frame="1"/>
        </w:rPr>
        <w:t>[basic controls]</w:t>
      </w:r>
      <w:r>
        <w:rPr>
          <w:rFonts w:ascii="inherit" w:hAnsi="inherit" w:cs="Arial"/>
          <w:color w:val="141414"/>
          <w:sz w:val="27"/>
          <w:szCs w:val="27"/>
        </w:rPr>
        <w:t>, the </w:t>
      </w:r>
      <w:r>
        <w:rPr>
          <w:rStyle w:val="Strong"/>
          <w:rFonts w:ascii="inherit" w:hAnsi="inherit" w:cs="Arial"/>
          <w:color w:val="141414"/>
          <w:sz w:val="27"/>
          <w:szCs w:val="27"/>
          <w:bdr w:val="none" w:sz="0" w:space="0" w:color="auto" w:frame="1"/>
        </w:rPr>
        <w:t>[main objectives of the game]</w:t>
      </w:r>
      <w:r>
        <w:rPr>
          <w:rFonts w:ascii="inherit" w:hAnsi="inherit" w:cs="Arial"/>
          <w:color w:val="141414"/>
          <w:sz w:val="27"/>
          <w:szCs w:val="27"/>
        </w:rPr>
        <w:t>, and some </w:t>
      </w:r>
      <w:r>
        <w:rPr>
          <w:rStyle w:val="Strong"/>
          <w:rFonts w:ascii="inherit" w:hAnsi="inherit" w:cs="Arial"/>
          <w:color w:val="141414"/>
          <w:sz w:val="27"/>
          <w:szCs w:val="27"/>
          <w:bdr w:val="none" w:sz="0" w:space="0" w:color="auto" w:frame="1"/>
        </w:rPr>
        <w:t>[early strategies to adopt]</w:t>
      </w:r>
      <w:r>
        <w:rPr>
          <w:rFonts w:ascii="inherit" w:hAnsi="inherit" w:cs="Arial"/>
          <w:color w:val="141414"/>
          <w:sz w:val="27"/>
          <w:szCs w:val="27"/>
        </w:rPr>
        <w:t>.</w:t>
      </w:r>
    </w:p>
    <w:p w14:paraId="6A8EFEBC"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5149F93E"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123. We’re brainstorming for a new fantasy video game. Let’s map out its </w:t>
      </w:r>
      <w:r>
        <w:rPr>
          <w:rStyle w:val="Strong"/>
          <w:rFonts w:ascii="inherit" w:hAnsi="inherit" w:cs="Arial"/>
          <w:color w:val="141414"/>
          <w:sz w:val="27"/>
          <w:szCs w:val="27"/>
          <w:bdr w:val="none" w:sz="0" w:space="0" w:color="auto" w:frame="1"/>
        </w:rPr>
        <w:t>[title and primary theme]</w:t>
      </w:r>
      <w:r>
        <w:rPr>
          <w:rFonts w:ascii="inherit" w:hAnsi="inherit" w:cs="Arial"/>
          <w:color w:val="141414"/>
          <w:sz w:val="27"/>
          <w:szCs w:val="27"/>
        </w:rPr>
        <w:t>, define its main </w:t>
      </w:r>
      <w:r>
        <w:rPr>
          <w:rStyle w:val="Strong"/>
          <w:rFonts w:ascii="inherit" w:hAnsi="inherit" w:cs="Arial"/>
          <w:color w:val="141414"/>
          <w:sz w:val="27"/>
          <w:szCs w:val="27"/>
          <w:bdr w:val="none" w:sz="0" w:space="0" w:color="auto" w:frame="1"/>
        </w:rPr>
        <w:t>[characters and their roles]</w:t>
      </w:r>
      <w:r>
        <w:rPr>
          <w:rFonts w:ascii="inherit" w:hAnsi="inherit" w:cs="Arial"/>
          <w:color w:val="141414"/>
          <w:sz w:val="27"/>
          <w:szCs w:val="27"/>
        </w:rPr>
        <w:t>, and describe the </w:t>
      </w:r>
      <w:r>
        <w:rPr>
          <w:rStyle w:val="Strong"/>
          <w:rFonts w:ascii="inherit" w:hAnsi="inherit" w:cs="Arial"/>
          <w:color w:val="141414"/>
          <w:sz w:val="27"/>
          <w:szCs w:val="27"/>
          <w:bdr w:val="none" w:sz="0" w:space="0" w:color="auto" w:frame="1"/>
        </w:rPr>
        <w:t>[world setting and lore]</w:t>
      </w:r>
      <w:r>
        <w:rPr>
          <w:rFonts w:ascii="inherit" w:hAnsi="inherit" w:cs="Arial"/>
          <w:color w:val="141414"/>
          <w:sz w:val="27"/>
          <w:szCs w:val="27"/>
        </w:rPr>
        <w:t>. What would be its main </w:t>
      </w:r>
      <w:r>
        <w:rPr>
          <w:rStyle w:val="Strong"/>
          <w:rFonts w:ascii="inherit" w:hAnsi="inherit" w:cs="Arial"/>
          <w:color w:val="141414"/>
          <w:sz w:val="27"/>
          <w:szCs w:val="27"/>
          <w:bdr w:val="none" w:sz="0" w:space="0" w:color="auto" w:frame="1"/>
        </w:rPr>
        <w:t>[challenges and objectives]</w:t>
      </w:r>
      <w:r>
        <w:rPr>
          <w:rFonts w:ascii="inherit" w:hAnsi="inherit" w:cs="Arial"/>
          <w:color w:val="141414"/>
          <w:sz w:val="27"/>
          <w:szCs w:val="27"/>
        </w:rPr>
        <w:t>?</w:t>
      </w:r>
    </w:p>
    <w:p w14:paraId="4F019CDE"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1DEB9E3C"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lastRenderedPageBreak/>
        <w:t>124. I want to be better at</w:t>
      </w:r>
      <w:r>
        <w:rPr>
          <w:rStyle w:val="Strong"/>
          <w:rFonts w:ascii="inherit" w:hAnsi="inherit" w:cs="Arial"/>
          <w:color w:val="141414"/>
          <w:sz w:val="27"/>
          <w:szCs w:val="27"/>
          <w:bdr w:val="none" w:sz="0" w:space="0" w:color="auto" w:frame="1"/>
        </w:rPr>
        <w:t xml:space="preserve"> [name of any game </w:t>
      </w:r>
      <w:proofErr w:type="gramStart"/>
      <w:r>
        <w:rPr>
          <w:rStyle w:val="Strong"/>
          <w:rFonts w:ascii="inherit" w:hAnsi="inherit" w:cs="Arial"/>
          <w:color w:val="141414"/>
          <w:sz w:val="27"/>
          <w:szCs w:val="27"/>
          <w:bdr w:val="none" w:sz="0" w:space="0" w:color="auto" w:frame="1"/>
        </w:rPr>
        <w:t>say</w:t>
      </w:r>
      <w:proofErr w:type="gramEnd"/>
      <w:r>
        <w:rPr>
          <w:rStyle w:val="Strong"/>
          <w:rFonts w:ascii="inherit" w:hAnsi="inherit" w:cs="Arial"/>
          <w:color w:val="141414"/>
          <w:sz w:val="27"/>
          <w:szCs w:val="27"/>
          <w:bdr w:val="none" w:sz="0" w:space="0" w:color="auto" w:frame="1"/>
        </w:rPr>
        <w:t xml:space="preserve"> Call of Duty]</w:t>
      </w:r>
      <w:r>
        <w:rPr>
          <w:rFonts w:ascii="inherit" w:hAnsi="inherit" w:cs="Arial"/>
          <w:color w:val="141414"/>
          <w:sz w:val="27"/>
          <w:szCs w:val="27"/>
        </w:rPr>
        <w:t>. Provide a guide detailing </w:t>
      </w:r>
      <w:r>
        <w:rPr>
          <w:rStyle w:val="Strong"/>
          <w:rFonts w:ascii="inherit" w:hAnsi="inherit" w:cs="Arial"/>
          <w:color w:val="141414"/>
          <w:sz w:val="27"/>
          <w:szCs w:val="27"/>
          <w:bdr w:val="none" w:sz="0" w:space="0" w:color="auto" w:frame="1"/>
        </w:rPr>
        <w:t>[aiming and shooting techniques]</w:t>
      </w:r>
      <w:r>
        <w:rPr>
          <w:rFonts w:ascii="inherit" w:hAnsi="inherit" w:cs="Arial"/>
          <w:color w:val="141414"/>
          <w:sz w:val="27"/>
          <w:szCs w:val="27"/>
        </w:rPr>
        <w:t>, best practices for </w:t>
      </w:r>
      <w:r>
        <w:rPr>
          <w:rStyle w:val="Strong"/>
          <w:rFonts w:ascii="inherit" w:hAnsi="inherit" w:cs="Arial"/>
          <w:color w:val="141414"/>
          <w:sz w:val="27"/>
          <w:szCs w:val="27"/>
          <w:bdr w:val="none" w:sz="0" w:space="0" w:color="auto" w:frame="1"/>
        </w:rPr>
        <w:t>[navigating different maps]</w:t>
      </w:r>
      <w:r>
        <w:rPr>
          <w:rFonts w:ascii="inherit" w:hAnsi="inherit" w:cs="Arial"/>
          <w:color w:val="141414"/>
          <w:sz w:val="27"/>
          <w:szCs w:val="27"/>
        </w:rPr>
        <w:t>, and expert </w:t>
      </w:r>
      <w:r>
        <w:rPr>
          <w:rStyle w:val="Strong"/>
          <w:rFonts w:ascii="inherit" w:hAnsi="inherit" w:cs="Arial"/>
          <w:color w:val="141414"/>
          <w:sz w:val="27"/>
          <w:szCs w:val="27"/>
          <w:bdr w:val="none" w:sz="0" w:space="0" w:color="auto" w:frame="1"/>
        </w:rPr>
        <w:t>[tactics for different game modes]</w:t>
      </w:r>
      <w:r>
        <w:rPr>
          <w:rFonts w:ascii="inherit" w:hAnsi="inherit" w:cs="Arial"/>
          <w:color w:val="141414"/>
          <w:sz w:val="27"/>
          <w:szCs w:val="27"/>
        </w:rPr>
        <w:t>.</w:t>
      </w:r>
    </w:p>
    <w:p w14:paraId="73222E0C"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125. To promote my new mobile game, I need an effective marketing strategy. Describe the game’s </w:t>
      </w:r>
      <w:r>
        <w:rPr>
          <w:rStyle w:val="Strong"/>
          <w:rFonts w:ascii="inherit" w:hAnsi="inherit" w:cs="Arial"/>
          <w:color w:val="141414"/>
          <w:sz w:val="27"/>
          <w:szCs w:val="27"/>
          <w:bdr w:val="none" w:sz="0" w:space="0" w:color="auto" w:frame="1"/>
        </w:rPr>
        <w:t>[unique selling points]</w:t>
      </w:r>
      <w:r>
        <w:rPr>
          <w:rFonts w:ascii="inherit" w:hAnsi="inherit" w:cs="Arial"/>
          <w:color w:val="141414"/>
          <w:sz w:val="27"/>
          <w:szCs w:val="27"/>
        </w:rPr>
        <w:t>, identify potential </w:t>
      </w:r>
      <w:r>
        <w:rPr>
          <w:rStyle w:val="Strong"/>
          <w:rFonts w:ascii="inherit" w:hAnsi="inherit" w:cs="Arial"/>
          <w:color w:val="141414"/>
          <w:sz w:val="27"/>
          <w:szCs w:val="27"/>
          <w:bdr w:val="none" w:sz="0" w:space="0" w:color="auto" w:frame="1"/>
        </w:rPr>
        <w:t>[target audiences and age groups]</w:t>
      </w:r>
      <w:r>
        <w:rPr>
          <w:rFonts w:ascii="inherit" w:hAnsi="inherit" w:cs="Arial"/>
          <w:color w:val="141414"/>
          <w:sz w:val="27"/>
          <w:szCs w:val="27"/>
        </w:rPr>
        <w:t>, and suggest which </w:t>
      </w:r>
      <w:r>
        <w:rPr>
          <w:rStyle w:val="Strong"/>
          <w:rFonts w:ascii="inherit" w:hAnsi="inherit" w:cs="Arial"/>
          <w:color w:val="141414"/>
          <w:sz w:val="27"/>
          <w:szCs w:val="27"/>
          <w:bdr w:val="none" w:sz="0" w:space="0" w:color="auto" w:frame="1"/>
        </w:rPr>
        <w:t>[social media or advertising platforms]</w:t>
      </w:r>
      <w:r>
        <w:rPr>
          <w:rFonts w:ascii="inherit" w:hAnsi="inherit" w:cs="Arial"/>
          <w:color w:val="141414"/>
          <w:sz w:val="27"/>
          <w:szCs w:val="27"/>
        </w:rPr>
        <w:t> would be most beneficial.</w:t>
      </w:r>
    </w:p>
    <w:p w14:paraId="014D82CA"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126. I’m developing dialogues for characters in a mystery-themed game. Describe the </w:t>
      </w:r>
      <w:r>
        <w:rPr>
          <w:rStyle w:val="Strong"/>
          <w:rFonts w:ascii="inherit" w:hAnsi="inherit" w:cs="Arial"/>
          <w:color w:val="141414"/>
          <w:sz w:val="27"/>
          <w:szCs w:val="27"/>
          <w:bdr w:val="none" w:sz="0" w:space="0" w:color="auto" w:frame="1"/>
        </w:rPr>
        <w:t>[central storyline and setting]</w:t>
      </w:r>
      <w:r>
        <w:rPr>
          <w:rFonts w:ascii="inherit" w:hAnsi="inherit" w:cs="Arial"/>
          <w:color w:val="141414"/>
          <w:sz w:val="27"/>
          <w:szCs w:val="27"/>
        </w:rPr>
        <w:t>, introduce the main </w:t>
      </w:r>
      <w:r>
        <w:rPr>
          <w:rStyle w:val="Strong"/>
          <w:rFonts w:ascii="inherit" w:hAnsi="inherit" w:cs="Arial"/>
          <w:color w:val="141414"/>
          <w:sz w:val="27"/>
          <w:szCs w:val="27"/>
          <w:bdr w:val="none" w:sz="0" w:space="0" w:color="auto" w:frame="1"/>
        </w:rPr>
        <w:t>[characters and their backgrounds]</w:t>
      </w:r>
      <w:r>
        <w:rPr>
          <w:rFonts w:ascii="inherit" w:hAnsi="inherit" w:cs="Arial"/>
          <w:color w:val="141414"/>
          <w:sz w:val="27"/>
          <w:szCs w:val="27"/>
        </w:rPr>
        <w:t>, and then craft dialogues that convey </w:t>
      </w:r>
      <w:r>
        <w:rPr>
          <w:rStyle w:val="Strong"/>
          <w:rFonts w:ascii="inherit" w:hAnsi="inherit" w:cs="Arial"/>
          <w:color w:val="141414"/>
          <w:sz w:val="27"/>
          <w:szCs w:val="27"/>
          <w:bdr w:val="none" w:sz="0" w:space="0" w:color="auto" w:frame="1"/>
        </w:rPr>
        <w:t>[plot twists or vital information]</w:t>
      </w:r>
      <w:r>
        <w:rPr>
          <w:rFonts w:ascii="inherit" w:hAnsi="inherit" w:cs="Arial"/>
          <w:color w:val="141414"/>
          <w:sz w:val="27"/>
          <w:szCs w:val="27"/>
        </w:rPr>
        <w:t>.</w:t>
      </w:r>
    </w:p>
    <w:p w14:paraId="159F3FC0"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127. I need suggestions for gaming laptops. List those under $1000 and evaluate them based on </w:t>
      </w:r>
      <w:r>
        <w:rPr>
          <w:rStyle w:val="Strong"/>
          <w:rFonts w:ascii="inherit" w:hAnsi="inherit" w:cs="Arial"/>
          <w:color w:val="141414"/>
          <w:sz w:val="27"/>
          <w:szCs w:val="27"/>
          <w:bdr w:val="none" w:sz="0" w:space="0" w:color="auto" w:frame="1"/>
        </w:rPr>
        <w:t>[hardware specs and performance]</w:t>
      </w:r>
      <w:r>
        <w:rPr>
          <w:rFonts w:ascii="inherit" w:hAnsi="inherit" w:cs="Arial"/>
          <w:color w:val="141414"/>
          <w:sz w:val="27"/>
          <w:szCs w:val="27"/>
        </w:rPr>
        <w:t>, their </w:t>
      </w:r>
      <w:r>
        <w:rPr>
          <w:rStyle w:val="Strong"/>
          <w:rFonts w:ascii="inherit" w:hAnsi="inherit" w:cs="Arial"/>
          <w:color w:val="141414"/>
          <w:sz w:val="27"/>
          <w:szCs w:val="27"/>
          <w:bdr w:val="none" w:sz="0" w:space="0" w:color="auto" w:frame="1"/>
        </w:rPr>
        <w:t>[screen quality and size]</w:t>
      </w:r>
      <w:r>
        <w:rPr>
          <w:rFonts w:ascii="inherit" w:hAnsi="inherit" w:cs="Arial"/>
          <w:color w:val="141414"/>
          <w:sz w:val="27"/>
          <w:szCs w:val="27"/>
        </w:rPr>
        <w:t>, and </w:t>
      </w:r>
      <w:r>
        <w:rPr>
          <w:rStyle w:val="Strong"/>
          <w:rFonts w:ascii="inherit" w:hAnsi="inherit" w:cs="Arial"/>
          <w:color w:val="141414"/>
          <w:sz w:val="27"/>
          <w:szCs w:val="27"/>
          <w:bdr w:val="none" w:sz="0" w:space="0" w:color="auto" w:frame="1"/>
        </w:rPr>
        <w:t>[battery longevity]</w:t>
      </w:r>
      <w:r>
        <w:rPr>
          <w:rFonts w:ascii="inherit" w:hAnsi="inherit" w:cs="Arial"/>
          <w:color w:val="141414"/>
          <w:sz w:val="27"/>
          <w:szCs w:val="27"/>
        </w:rPr>
        <w:t>.</w:t>
      </w:r>
    </w:p>
    <w:p w14:paraId="195D5D5B"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128. Guide me through </w:t>
      </w:r>
      <w:r>
        <w:rPr>
          <w:rStyle w:val="Strong"/>
          <w:rFonts w:ascii="inherit" w:hAnsi="inherit" w:cs="Arial"/>
          <w:color w:val="141414"/>
          <w:sz w:val="27"/>
          <w:szCs w:val="27"/>
          <w:bdr w:val="none" w:sz="0" w:space="0" w:color="auto" w:frame="1"/>
        </w:rPr>
        <w:t>[Game name like The Legend of Zelda]</w:t>
      </w:r>
      <w:r>
        <w:rPr>
          <w:rFonts w:ascii="inherit" w:hAnsi="inherit" w:cs="Arial"/>
          <w:color w:val="141414"/>
          <w:sz w:val="27"/>
          <w:szCs w:val="27"/>
        </w:rPr>
        <w:t>. Provide a walkthrough highlighting the game’s </w:t>
      </w:r>
      <w:r>
        <w:rPr>
          <w:rStyle w:val="Strong"/>
          <w:rFonts w:ascii="inherit" w:hAnsi="inherit" w:cs="Arial"/>
          <w:color w:val="141414"/>
          <w:sz w:val="27"/>
          <w:szCs w:val="27"/>
          <w:bdr w:val="none" w:sz="0" w:space="0" w:color="auto" w:frame="1"/>
        </w:rPr>
        <w:t>[core mechanics]</w:t>
      </w:r>
      <w:r>
        <w:rPr>
          <w:rFonts w:ascii="inherit" w:hAnsi="inherit" w:cs="Arial"/>
          <w:color w:val="141414"/>
          <w:sz w:val="27"/>
          <w:szCs w:val="27"/>
        </w:rPr>
        <w:t>, strategies for overcoming</w:t>
      </w:r>
      <w:r>
        <w:rPr>
          <w:rStyle w:val="Strong"/>
          <w:rFonts w:ascii="inherit" w:hAnsi="inherit" w:cs="Arial"/>
          <w:color w:val="141414"/>
          <w:sz w:val="27"/>
          <w:szCs w:val="27"/>
          <w:bdr w:val="none" w:sz="0" w:space="0" w:color="auto" w:frame="1"/>
        </w:rPr>
        <w:t> [challenging sections or puzzles]</w:t>
      </w:r>
      <w:r>
        <w:rPr>
          <w:rFonts w:ascii="inherit" w:hAnsi="inherit" w:cs="Arial"/>
          <w:color w:val="141414"/>
          <w:sz w:val="27"/>
          <w:szCs w:val="27"/>
        </w:rPr>
        <w:t>, and tips to defeat</w:t>
      </w:r>
      <w:r>
        <w:rPr>
          <w:rStyle w:val="Strong"/>
          <w:rFonts w:ascii="inherit" w:hAnsi="inherit" w:cs="Arial"/>
          <w:color w:val="141414"/>
          <w:sz w:val="27"/>
          <w:szCs w:val="27"/>
          <w:bdr w:val="none" w:sz="0" w:space="0" w:color="auto" w:frame="1"/>
        </w:rPr>
        <w:t> [boss battles]</w:t>
      </w:r>
      <w:r>
        <w:rPr>
          <w:rFonts w:ascii="inherit" w:hAnsi="inherit" w:cs="Arial"/>
          <w:color w:val="141414"/>
          <w:sz w:val="27"/>
          <w:szCs w:val="27"/>
        </w:rPr>
        <w:t>.</w:t>
      </w:r>
    </w:p>
    <w:p w14:paraId="2DD3184E"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129. I’m in the process of designing a game level. Detail its </w:t>
      </w:r>
      <w:r>
        <w:rPr>
          <w:rStyle w:val="Strong"/>
          <w:rFonts w:ascii="inherit" w:hAnsi="inherit" w:cs="Arial"/>
          <w:color w:val="141414"/>
          <w:sz w:val="27"/>
          <w:szCs w:val="27"/>
          <w:bdr w:val="none" w:sz="0" w:space="0" w:color="auto" w:frame="1"/>
        </w:rPr>
        <w:t>[environment and ambiance]</w:t>
      </w:r>
      <w:r>
        <w:rPr>
          <w:rFonts w:ascii="inherit" w:hAnsi="inherit" w:cs="Arial"/>
          <w:color w:val="141414"/>
          <w:sz w:val="27"/>
          <w:szCs w:val="27"/>
        </w:rPr>
        <w:t>, the expected </w:t>
      </w:r>
      <w:r>
        <w:rPr>
          <w:rStyle w:val="Strong"/>
          <w:rFonts w:ascii="inherit" w:hAnsi="inherit" w:cs="Arial"/>
          <w:color w:val="141414"/>
          <w:sz w:val="27"/>
          <w:szCs w:val="27"/>
          <w:bdr w:val="none" w:sz="0" w:space="0" w:color="auto" w:frame="1"/>
        </w:rPr>
        <w:t>[player challenges and interactions]</w:t>
      </w:r>
      <w:r>
        <w:rPr>
          <w:rFonts w:ascii="inherit" w:hAnsi="inherit" w:cs="Arial"/>
          <w:color w:val="141414"/>
          <w:sz w:val="27"/>
          <w:szCs w:val="27"/>
        </w:rPr>
        <w:t>, and describe any </w:t>
      </w:r>
      <w:r>
        <w:rPr>
          <w:rStyle w:val="Strong"/>
          <w:rFonts w:ascii="inherit" w:hAnsi="inherit" w:cs="Arial"/>
          <w:color w:val="141414"/>
          <w:sz w:val="27"/>
          <w:szCs w:val="27"/>
          <w:bdr w:val="none" w:sz="0" w:space="0" w:color="auto" w:frame="1"/>
        </w:rPr>
        <w:t>[enemies or non-player characters (NPCs)]</w:t>
      </w:r>
      <w:r>
        <w:rPr>
          <w:rFonts w:ascii="inherit" w:hAnsi="inherit" w:cs="Arial"/>
          <w:color w:val="141414"/>
          <w:sz w:val="27"/>
          <w:szCs w:val="27"/>
        </w:rPr>
        <w:t> present.</w:t>
      </w:r>
    </w:p>
    <w:p w14:paraId="165838ED"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130. For my free-to-play mobile game, I need monetization strategies. Propose ideas based on </w:t>
      </w:r>
      <w:r>
        <w:rPr>
          <w:rStyle w:val="Strong"/>
          <w:rFonts w:ascii="inherit" w:hAnsi="inherit" w:cs="Arial"/>
          <w:color w:val="141414"/>
          <w:sz w:val="27"/>
          <w:szCs w:val="27"/>
          <w:bdr w:val="none" w:sz="0" w:space="0" w:color="auto" w:frame="1"/>
        </w:rPr>
        <w:t>[in-app purchases and upgrades]</w:t>
      </w:r>
      <w:r>
        <w:rPr>
          <w:rFonts w:ascii="inherit" w:hAnsi="inherit" w:cs="Arial"/>
          <w:color w:val="141414"/>
          <w:sz w:val="27"/>
          <w:szCs w:val="27"/>
        </w:rPr>
        <w:t>, strategies for </w:t>
      </w:r>
      <w:r>
        <w:rPr>
          <w:rStyle w:val="Strong"/>
          <w:rFonts w:ascii="inherit" w:hAnsi="inherit" w:cs="Arial"/>
          <w:color w:val="141414"/>
          <w:sz w:val="27"/>
          <w:szCs w:val="27"/>
          <w:bdr w:val="none" w:sz="0" w:space="0" w:color="auto" w:frame="1"/>
        </w:rPr>
        <w:t>[ad placements and frequency]</w:t>
      </w:r>
      <w:r>
        <w:rPr>
          <w:rFonts w:ascii="inherit" w:hAnsi="inherit" w:cs="Arial"/>
          <w:color w:val="141414"/>
          <w:sz w:val="27"/>
          <w:szCs w:val="27"/>
        </w:rPr>
        <w:t>, and potential </w:t>
      </w:r>
      <w:r>
        <w:rPr>
          <w:rStyle w:val="Strong"/>
          <w:rFonts w:ascii="inherit" w:hAnsi="inherit" w:cs="Arial"/>
          <w:color w:val="141414"/>
          <w:sz w:val="27"/>
          <w:szCs w:val="27"/>
          <w:bdr w:val="none" w:sz="0" w:space="0" w:color="auto" w:frame="1"/>
        </w:rPr>
        <w:t>[collaborations or brand tie-ins]</w:t>
      </w:r>
      <w:r>
        <w:rPr>
          <w:rFonts w:ascii="inherit" w:hAnsi="inherit" w:cs="Arial"/>
          <w:color w:val="141414"/>
          <w:sz w:val="27"/>
          <w:szCs w:val="27"/>
        </w:rPr>
        <w:t>.</w:t>
      </w:r>
    </w:p>
    <w:p w14:paraId="518C89FE"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131. My online multiplayer game has a new update. Draft a patch note addressing the </w:t>
      </w:r>
      <w:r>
        <w:rPr>
          <w:rStyle w:val="Strong"/>
          <w:rFonts w:ascii="inherit" w:hAnsi="inherit" w:cs="Arial"/>
          <w:color w:val="141414"/>
          <w:sz w:val="27"/>
          <w:szCs w:val="27"/>
          <w:bdr w:val="none" w:sz="0" w:space="0" w:color="auto" w:frame="1"/>
        </w:rPr>
        <w:t>[newly added features or characters]</w:t>
      </w:r>
      <w:r>
        <w:rPr>
          <w:rFonts w:ascii="inherit" w:hAnsi="inherit" w:cs="Arial"/>
          <w:color w:val="141414"/>
          <w:sz w:val="27"/>
          <w:szCs w:val="27"/>
        </w:rPr>
        <w:t>, </w:t>
      </w:r>
      <w:r>
        <w:rPr>
          <w:rStyle w:val="Strong"/>
          <w:rFonts w:ascii="inherit" w:hAnsi="inherit" w:cs="Arial"/>
          <w:color w:val="141414"/>
          <w:sz w:val="27"/>
          <w:szCs w:val="27"/>
          <w:bdr w:val="none" w:sz="0" w:space="0" w:color="auto" w:frame="1"/>
        </w:rPr>
        <w:t>[bug fixes and performance improvements]</w:t>
      </w:r>
      <w:r>
        <w:rPr>
          <w:rFonts w:ascii="inherit" w:hAnsi="inherit" w:cs="Arial"/>
          <w:color w:val="141414"/>
          <w:sz w:val="27"/>
          <w:szCs w:val="27"/>
        </w:rPr>
        <w:t>, and any </w:t>
      </w:r>
      <w:r>
        <w:rPr>
          <w:rStyle w:val="Strong"/>
          <w:rFonts w:ascii="inherit" w:hAnsi="inherit" w:cs="Arial"/>
          <w:color w:val="141414"/>
          <w:sz w:val="27"/>
          <w:szCs w:val="27"/>
          <w:bdr w:val="none" w:sz="0" w:space="0" w:color="auto" w:frame="1"/>
        </w:rPr>
        <w:t>[balance changes to gameplay]</w:t>
      </w:r>
      <w:r>
        <w:rPr>
          <w:rFonts w:ascii="inherit" w:hAnsi="inherit" w:cs="Arial"/>
          <w:color w:val="141414"/>
          <w:sz w:val="27"/>
          <w:szCs w:val="27"/>
        </w:rPr>
        <w:t>.</w:t>
      </w:r>
    </w:p>
    <w:p w14:paraId="1796A5B6"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132. Let’s deepen the story for my sci-fi game. Develop a backstory considering the</w:t>
      </w:r>
      <w:r>
        <w:rPr>
          <w:rStyle w:val="Strong"/>
          <w:rFonts w:ascii="inherit" w:hAnsi="inherit" w:cs="Arial"/>
          <w:color w:val="141414"/>
          <w:sz w:val="27"/>
          <w:szCs w:val="27"/>
          <w:bdr w:val="none" w:sz="0" w:space="0" w:color="auto" w:frame="1"/>
        </w:rPr>
        <w:t> [origin story of the universe]</w:t>
      </w:r>
      <w:r>
        <w:rPr>
          <w:rFonts w:ascii="inherit" w:hAnsi="inherit" w:cs="Arial"/>
          <w:color w:val="141414"/>
          <w:sz w:val="27"/>
          <w:szCs w:val="27"/>
        </w:rPr>
        <w:t>, major </w:t>
      </w:r>
      <w:r>
        <w:rPr>
          <w:rStyle w:val="Strong"/>
          <w:rFonts w:ascii="inherit" w:hAnsi="inherit" w:cs="Arial"/>
          <w:color w:val="141414"/>
          <w:sz w:val="27"/>
          <w:szCs w:val="27"/>
          <w:bdr w:val="none" w:sz="0" w:space="0" w:color="auto" w:frame="1"/>
        </w:rPr>
        <w:t>[events or crises]</w:t>
      </w:r>
      <w:r>
        <w:rPr>
          <w:rFonts w:ascii="inherit" w:hAnsi="inherit" w:cs="Arial"/>
          <w:color w:val="141414"/>
          <w:sz w:val="27"/>
          <w:szCs w:val="27"/>
        </w:rPr>
        <w:t>, and the roles of various </w:t>
      </w:r>
      <w:r>
        <w:rPr>
          <w:rStyle w:val="Strong"/>
          <w:rFonts w:ascii="inherit" w:hAnsi="inherit" w:cs="Arial"/>
          <w:color w:val="141414"/>
          <w:sz w:val="27"/>
          <w:szCs w:val="27"/>
          <w:bdr w:val="none" w:sz="0" w:space="0" w:color="auto" w:frame="1"/>
        </w:rPr>
        <w:t>[alien races or factions]</w:t>
      </w:r>
      <w:r>
        <w:rPr>
          <w:rFonts w:ascii="inherit" w:hAnsi="inherit" w:cs="Arial"/>
          <w:color w:val="141414"/>
          <w:sz w:val="27"/>
          <w:szCs w:val="27"/>
        </w:rPr>
        <w:t>.</w:t>
      </w:r>
    </w:p>
    <w:p w14:paraId="095FFD67"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133. I’m designing a new role-playing game. Share suggestions on</w:t>
      </w:r>
      <w:r>
        <w:rPr>
          <w:rStyle w:val="Strong"/>
          <w:rFonts w:ascii="inherit" w:hAnsi="inherit" w:cs="Arial"/>
          <w:color w:val="141414"/>
          <w:sz w:val="27"/>
          <w:szCs w:val="27"/>
          <w:bdr w:val="none" w:sz="0" w:space="0" w:color="auto" w:frame="1"/>
        </w:rPr>
        <w:t> [core gameplay mechanics]</w:t>
      </w:r>
      <w:r>
        <w:rPr>
          <w:rFonts w:ascii="inherit" w:hAnsi="inherit" w:cs="Arial"/>
          <w:color w:val="141414"/>
          <w:sz w:val="27"/>
          <w:szCs w:val="27"/>
        </w:rPr>
        <w:t>, potential</w:t>
      </w:r>
      <w:r>
        <w:rPr>
          <w:rStyle w:val="Strong"/>
          <w:rFonts w:ascii="inherit" w:hAnsi="inherit" w:cs="Arial"/>
          <w:color w:val="141414"/>
          <w:sz w:val="27"/>
          <w:szCs w:val="27"/>
          <w:bdr w:val="none" w:sz="0" w:space="0" w:color="auto" w:frame="1"/>
        </w:rPr>
        <w:t> [story arcs]</w:t>
      </w:r>
      <w:r>
        <w:rPr>
          <w:rFonts w:ascii="inherit" w:hAnsi="inherit" w:cs="Arial"/>
          <w:color w:val="141414"/>
          <w:sz w:val="27"/>
          <w:szCs w:val="27"/>
        </w:rPr>
        <w:t>, and ideas for </w:t>
      </w:r>
      <w:r>
        <w:rPr>
          <w:rStyle w:val="Strong"/>
          <w:rFonts w:ascii="inherit" w:hAnsi="inherit" w:cs="Arial"/>
          <w:color w:val="141414"/>
          <w:sz w:val="27"/>
          <w:szCs w:val="27"/>
          <w:bdr w:val="none" w:sz="0" w:space="0" w:color="auto" w:frame="1"/>
        </w:rPr>
        <w:t>[character classes and their abilities]</w:t>
      </w:r>
      <w:r>
        <w:rPr>
          <w:rFonts w:ascii="inherit" w:hAnsi="inherit" w:cs="Arial"/>
          <w:color w:val="141414"/>
          <w:sz w:val="27"/>
          <w:szCs w:val="27"/>
        </w:rPr>
        <w:t>.</w:t>
      </w:r>
    </w:p>
    <w:p w14:paraId="42891A6E"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lastRenderedPageBreak/>
        <w:t>134. Guide me on optimizing my PC for gaming. Provide advice on </w:t>
      </w:r>
      <w:r>
        <w:rPr>
          <w:rStyle w:val="Strong"/>
          <w:rFonts w:ascii="inherit" w:hAnsi="inherit" w:cs="Arial"/>
          <w:color w:val="141414"/>
          <w:sz w:val="27"/>
          <w:szCs w:val="27"/>
          <w:bdr w:val="none" w:sz="0" w:space="0" w:color="auto" w:frame="1"/>
        </w:rPr>
        <w:t>[hardware upgrades]</w:t>
      </w:r>
      <w:r>
        <w:rPr>
          <w:rFonts w:ascii="inherit" w:hAnsi="inherit" w:cs="Arial"/>
          <w:color w:val="141414"/>
          <w:sz w:val="27"/>
          <w:szCs w:val="27"/>
        </w:rPr>
        <w:t>, </w:t>
      </w:r>
      <w:r>
        <w:rPr>
          <w:rStyle w:val="Strong"/>
          <w:rFonts w:ascii="inherit" w:hAnsi="inherit" w:cs="Arial"/>
          <w:color w:val="141414"/>
          <w:sz w:val="27"/>
          <w:szCs w:val="27"/>
          <w:bdr w:val="none" w:sz="0" w:space="0" w:color="auto" w:frame="1"/>
        </w:rPr>
        <w:t>[software tweaks]</w:t>
      </w:r>
      <w:r>
        <w:rPr>
          <w:rFonts w:ascii="inherit" w:hAnsi="inherit" w:cs="Arial"/>
          <w:color w:val="141414"/>
          <w:sz w:val="27"/>
          <w:szCs w:val="27"/>
        </w:rPr>
        <w:t>, and [best settings] for popular games like “Cyberpunk 2077”.</w:t>
      </w:r>
    </w:p>
    <w:p w14:paraId="7053A89D"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20C7C8C7" w14:textId="2CB6CBA8" w:rsidR="002D08C9" w:rsidRDefault="002D08C9" w:rsidP="002D08C9">
      <w:pPr>
        <w:shd w:val="clear" w:color="auto" w:fill="FFFFFF"/>
        <w:textAlignment w:val="baseline"/>
        <w:rPr>
          <w:rFonts w:ascii="inherit" w:hAnsi="inherit" w:cs="Arial"/>
          <w:color w:val="141414"/>
          <w:sz w:val="27"/>
          <w:szCs w:val="27"/>
        </w:rPr>
      </w:pPr>
      <w:r>
        <w:rPr>
          <w:rFonts w:ascii="inherit" w:hAnsi="inherit" w:cs="Arial"/>
          <w:noProof/>
          <w:color w:val="141414"/>
          <w:sz w:val="27"/>
          <w:szCs w:val="27"/>
        </w:rPr>
        <w:drawing>
          <wp:inline distT="0" distB="0" distL="0" distR="0" wp14:anchorId="78E790B8" wp14:editId="4632FA3D">
            <wp:extent cx="5731510" cy="4324350"/>
            <wp:effectExtent l="0" t="0" r="2540" b="0"/>
            <wp:docPr id="1760027097" name="Picture 71" descr="gaming chatgpt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ing chatgpt promp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324350"/>
                    </a:xfrm>
                    <a:prstGeom prst="rect">
                      <a:avLst/>
                    </a:prstGeom>
                    <a:noFill/>
                    <a:ln>
                      <a:noFill/>
                    </a:ln>
                  </pic:spPr>
                </pic:pic>
              </a:graphicData>
            </a:graphic>
          </wp:inline>
        </w:drawing>
      </w:r>
    </w:p>
    <w:p w14:paraId="2B6E3377"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135. I’m introducing my friend to gaming. Recommend </w:t>
      </w:r>
      <w:r>
        <w:rPr>
          <w:rStyle w:val="Strong"/>
          <w:rFonts w:ascii="inherit" w:hAnsi="inherit" w:cs="Arial"/>
          <w:color w:val="141414"/>
          <w:sz w:val="27"/>
          <w:szCs w:val="27"/>
          <w:bdr w:val="none" w:sz="0" w:space="0" w:color="auto" w:frame="1"/>
        </w:rPr>
        <w:t>[5 beginner-friendly games]</w:t>
      </w:r>
      <w:r>
        <w:rPr>
          <w:rFonts w:ascii="inherit" w:hAnsi="inherit" w:cs="Arial"/>
          <w:color w:val="141414"/>
          <w:sz w:val="27"/>
          <w:szCs w:val="27"/>
        </w:rPr>
        <w:t>, brief descriptions of each, and </w:t>
      </w:r>
      <w:r>
        <w:rPr>
          <w:rStyle w:val="Strong"/>
          <w:rFonts w:ascii="inherit" w:hAnsi="inherit" w:cs="Arial"/>
          <w:color w:val="141414"/>
          <w:sz w:val="27"/>
          <w:szCs w:val="27"/>
          <w:bdr w:val="none" w:sz="0" w:space="0" w:color="auto" w:frame="1"/>
        </w:rPr>
        <w:t>[key tips]</w:t>
      </w:r>
      <w:r>
        <w:rPr>
          <w:rFonts w:ascii="inherit" w:hAnsi="inherit" w:cs="Arial"/>
          <w:color w:val="141414"/>
          <w:sz w:val="27"/>
          <w:szCs w:val="27"/>
        </w:rPr>
        <w:t> to enjoy them.</w:t>
      </w:r>
    </w:p>
    <w:p w14:paraId="2DE88242"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3DB92669"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136. I’m stuck on a puzzle in the game “The Witness”. Explain the</w:t>
      </w:r>
      <w:r>
        <w:rPr>
          <w:rStyle w:val="Strong"/>
          <w:rFonts w:ascii="inherit" w:hAnsi="inherit" w:cs="Arial"/>
          <w:color w:val="141414"/>
          <w:sz w:val="27"/>
          <w:szCs w:val="27"/>
          <w:bdr w:val="none" w:sz="0" w:space="0" w:color="auto" w:frame="1"/>
        </w:rPr>
        <w:t> [core mechanics of the game] </w:t>
      </w:r>
      <w:r>
        <w:rPr>
          <w:rFonts w:ascii="inherit" w:hAnsi="inherit" w:cs="Arial"/>
          <w:color w:val="141414"/>
          <w:sz w:val="27"/>
          <w:szCs w:val="27"/>
        </w:rPr>
        <w:t>and provide a hint for </w:t>
      </w:r>
      <w:r>
        <w:rPr>
          <w:rStyle w:val="Strong"/>
          <w:rFonts w:ascii="inherit" w:hAnsi="inherit" w:cs="Arial"/>
          <w:color w:val="141414"/>
          <w:sz w:val="27"/>
          <w:szCs w:val="27"/>
          <w:bdr w:val="none" w:sz="0" w:space="0" w:color="auto" w:frame="1"/>
        </w:rPr>
        <w:t>[specific puzzle type]</w:t>
      </w:r>
      <w:r>
        <w:rPr>
          <w:rFonts w:ascii="inherit" w:hAnsi="inherit" w:cs="Arial"/>
          <w:color w:val="141414"/>
          <w:sz w:val="27"/>
          <w:szCs w:val="27"/>
        </w:rPr>
        <w:t> without giving away the full solution.</w:t>
      </w:r>
    </w:p>
    <w:p w14:paraId="7F8FB1F0"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03035D3E"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137. Help me strategize my gameplay for “Among Us”. Offer tips on </w:t>
      </w:r>
      <w:r>
        <w:rPr>
          <w:rStyle w:val="Strong"/>
          <w:rFonts w:ascii="inherit" w:hAnsi="inherit" w:cs="Arial"/>
          <w:color w:val="141414"/>
          <w:sz w:val="27"/>
          <w:szCs w:val="27"/>
          <w:bdr w:val="none" w:sz="0" w:space="0" w:color="auto" w:frame="1"/>
        </w:rPr>
        <w:t>[playing as a crewmate]</w:t>
      </w:r>
      <w:r>
        <w:rPr>
          <w:rFonts w:ascii="inherit" w:hAnsi="inherit" w:cs="Arial"/>
          <w:color w:val="141414"/>
          <w:sz w:val="27"/>
          <w:szCs w:val="27"/>
        </w:rPr>
        <w:t>, tactics for </w:t>
      </w:r>
      <w:r>
        <w:rPr>
          <w:rStyle w:val="Strong"/>
          <w:rFonts w:ascii="inherit" w:hAnsi="inherit" w:cs="Arial"/>
          <w:color w:val="141414"/>
          <w:sz w:val="27"/>
          <w:szCs w:val="27"/>
          <w:bdr w:val="none" w:sz="0" w:space="0" w:color="auto" w:frame="1"/>
        </w:rPr>
        <w:t>[being an effective imposter]</w:t>
      </w:r>
      <w:r>
        <w:rPr>
          <w:rFonts w:ascii="inherit" w:hAnsi="inherit" w:cs="Arial"/>
          <w:color w:val="141414"/>
          <w:sz w:val="27"/>
          <w:szCs w:val="27"/>
        </w:rPr>
        <w:t>, and </w:t>
      </w:r>
      <w:r>
        <w:rPr>
          <w:rStyle w:val="Strong"/>
          <w:rFonts w:ascii="inherit" w:hAnsi="inherit" w:cs="Arial"/>
          <w:color w:val="141414"/>
          <w:sz w:val="27"/>
          <w:szCs w:val="27"/>
          <w:bdr w:val="none" w:sz="0" w:space="0" w:color="auto" w:frame="1"/>
        </w:rPr>
        <w:t>[communication strategies]</w:t>
      </w:r>
      <w:r>
        <w:rPr>
          <w:rFonts w:ascii="inherit" w:hAnsi="inherit" w:cs="Arial"/>
          <w:color w:val="141414"/>
          <w:sz w:val="27"/>
          <w:szCs w:val="27"/>
        </w:rPr>
        <w:t> to win trust.</w:t>
      </w:r>
    </w:p>
    <w:p w14:paraId="331CD7DC"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lastRenderedPageBreak/>
        <w:t>138. I’m hosting a gaming night for my friends. Suggest </w:t>
      </w:r>
      <w:r>
        <w:rPr>
          <w:rStyle w:val="Strong"/>
          <w:rFonts w:ascii="inherit" w:hAnsi="inherit" w:cs="Arial"/>
          <w:color w:val="141414"/>
          <w:sz w:val="27"/>
          <w:szCs w:val="27"/>
          <w:bdr w:val="none" w:sz="0" w:space="0" w:color="auto" w:frame="1"/>
        </w:rPr>
        <w:t>[5 multiplayer games] </w:t>
      </w:r>
      <w:r>
        <w:rPr>
          <w:rFonts w:ascii="inherit" w:hAnsi="inherit" w:cs="Arial"/>
          <w:color w:val="141414"/>
          <w:sz w:val="27"/>
          <w:szCs w:val="27"/>
        </w:rPr>
        <w:t>suitable for a group setting, with brief </w:t>
      </w:r>
      <w:r>
        <w:rPr>
          <w:rStyle w:val="Strong"/>
          <w:rFonts w:ascii="inherit" w:hAnsi="inherit" w:cs="Arial"/>
          <w:color w:val="141414"/>
          <w:sz w:val="27"/>
          <w:szCs w:val="27"/>
          <w:bdr w:val="none" w:sz="0" w:space="0" w:color="auto" w:frame="1"/>
        </w:rPr>
        <w:t>[descriptions] </w:t>
      </w:r>
      <w:r>
        <w:rPr>
          <w:rFonts w:ascii="inherit" w:hAnsi="inherit" w:cs="Arial"/>
          <w:color w:val="141414"/>
          <w:sz w:val="27"/>
          <w:szCs w:val="27"/>
        </w:rPr>
        <w:t>and </w:t>
      </w:r>
      <w:r>
        <w:rPr>
          <w:rStyle w:val="Strong"/>
          <w:rFonts w:ascii="inherit" w:hAnsi="inherit" w:cs="Arial"/>
          <w:color w:val="141414"/>
          <w:sz w:val="27"/>
          <w:szCs w:val="27"/>
          <w:bdr w:val="none" w:sz="0" w:space="0" w:color="auto" w:frame="1"/>
        </w:rPr>
        <w:t>[required equipment or setups]</w:t>
      </w:r>
      <w:r>
        <w:rPr>
          <w:rFonts w:ascii="inherit" w:hAnsi="inherit" w:cs="Arial"/>
          <w:color w:val="141414"/>
          <w:sz w:val="27"/>
          <w:szCs w:val="27"/>
        </w:rPr>
        <w:t>.</w:t>
      </w:r>
    </w:p>
    <w:p w14:paraId="0AF4FA30"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7491DF93"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139. I’m considering streaming my gameplay on platforms like Twitch. Share advice on </w:t>
      </w:r>
      <w:r>
        <w:rPr>
          <w:rStyle w:val="Strong"/>
          <w:rFonts w:ascii="inherit" w:hAnsi="inherit" w:cs="Arial"/>
          <w:color w:val="141414"/>
          <w:sz w:val="27"/>
          <w:szCs w:val="27"/>
          <w:bdr w:val="none" w:sz="0" w:space="0" w:color="auto" w:frame="1"/>
        </w:rPr>
        <w:t>[setting up a streaming rig]</w:t>
      </w:r>
      <w:r>
        <w:rPr>
          <w:rFonts w:ascii="inherit" w:hAnsi="inherit" w:cs="Arial"/>
          <w:color w:val="141414"/>
          <w:sz w:val="27"/>
          <w:szCs w:val="27"/>
        </w:rPr>
        <w:t>, </w:t>
      </w:r>
      <w:r>
        <w:rPr>
          <w:rStyle w:val="Strong"/>
          <w:rFonts w:ascii="inherit" w:hAnsi="inherit" w:cs="Arial"/>
          <w:color w:val="141414"/>
          <w:sz w:val="27"/>
          <w:szCs w:val="27"/>
          <w:bdr w:val="none" w:sz="0" w:space="0" w:color="auto" w:frame="1"/>
        </w:rPr>
        <w:t>[engaging with viewers]</w:t>
      </w:r>
      <w:r>
        <w:rPr>
          <w:rFonts w:ascii="inherit" w:hAnsi="inherit" w:cs="Arial"/>
          <w:color w:val="141414"/>
          <w:sz w:val="27"/>
          <w:szCs w:val="27"/>
        </w:rPr>
        <w:t>, and </w:t>
      </w:r>
      <w:r>
        <w:rPr>
          <w:rStyle w:val="Strong"/>
          <w:rFonts w:ascii="inherit" w:hAnsi="inherit" w:cs="Arial"/>
          <w:color w:val="141414"/>
          <w:sz w:val="27"/>
          <w:szCs w:val="27"/>
          <w:bdr w:val="none" w:sz="0" w:space="0" w:color="auto" w:frame="1"/>
        </w:rPr>
        <w:t>[promoting my stream]</w:t>
      </w:r>
      <w:r>
        <w:rPr>
          <w:rFonts w:ascii="inherit" w:hAnsi="inherit" w:cs="Arial"/>
          <w:color w:val="141414"/>
          <w:sz w:val="27"/>
          <w:szCs w:val="27"/>
        </w:rPr>
        <w:t> for increased visibility.</w:t>
      </w:r>
    </w:p>
    <w:p w14:paraId="629C1BA2"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1B3AF447"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140. Help me design a boss battle for my game. Describe its </w:t>
      </w:r>
      <w:r>
        <w:rPr>
          <w:rStyle w:val="Strong"/>
          <w:rFonts w:ascii="inherit" w:hAnsi="inherit" w:cs="Arial"/>
          <w:color w:val="141414"/>
          <w:sz w:val="27"/>
          <w:szCs w:val="27"/>
          <w:bdr w:val="none" w:sz="0" w:space="0" w:color="auto" w:frame="1"/>
        </w:rPr>
        <w:t>[appearance and lore]</w:t>
      </w:r>
      <w:r>
        <w:rPr>
          <w:rFonts w:ascii="inherit" w:hAnsi="inherit" w:cs="Arial"/>
          <w:color w:val="141414"/>
          <w:sz w:val="27"/>
          <w:szCs w:val="27"/>
        </w:rPr>
        <w:t>, its </w:t>
      </w:r>
      <w:r>
        <w:rPr>
          <w:rStyle w:val="Strong"/>
          <w:rFonts w:ascii="inherit" w:hAnsi="inherit" w:cs="Arial"/>
          <w:color w:val="141414"/>
          <w:sz w:val="27"/>
          <w:szCs w:val="27"/>
          <w:bdr w:val="none" w:sz="0" w:space="0" w:color="auto" w:frame="1"/>
        </w:rPr>
        <w:t>[attack patterns]</w:t>
      </w:r>
      <w:r>
        <w:rPr>
          <w:rFonts w:ascii="inherit" w:hAnsi="inherit" w:cs="Arial"/>
          <w:color w:val="141414"/>
          <w:sz w:val="27"/>
          <w:szCs w:val="27"/>
        </w:rPr>
        <w:t>, and </w:t>
      </w:r>
      <w:r>
        <w:rPr>
          <w:rStyle w:val="Strong"/>
          <w:rFonts w:ascii="inherit" w:hAnsi="inherit" w:cs="Arial"/>
          <w:color w:val="141414"/>
          <w:sz w:val="27"/>
          <w:szCs w:val="27"/>
          <w:bdr w:val="none" w:sz="0" w:space="0" w:color="auto" w:frame="1"/>
        </w:rPr>
        <w:t>[strategies players can use]</w:t>
      </w:r>
      <w:r>
        <w:rPr>
          <w:rFonts w:ascii="inherit" w:hAnsi="inherit" w:cs="Arial"/>
          <w:color w:val="141414"/>
          <w:sz w:val="27"/>
          <w:szCs w:val="27"/>
        </w:rPr>
        <w:t> to defeat it.</w:t>
      </w:r>
    </w:p>
    <w:p w14:paraId="15DBA532"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3FBA1498" w14:textId="77777777" w:rsidR="002D08C9" w:rsidRDefault="002D08C9" w:rsidP="002D08C9">
      <w:pPr>
        <w:pStyle w:val="Heading2"/>
        <w:shd w:val="clear" w:color="auto" w:fill="FFFFFF"/>
        <w:spacing w:before="0"/>
        <w:textAlignment w:val="baseline"/>
        <w:rPr>
          <w:rFonts w:ascii="var(--h2-family)" w:hAnsi="var(--h2-family)" w:cs="Arial"/>
          <w:color w:val="141414"/>
          <w:sz w:val="36"/>
          <w:szCs w:val="36"/>
        </w:rPr>
      </w:pPr>
      <w:r>
        <w:rPr>
          <w:rFonts w:ascii="var(--h2-family)" w:hAnsi="var(--h2-family)" w:cs="Arial"/>
          <w:color w:val="141414"/>
        </w:rPr>
        <w:t>Best ChatGPT Prompts for Sales</w:t>
      </w:r>
    </w:p>
    <w:p w14:paraId="60B4EC06" w14:textId="1443D20E" w:rsidR="002D08C9" w:rsidRDefault="002D08C9" w:rsidP="002D08C9">
      <w:pPr>
        <w:shd w:val="clear" w:color="auto" w:fill="FFFFFF"/>
        <w:textAlignment w:val="baseline"/>
        <w:rPr>
          <w:rFonts w:ascii="inherit" w:hAnsi="inherit" w:cs="Arial"/>
          <w:color w:val="141414"/>
          <w:sz w:val="27"/>
          <w:szCs w:val="27"/>
        </w:rPr>
      </w:pPr>
      <w:r>
        <w:rPr>
          <w:rFonts w:ascii="inherit" w:hAnsi="inherit" w:cs="Arial"/>
          <w:noProof/>
          <w:color w:val="141414"/>
          <w:sz w:val="27"/>
          <w:szCs w:val="27"/>
        </w:rPr>
        <w:drawing>
          <wp:inline distT="0" distB="0" distL="0" distR="0" wp14:anchorId="66A7EC09" wp14:editId="233A7268">
            <wp:extent cx="5731510" cy="4572000"/>
            <wp:effectExtent l="0" t="0" r="2540" b="0"/>
            <wp:docPr id="513826759" name="Picture 70" descr="Chatgpt creating a sales pitch with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tgpt creating a sales pitch with promp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572000"/>
                    </a:xfrm>
                    <a:prstGeom prst="rect">
                      <a:avLst/>
                    </a:prstGeom>
                    <a:noFill/>
                    <a:ln>
                      <a:noFill/>
                    </a:ln>
                  </pic:spPr>
                </pic:pic>
              </a:graphicData>
            </a:graphic>
          </wp:inline>
        </w:drawing>
      </w:r>
      <w:r>
        <w:rPr>
          <w:rFonts w:ascii="inherit" w:hAnsi="inherit" w:cs="Arial"/>
          <w:color w:val="141414"/>
          <w:sz w:val="27"/>
          <w:szCs w:val="27"/>
        </w:rPr>
        <w:t>Example of a sales pitch generated by ChatGPT.</w:t>
      </w:r>
    </w:p>
    <w:p w14:paraId="507EB5F3" w14:textId="77777777" w:rsidR="00D1653C" w:rsidRDefault="00D1653C" w:rsidP="002D08C9">
      <w:pPr>
        <w:shd w:val="clear" w:color="auto" w:fill="FFFFFF"/>
        <w:textAlignment w:val="baseline"/>
        <w:rPr>
          <w:rFonts w:ascii="inherit" w:hAnsi="inherit" w:cs="Arial"/>
          <w:color w:val="141414"/>
          <w:sz w:val="27"/>
          <w:szCs w:val="27"/>
        </w:rPr>
      </w:pPr>
    </w:p>
    <w:p w14:paraId="17CF9619"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lastRenderedPageBreak/>
        <w:t>141. Craft a compelling sales pitch for a new fitness app designed for busy professionals. This app is tailored for </w:t>
      </w:r>
      <w:r>
        <w:rPr>
          <w:rStyle w:val="Strong"/>
          <w:rFonts w:ascii="inherit" w:hAnsi="inherit" w:cs="Arial"/>
          <w:color w:val="141414"/>
          <w:sz w:val="27"/>
          <w:szCs w:val="27"/>
          <w:bdr w:val="none" w:sz="0" w:space="0" w:color="auto" w:frame="1"/>
        </w:rPr>
        <w:t>[specific needs of the corporate environment]</w:t>
      </w:r>
      <w:r>
        <w:rPr>
          <w:rFonts w:ascii="inherit" w:hAnsi="inherit" w:cs="Arial"/>
          <w:color w:val="141414"/>
          <w:sz w:val="27"/>
          <w:szCs w:val="27"/>
        </w:rPr>
        <w:t>. Explain how the app will cater to corporate clients who wish to promote employee wellness, highlighting its unique features such as </w:t>
      </w:r>
      <w:r>
        <w:rPr>
          <w:rStyle w:val="Strong"/>
          <w:rFonts w:ascii="inherit" w:hAnsi="inherit" w:cs="Arial"/>
          <w:color w:val="141414"/>
          <w:sz w:val="27"/>
          <w:szCs w:val="27"/>
          <w:bdr w:val="none" w:sz="0" w:space="0" w:color="auto" w:frame="1"/>
        </w:rPr>
        <w:t>[mention any specific tools or components of the app]</w:t>
      </w:r>
      <w:r>
        <w:rPr>
          <w:rFonts w:ascii="inherit" w:hAnsi="inherit" w:cs="Arial"/>
          <w:color w:val="141414"/>
          <w:sz w:val="27"/>
          <w:szCs w:val="27"/>
        </w:rPr>
        <w:t>.</w:t>
      </w:r>
    </w:p>
    <w:p w14:paraId="5E00FF82"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11BDF07C"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142. Generate a list of objections potential customers might present when considering a luxury car. These objections can be related to </w:t>
      </w:r>
      <w:r>
        <w:rPr>
          <w:rStyle w:val="Strong"/>
          <w:rFonts w:ascii="inherit" w:hAnsi="inherit" w:cs="Arial"/>
          <w:color w:val="141414"/>
          <w:sz w:val="27"/>
          <w:szCs w:val="27"/>
          <w:bdr w:val="none" w:sz="0" w:space="0" w:color="auto" w:frame="1"/>
        </w:rPr>
        <w:t>[specific aspects such as price, maintenance, or brand reputation]</w:t>
      </w:r>
      <w:r>
        <w:rPr>
          <w:rFonts w:ascii="inherit" w:hAnsi="inherit" w:cs="Arial"/>
          <w:color w:val="141414"/>
          <w:sz w:val="27"/>
          <w:szCs w:val="27"/>
        </w:rPr>
        <w:t>. Also, provide rebuttals for each objection, emphasizing the benefits and value of investing in such a car.</w:t>
      </w:r>
    </w:p>
    <w:p w14:paraId="0FA26867"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3EBF8FC0"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143. Create an email campaign strategy targeting previous shoppers. This strategy will focus on re-engaging past customers of an online fashion store. Highlight </w:t>
      </w:r>
      <w:r>
        <w:rPr>
          <w:rStyle w:val="Strong"/>
          <w:rFonts w:ascii="inherit" w:hAnsi="inherit" w:cs="Arial"/>
          <w:color w:val="141414"/>
          <w:sz w:val="27"/>
          <w:szCs w:val="27"/>
          <w:bdr w:val="none" w:sz="0" w:space="0" w:color="auto" w:frame="1"/>
        </w:rPr>
        <w:t>[specific reasons they might have drifted away]</w:t>
      </w:r>
      <w:r>
        <w:rPr>
          <w:rFonts w:ascii="inherit" w:hAnsi="inherit" w:cs="Arial"/>
          <w:color w:val="141414"/>
          <w:sz w:val="27"/>
          <w:szCs w:val="27"/>
        </w:rPr>
        <w:t> and offer enticing reasons like </w:t>
      </w:r>
      <w:r>
        <w:rPr>
          <w:rStyle w:val="Strong"/>
          <w:rFonts w:ascii="inherit" w:hAnsi="inherit" w:cs="Arial"/>
          <w:color w:val="141414"/>
          <w:sz w:val="27"/>
          <w:szCs w:val="27"/>
          <w:bdr w:val="none" w:sz="0" w:space="0" w:color="auto" w:frame="1"/>
        </w:rPr>
        <w:t>[special offers or product launches]</w:t>
      </w:r>
      <w:r>
        <w:rPr>
          <w:rFonts w:ascii="inherit" w:hAnsi="inherit" w:cs="Arial"/>
          <w:color w:val="141414"/>
          <w:sz w:val="27"/>
          <w:szCs w:val="27"/>
        </w:rPr>
        <w:t> to bring them back.</w:t>
      </w:r>
    </w:p>
    <w:p w14:paraId="65B0F105"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55FA9642"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144. Write a script for a webinar that aims to educate potential customers about solar energy. Emphasize on the main topics like </w:t>
      </w:r>
      <w:r>
        <w:rPr>
          <w:rStyle w:val="Strong"/>
          <w:rFonts w:ascii="inherit" w:hAnsi="inherit" w:cs="Arial"/>
          <w:color w:val="141414"/>
          <w:sz w:val="27"/>
          <w:szCs w:val="27"/>
          <w:bdr w:val="none" w:sz="0" w:space="0" w:color="auto" w:frame="1"/>
        </w:rPr>
        <w:t>[benefits of solar energy, cost savings, and environmental impact]</w:t>
      </w:r>
      <w:r>
        <w:rPr>
          <w:rFonts w:ascii="inherit" w:hAnsi="inherit" w:cs="Arial"/>
          <w:color w:val="141414"/>
          <w:sz w:val="27"/>
          <w:szCs w:val="27"/>
        </w:rPr>
        <w:t> and how these advantages can make a difference in their daily lives.</w:t>
      </w:r>
    </w:p>
    <w:p w14:paraId="3D254703"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09635632"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145. Develop a step-by-step guide to effectively train new sales representatives. This guide should cover important aspects such as </w:t>
      </w:r>
      <w:r>
        <w:rPr>
          <w:rStyle w:val="Strong"/>
          <w:rFonts w:ascii="inherit" w:hAnsi="inherit" w:cs="Arial"/>
          <w:color w:val="141414"/>
          <w:sz w:val="27"/>
          <w:szCs w:val="27"/>
          <w:bdr w:val="none" w:sz="0" w:space="0" w:color="auto" w:frame="1"/>
        </w:rPr>
        <w:t>(product knowledge, sales techniques, and customer handling)</w:t>
      </w:r>
      <w:r>
        <w:rPr>
          <w:rFonts w:ascii="inherit" w:hAnsi="inherit" w:cs="Arial"/>
          <w:color w:val="141414"/>
          <w:sz w:val="27"/>
          <w:szCs w:val="27"/>
        </w:rPr>
        <w:t>, ensuring they’re adept at closing high-value deals.</w:t>
      </w:r>
    </w:p>
    <w:p w14:paraId="6A7E05CD"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42EE6513"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146. Create a detailed competitive analysis comparing our organic skincare brand with the top market competitors. This analysis should delve into aspects like </w:t>
      </w:r>
      <w:r>
        <w:rPr>
          <w:rStyle w:val="Strong"/>
          <w:rFonts w:ascii="inherit" w:hAnsi="inherit" w:cs="Arial"/>
          <w:color w:val="141414"/>
          <w:sz w:val="27"/>
          <w:szCs w:val="27"/>
          <w:bdr w:val="none" w:sz="0" w:space="0" w:color="auto" w:frame="1"/>
        </w:rPr>
        <w:t>(product ingredients, pricing, and customer reviews)</w:t>
      </w:r>
      <w:r>
        <w:rPr>
          <w:rFonts w:ascii="inherit" w:hAnsi="inherit" w:cs="Arial"/>
          <w:color w:val="141414"/>
          <w:sz w:val="27"/>
          <w:szCs w:val="27"/>
        </w:rPr>
        <w:t>, showcasing where our brand stands out.</w:t>
      </w:r>
    </w:p>
    <w:p w14:paraId="56A59E6B"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4EA86A7C"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lastRenderedPageBreak/>
        <w:t>147. Formulate a set of questions for customer discovery interviews. These questions will aim to uncover the pain points customers might have with a SaaS product. Focus on understanding </w:t>
      </w:r>
      <w:r>
        <w:rPr>
          <w:rStyle w:val="Strong"/>
          <w:rFonts w:ascii="inherit" w:hAnsi="inherit" w:cs="Arial"/>
          <w:color w:val="141414"/>
          <w:sz w:val="27"/>
          <w:szCs w:val="27"/>
          <w:bdr w:val="none" w:sz="0" w:space="0" w:color="auto" w:frame="1"/>
        </w:rPr>
        <w:t>[user experience, pricing concerns, and feature requests]</w:t>
      </w:r>
      <w:r>
        <w:rPr>
          <w:rFonts w:ascii="inherit" w:hAnsi="inherit" w:cs="Arial"/>
          <w:color w:val="141414"/>
          <w:sz w:val="27"/>
          <w:szCs w:val="27"/>
        </w:rPr>
        <w:t>.</w:t>
      </w:r>
    </w:p>
    <w:p w14:paraId="6FCFA98B"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2E09F60F"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148. Craft a detailed proposal emphasizing the importance of cybersecurity. Pitch this proposal to a hospital chain, highlighting the immense benefits of ensuring patient data security, and pinpointing the risks like </w:t>
      </w:r>
      <w:r>
        <w:rPr>
          <w:rStyle w:val="Strong"/>
          <w:rFonts w:ascii="inherit" w:hAnsi="inherit" w:cs="Arial"/>
          <w:color w:val="141414"/>
          <w:sz w:val="27"/>
          <w:szCs w:val="27"/>
          <w:bdr w:val="none" w:sz="0" w:space="0" w:color="auto" w:frame="1"/>
        </w:rPr>
        <w:t>[data breaches, patient privacy, and legal implications]</w:t>
      </w:r>
      <w:r>
        <w:rPr>
          <w:rFonts w:ascii="inherit" w:hAnsi="inherit" w:cs="Arial"/>
          <w:color w:val="141414"/>
          <w:sz w:val="27"/>
          <w:szCs w:val="27"/>
        </w:rPr>
        <w:t> that they might face without these services.</w:t>
      </w:r>
    </w:p>
    <w:p w14:paraId="29EBBA1B"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4F315D36"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149. Develop a strategic quarterly sales plan with the aim of boosting revenue for a local bookstore that’s facing challenges. Offer solutions and strategies focusing on </w:t>
      </w:r>
      <w:r>
        <w:rPr>
          <w:rStyle w:val="Strong"/>
          <w:rFonts w:ascii="inherit" w:hAnsi="inherit" w:cs="Arial"/>
          <w:color w:val="141414"/>
          <w:sz w:val="27"/>
          <w:szCs w:val="27"/>
          <w:bdr w:val="none" w:sz="0" w:space="0" w:color="auto" w:frame="1"/>
        </w:rPr>
        <w:t>[promotions, community events, and partnerships]</w:t>
      </w:r>
      <w:r>
        <w:rPr>
          <w:rFonts w:ascii="inherit" w:hAnsi="inherit" w:cs="Arial"/>
          <w:color w:val="141414"/>
          <w:sz w:val="27"/>
          <w:szCs w:val="27"/>
        </w:rPr>
        <w:t> to attract more customers.</w:t>
      </w:r>
    </w:p>
    <w:p w14:paraId="2AD34B4C"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33D1D090"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150. </w:t>
      </w:r>
      <w:r>
        <w:rPr>
          <w:rStyle w:val="Strong"/>
          <w:rFonts w:ascii="inherit" w:hAnsi="inherit" w:cs="Arial"/>
          <w:color w:val="141414"/>
          <w:sz w:val="27"/>
          <w:szCs w:val="27"/>
          <w:bdr w:val="none" w:sz="0" w:space="0" w:color="auto" w:frame="1"/>
        </w:rPr>
        <w:t>Create a detailed buyer persona</w:t>
      </w:r>
      <w:r>
        <w:rPr>
          <w:rFonts w:ascii="inherit" w:hAnsi="inherit" w:cs="Arial"/>
          <w:color w:val="141414"/>
          <w:sz w:val="27"/>
          <w:szCs w:val="27"/>
        </w:rPr>
        <w:t> for a pet insurance company. This persona should encompass key characteristics like </w:t>
      </w:r>
      <w:r>
        <w:rPr>
          <w:rStyle w:val="Strong"/>
          <w:rFonts w:ascii="inherit" w:hAnsi="inherit" w:cs="Arial"/>
          <w:color w:val="141414"/>
          <w:sz w:val="27"/>
          <w:szCs w:val="27"/>
          <w:bdr w:val="none" w:sz="0" w:space="0" w:color="auto" w:frame="1"/>
        </w:rPr>
        <w:t>[pet type, owner demographics, and common concerns]</w:t>
      </w:r>
      <w:r>
        <w:rPr>
          <w:rFonts w:ascii="inherit" w:hAnsi="inherit" w:cs="Arial"/>
          <w:color w:val="141414"/>
          <w:sz w:val="27"/>
          <w:szCs w:val="27"/>
        </w:rPr>
        <w:t> to better understand and target potential customers.</w:t>
      </w:r>
    </w:p>
    <w:p w14:paraId="1CE6547B"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133AE607" w14:textId="77777777" w:rsidR="002D08C9" w:rsidRDefault="002D08C9" w:rsidP="002D08C9">
      <w:pPr>
        <w:pStyle w:val="Heading2"/>
        <w:shd w:val="clear" w:color="auto" w:fill="FFFFFF"/>
        <w:spacing w:before="0"/>
        <w:textAlignment w:val="baseline"/>
        <w:rPr>
          <w:rFonts w:ascii="var(--h2-family)" w:hAnsi="var(--h2-family)" w:cs="Arial"/>
          <w:color w:val="141414"/>
          <w:sz w:val="36"/>
          <w:szCs w:val="36"/>
        </w:rPr>
      </w:pPr>
      <w:r>
        <w:rPr>
          <w:rFonts w:ascii="var(--h2-family)" w:hAnsi="var(--h2-family)" w:cs="Arial"/>
          <w:color w:val="141414"/>
        </w:rPr>
        <w:t>Design Outstanding UI/UX Interfaces</w:t>
      </w:r>
    </w:p>
    <w:p w14:paraId="5597597B"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151. Develop a comprehensive usability testing plan for a new e-commerce website. When designing the plan, consider </w:t>
      </w:r>
      <w:r>
        <w:rPr>
          <w:rStyle w:val="Strong"/>
          <w:rFonts w:ascii="inherit" w:hAnsi="inherit" w:cs="Arial"/>
          <w:color w:val="141414"/>
          <w:sz w:val="27"/>
          <w:szCs w:val="27"/>
          <w:bdr w:val="none" w:sz="0" w:space="0" w:color="auto" w:frame="1"/>
        </w:rPr>
        <w:t>[the primary target audience]</w:t>
      </w:r>
      <w:r>
        <w:rPr>
          <w:rFonts w:ascii="inherit" w:hAnsi="inherit" w:cs="Arial"/>
          <w:color w:val="141414"/>
          <w:sz w:val="27"/>
          <w:szCs w:val="27"/>
        </w:rPr>
        <w:t>, </w:t>
      </w:r>
      <w:r>
        <w:rPr>
          <w:rStyle w:val="Strong"/>
          <w:rFonts w:ascii="inherit" w:hAnsi="inherit" w:cs="Arial"/>
          <w:color w:val="141414"/>
          <w:sz w:val="27"/>
          <w:szCs w:val="27"/>
          <w:bdr w:val="none" w:sz="0" w:space="0" w:color="auto" w:frame="1"/>
        </w:rPr>
        <w:t>[the main products or services offered by the website]</w:t>
      </w:r>
      <w:r>
        <w:rPr>
          <w:rFonts w:ascii="inherit" w:hAnsi="inherit" w:cs="Arial"/>
          <w:color w:val="141414"/>
          <w:sz w:val="27"/>
          <w:szCs w:val="27"/>
        </w:rPr>
        <w:t>, and </w:t>
      </w:r>
      <w:r>
        <w:rPr>
          <w:rStyle w:val="Strong"/>
          <w:rFonts w:ascii="inherit" w:hAnsi="inherit" w:cs="Arial"/>
          <w:color w:val="141414"/>
          <w:sz w:val="27"/>
          <w:szCs w:val="27"/>
          <w:bdr w:val="none" w:sz="0" w:space="0" w:color="auto" w:frame="1"/>
        </w:rPr>
        <w:t>[any specific regions or demographics you want to focus on]</w:t>
      </w:r>
      <w:r>
        <w:rPr>
          <w:rFonts w:ascii="inherit" w:hAnsi="inherit" w:cs="Arial"/>
          <w:color w:val="141414"/>
          <w:sz w:val="27"/>
          <w:szCs w:val="27"/>
        </w:rPr>
        <w:t>. Ensure the plan can help identify key user pain points.</w:t>
      </w:r>
    </w:p>
    <w:p w14:paraId="7FD10777" w14:textId="77777777" w:rsidR="00D1653C" w:rsidRDefault="002D08C9" w:rsidP="002D08C9">
      <w:pPr>
        <w:shd w:val="clear" w:color="auto" w:fill="FFFFFF"/>
        <w:textAlignment w:val="baseline"/>
        <w:rPr>
          <w:rFonts w:ascii="inherit" w:hAnsi="inherit" w:cs="Arial"/>
          <w:color w:val="141414"/>
          <w:sz w:val="27"/>
          <w:szCs w:val="27"/>
        </w:rPr>
      </w:pPr>
      <w:r>
        <w:rPr>
          <w:rFonts w:ascii="inherit" w:hAnsi="inherit" w:cs="Arial"/>
          <w:noProof/>
          <w:color w:val="141414"/>
          <w:sz w:val="27"/>
          <w:szCs w:val="27"/>
        </w:rPr>
        <w:lastRenderedPageBreak/>
        <w:drawing>
          <wp:inline distT="0" distB="0" distL="0" distR="0" wp14:anchorId="53170596" wp14:editId="65973FD5">
            <wp:extent cx="5731510" cy="4502785"/>
            <wp:effectExtent l="0" t="0" r="2540" b="0"/>
            <wp:docPr id="537076473" name="Picture 69" descr="UI UX chatgpt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I UX chatgpt promp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502785"/>
                    </a:xfrm>
                    <a:prstGeom prst="rect">
                      <a:avLst/>
                    </a:prstGeom>
                    <a:noFill/>
                    <a:ln>
                      <a:noFill/>
                    </a:ln>
                  </pic:spPr>
                </pic:pic>
              </a:graphicData>
            </a:graphic>
          </wp:inline>
        </w:drawing>
      </w:r>
      <w:r>
        <w:rPr>
          <w:rFonts w:ascii="inherit" w:hAnsi="inherit" w:cs="Arial"/>
          <w:color w:val="141414"/>
          <w:sz w:val="27"/>
          <w:szCs w:val="27"/>
        </w:rPr>
        <w:t xml:space="preserve">We generated a wireframe and user flow, though we </w:t>
      </w:r>
      <w:proofErr w:type="spellStart"/>
      <w:r>
        <w:rPr>
          <w:rFonts w:ascii="inherit" w:hAnsi="inherit" w:cs="Arial"/>
          <w:color w:val="141414"/>
          <w:sz w:val="27"/>
          <w:szCs w:val="27"/>
        </w:rPr>
        <w:t>did’nt</w:t>
      </w:r>
      <w:proofErr w:type="spellEnd"/>
      <w:r>
        <w:rPr>
          <w:rFonts w:ascii="inherit" w:hAnsi="inherit" w:cs="Arial"/>
          <w:color w:val="141414"/>
          <w:sz w:val="27"/>
          <w:szCs w:val="27"/>
        </w:rPr>
        <w:t xml:space="preserve"> add </w:t>
      </w:r>
      <w:proofErr w:type="spellStart"/>
      <w:r>
        <w:rPr>
          <w:rFonts w:ascii="inherit" w:hAnsi="inherit" w:cs="Arial"/>
          <w:color w:val="141414"/>
          <w:sz w:val="27"/>
          <w:szCs w:val="27"/>
        </w:rPr>
        <w:t>enought</w:t>
      </w:r>
      <w:proofErr w:type="spellEnd"/>
      <w:r>
        <w:rPr>
          <w:rFonts w:ascii="inherit" w:hAnsi="inherit" w:cs="Arial"/>
          <w:color w:val="141414"/>
          <w:sz w:val="27"/>
          <w:szCs w:val="27"/>
        </w:rPr>
        <w:t xml:space="preserve"> data </w:t>
      </w:r>
    </w:p>
    <w:p w14:paraId="2A50B3B4" w14:textId="4B43B705" w:rsidR="002D08C9" w:rsidRDefault="002D08C9" w:rsidP="002D08C9">
      <w:pPr>
        <w:shd w:val="clear" w:color="auto" w:fill="FFFFFF"/>
        <w:textAlignment w:val="baseline"/>
        <w:rPr>
          <w:rFonts w:ascii="inherit" w:hAnsi="inherit" w:cs="Arial"/>
          <w:color w:val="141414"/>
          <w:sz w:val="27"/>
          <w:szCs w:val="27"/>
        </w:rPr>
      </w:pPr>
      <w:r>
        <w:rPr>
          <w:rFonts w:ascii="inherit" w:hAnsi="inherit" w:cs="Arial"/>
          <w:color w:val="141414"/>
          <w:sz w:val="27"/>
          <w:szCs w:val="27"/>
        </w:rPr>
        <w:t>in the prompt.</w:t>
      </w:r>
    </w:p>
    <w:p w14:paraId="6E2D002C" w14:textId="77777777" w:rsidR="00D1653C" w:rsidRDefault="00D1653C" w:rsidP="002D08C9">
      <w:pPr>
        <w:shd w:val="clear" w:color="auto" w:fill="FFFFFF"/>
        <w:textAlignment w:val="baseline"/>
        <w:rPr>
          <w:rFonts w:ascii="inherit" w:hAnsi="inherit" w:cs="Arial"/>
          <w:color w:val="141414"/>
          <w:sz w:val="27"/>
          <w:szCs w:val="27"/>
        </w:rPr>
      </w:pPr>
    </w:p>
    <w:p w14:paraId="750AC911"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152. Create wireframes and user flows for a mobile banking app aimed at senior citizens. The design should take into account </w:t>
      </w:r>
      <w:r>
        <w:rPr>
          <w:rStyle w:val="Strong"/>
          <w:rFonts w:ascii="inherit" w:hAnsi="inherit" w:cs="Arial"/>
          <w:color w:val="141414"/>
          <w:sz w:val="27"/>
          <w:szCs w:val="27"/>
          <w:bdr w:val="none" w:sz="0" w:space="0" w:color="auto" w:frame="1"/>
        </w:rPr>
        <w:t>[common challenges faced by seniors when using mobile apps]</w:t>
      </w:r>
      <w:r>
        <w:rPr>
          <w:rFonts w:ascii="inherit" w:hAnsi="inherit" w:cs="Arial"/>
          <w:color w:val="141414"/>
          <w:sz w:val="27"/>
          <w:szCs w:val="27"/>
        </w:rPr>
        <w:t>, </w:t>
      </w:r>
      <w:r>
        <w:rPr>
          <w:rStyle w:val="Strong"/>
          <w:rFonts w:ascii="inherit" w:hAnsi="inherit" w:cs="Arial"/>
          <w:color w:val="141414"/>
          <w:sz w:val="27"/>
          <w:szCs w:val="27"/>
          <w:bdr w:val="none" w:sz="0" w:space="0" w:color="auto" w:frame="1"/>
        </w:rPr>
        <w:t>[specific banking functions they prioritize]</w:t>
      </w:r>
      <w:r>
        <w:rPr>
          <w:rFonts w:ascii="inherit" w:hAnsi="inherit" w:cs="Arial"/>
          <w:color w:val="141414"/>
          <w:sz w:val="27"/>
          <w:szCs w:val="27"/>
        </w:rPr>
        <w:t>, and </w:t>
      </w:r>
      <w:r>
        <w:rPr>
          <w:rStyle w:val="Strong"/>
          <w:rFonts w:ascii="inherit" w:hAnsi="inherit" w:cs="Arial"/>
          <w:color w:val="141414"/>
          <w:sz w:val="27"/>
          <w:szCs w:val="27"/>
          <w:bdr w:val="none" w:sz="0" w:space="0" w:color="auto" w:frame="1"/>
        </w:rPr>
        <w:t>[any preferred visual design elements or themes]</w:t>
      </w:r>
      <w:r>
        <w:rPr>
          <w:rFonts w:ascii="inherit" w:hAnsi="inherit" w:cs="Arial"/>
          <w:color w:val="141414"/>
          <w:sz w:val="27"/>
          <w:szCs w:val="27"/>
        </w:rPr>
        <w:t>.</w:t>
      </w:r>
    </w:p>
    <w:p w14:paraId="104E86D8"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39D098B9"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153. Conduct a heuristic analysis on a travel booking website and provide detailed recommendations. Focus on </w:t>
      </w:r>
      <w:r>
        <w:rPr>
          <w:rStyle w:val="Strong"/>
          <w:rFonts w:ascii="inherit" w:hAnsi="inherit" w:cs="Arial"/>
          <w:color w:val="141414"/>
          <w:sz w:val="27"/>
          <w:szCs w:val="27"/>
          <w:bdr w:val="none" w:sz="0" w:space="0" w:color="auto" w:frame="1"/>
        </w:rPr>
        <w:t>[specific website sections or pages]</w:t>
      </w:r>
      <w:r>
        <w:rPr>
          <w:rFonts w:ascii="inherit" w:hAnsi="inherit" w:cs="Arial"/>
          <w:color w:val="141414"/>
          <w:sz w:val="27"/>
          <w:szCs w:val="27"/>
        </w:rPr>
        <w:t>, </w:t>
      </w:r>
      <w:r>
        <w:rPr>
          <w:rStyle w:val="Strong"/>
          <w:rFonts w:ascii="inherit" w:hAnsi="inherit" w:cs="Arial"/>
          <w:color w:val="141414"/>
          <w:sz w:val="27"/>
          <w:szCs w:val="27"/>
          <w:bdr w:val="none" w:sz="0" w:space="0" w:color="auto" w:frame="1"/>
        </w:rPr>
        <w:t>[types of trips or packages offered]</w:t>
      </w:r>
      <w:r>
        <w:rPr>
          <w:rFonts w:ascii="inherit" w:hAnsi="inherit" w:cs="Arial"/>
          <w:color w:val="141414"/>
          <w:sz w:val="27"/>
          <w:szCs w:val="27"/>
        </w:rPr>
        <w:t>, and </w:t>
      </w:r>
      <w:r>
        <w:rPr>
          <w:rStyle w:val="Strong"/>
          <w:rFonts w:ascii="inherit" w:hAnsi="inherit" w:cs="Arial"/>
          <w:color w:val="141414"/>
          <w:sz w:val="27"/>
          <w:szCs w:val="27"/>
          <w:bdr w:val="none" w:sz="0" w:space="0" w:color="auto" w:frame="1"/>
        </w:rPr>
        <w:t>[key customer feedback or complaints received in the past]</w:t>
      </w:r>
      <w:r>
        <w:rPr>
          <w:rFonts w:ascii="inherit" w:hAnsi="inherit" w:cs="Arial"/>
          <w:color w:val="141414"/>
          <w:sz w:val="27"/>
          <w:szCs w:val="27"/>
        </w:rPr>
        <w:t>.</w:t>
      </w:r>
    </w:p>
    <w:p w14:paraId="6ED8F3FC"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127FBB50"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154. Generate a list of must-have features for an online learning platform targeting young professionals. Take into consideration </w:t>
      </w:r>
      <w:r>
        <w:rPr>
          <w:rStyle w:val="Strong"/>
          <w:rFonts w:ascii="inherit" w:hAnsi="inherit" w:cs="Arial"/>
          <w:color w:val="141414"/>
          <w:sz w:val="27"/>
          <w:szCs w:val="27"/>
          <w:bdr w:val="none" w:sz="0" w:space="0" w:color="auto" w:frame="1"/>
        </w:rPr>
        <w:t xml:space="preserve">[the main subjects or </w:t>
      </w:r>
      <w:r>
        <w:rPr>
          <w:rStyle w:val="Strong"/>
          <w:rFonts w:ascii="inherit" w:hAnsi="inherit" w:cs="Arial"/>
          <w:color w:val="141414"/>
          <w:sz w:val="27"/>
          <w:szCs w:val="27"/>
          <w:bdr w:val="none" w:sz="0" w:space="0" w:color="auto" w:frame="1"/>
        </w:rPr>
        <w:lastRenderedPageBreak/>
        <w:t>fields they are interested in]</w:t>
      </w:r>
      <w:r>
        <w:rPr>
          <w:rFonts w:ascii="inherit" w:hAnsi="inherit" w:cs="Arial"/>
          <w:color w:val="141414"/>
          <w:sz w:val="27"/>
          <w:szCs w:val="27"/>
        </w:rPr>
        <w:t>, </w:t>
      </w:r>
      <w:r>
        <w:rPr>
          <w:rStyle w:val="Strong"/>
          <w:rFonts w:ascii="inherit" w:hAnsi="inherit" w:cs="Arial"/>
          <w:color w:val="141414"/>
          <w:sz w:val="27"/>
          <w:szCs w:val="27"/>
          <w:bdr w:val="none" w:sz="0" w:space="0" w:color="auto" w:frame="1"/>
        </w:rPr>
        <w:t>[learning formats they prefer e.g. video, articles, quizzes]</w:t>
      </w:r>
      <w:r>
        <w:rPr>
          <w:rFonts w:ascii="inherit" w:hAnsi="inherit" w:cs="Arial"/>
          <w:color w:val="141414"/>
          <w:sz w:val="27"/>
          <w:szCs w:val="27"/>
        </w:rPr>
        <w:t>, and</w:t>
      </w:r>
      <w:r>
        <w:rPr>
          <w:rStyle w:val="Strong"/>
          <w:rFonts w:ascii="inherit" w:hAnsi="inherit" w:cs="Arial"/>
          <w:color w:val="141414"/>
          <w:sz w:val="27"/>
          <w:szCs w:val="27"/>
          <w:bdr w:val="none" w:sz="0" w:space="0" w:color="auto" w:frame="1"/>
        </w:rPr>
        <w:t> [any additional tools or resources that might aid their learning journey]</w:t>
      </w:r>
      <w:r>
        <w:rPr>
          <w:rFonts w:ascii="inherit" w:hAnsi="inherit" w:cs="Arial"/>
          <w:color w:val="141414"/>
          <w:sz w:val="27"/>
          <w:szCs w:val="27"/>
        </w:rPr>
        <w:t>.</w:t>
      </w:r>
    </w:p>
    <w:p w14:paraId="03EBB4B7"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4941B830"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155. Conduct an A/B testing plan for a landing page to optimize conversion rates. The plan should focus on </w:t>
      </w:r>
      <w:r>
        <w:rPr>
          <w:rStyle w:val="Strong"/>
          <w:rFonts w:ascii="inherit" w:hAnsi="inherit" w:cs="Arial"/>
          <w:color w:val="141414"/>
          <w:sz w:val="27"/>
          <w:szCs w:val="27"/>
          <w:bdr w:val="none" w:sz="0" w:space="0" w:color="auto" w:frame="1"/>
        </w:rPr>
        <w:t>[specific elements or sections of the landing page]</w:t>
      </w:r>
      <w:r>
        <w:rPr>
          <w:rFonts w:ascii="inherit" w:hAnsi="inherit" w:cs="Arial"/>
          <w:color w:val="141414"/>
          <w:sz w:val="27"/>
          <w:szCs w:val="27"/>
        </w:rPr>
        <w:t>, </w:t>
      </w:r>
      <w:r>
        <w:rPr>
          <w:rStyle w:val="Strong"/>
          <w:rFonts w:ascii="inherit" w:hAnsi="inherit" w:cs="Arial"/>
          <w:color w:val="141414"/>
          <w:sz w:val="27"/>
          <w:szCs w:val="27"/>
          <w:bdr w:val="none" w:sz="0" w:space="0" w:color="auto" w:frame="1"/>
        </w:rPr>
        <w:t>[desired user actions or outcomes]</w:t>
      </w:r>
      <w:r>
        <w:rPr>
          <w:rFonts w:ascii="inherit" w:hAnsi="inherit" w:cs="Arial"/>
          <w:color w:val="141414"/>
          <w:sz w:val="27"/>
          <w:szCs w:val="27"/>
        </w:rPr>
        <w:t>, and </w:t>
      </w:r>
      <w:r>
        <w:rPr>
          <w:rStyle w:val="Strong"/>
          <w:rFonts w:ascii="inherit" w:hAnsi="inherit" w:cs="Arial"/>
          <w:color w:val="141414"/>
          <w:sz w:val="27"/>
          <w:szCs w:val="27"/>
          <w:bdr w:val="none" w:sz="0" w:space="0" w:color="auto" w:frame="1"/>
        </w:rPr>
        <w:t>[metrics or KPIs to evaluate the success of the testing]</w:t>
      </w:r>
      <w:r>
        <w:rPr>
          <w:rFonts w:ascii="inherit" w:hAnsi="inherit" w:cs="Arial"/>
          <w:color w:val="141414"/>
          <w:sz w:val="27"/>
          <w:szCs w:val="27"/>
        </w:rPr>
        <w:t>.</w:t>
      </w:r>
    </w:p>
    <w:p w14:paraId="4F565691"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7943F841"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156. Design a responsive navigation menu for a multi-service platform. Ensure the menu accommodates </w:t>
      </w:r>
      <w:r>
        <w:rPr>
          <w:rStyle w:val="Strong"/>
          <w:rFonts w:ascii="inherit" w:hAnsi="inherit" w:cs="Arial"/>
          <w:color w:val="141414"/>
          <w:sz w:val="27"/>
          <w:szCs w:val="27"/>
          <w:bdr w:val="none" w:sz="0" w:space="0" w:color="auto" w:frame="1"/>
        </w:rPr>
        <w:t>[services ranging from online courses to consulting]</w:t>
      </w:r>
      <w:r>
        <w:rPr>
          <w:rFonts w:ascii="inherit" w:hAnsi="inherit" w:cs="Arial"/>
          <w:color w:val="141414"/>
          <w:sz w:val="27"/>
          <w:szCs w:val="27"/>
        </w:rPr>
        <w:t>, </w:t>
      </w:r>
      <w:r>
        <w:rPr>
          <w:rStyle w:val="Strong"/>
          <w:rFonts w:ascii="inherit" w:hAnsi="inherit" w:cs="Arial"/>
          <w:color w:val="141414"/>
          <w:sz w:val="27"/>
          <w:szCs w:val="27"/>
          <w:bdr w:val="none" w:sz="0" w:space="0" w:color="auto" w:frame="1"/>
        </w:rPr>
        <w:t>[a user account section]</w:t>
      </w:r>
      <w:r>
        <w:rPr>
          <w:rFonts w:ascii="inherit" w:hAnsi="inherit" w:cs="Arial"/>
          <w:color w:val="141414"/>
          <w:sz w:val="27"/>
          <w:szCs w:val="27"/>
        </w:rPr>
        <w:t>, </w:t>
      </w:r>
      <w:r>
        <w:rPr>
          <w:rStyle w:val="Strong"/>
          <w:rFonts w:ascii="inherit" w:hAnsi="inherit" w:cs="Arial"/>
          <w:color w:val="141414"/>
          <w:sz w:val="27"/>
          <w:szCs w:val="27"/>
          <w:bdr w:val="none" w:sz="0" w:space="0" w:color="auto" w:frame="1"/>
        </w:rPr>
        <w:t>[a search function]</w:t>
      </w:r>
      <w:r>
        <w:rPr>
          <w:rFonts w:ascii="inherit" w:hAnsi="inherit" w:cs="Arial"/>
          <w:color w:val="141414"/>
          <w:sz w:val="27"/>
          <w:szCs w:val="27"/>
        </w:rPr>
        <w:t>, and </w:t>
      </w:r>
      <w:r>
        <w:rPr>
          <w:rStyle w:val="Strong"/>
          <w:rFonts w:ascii="inherit" w:hAnsi="inherit" w:cs="Arial"/>
          <w:color w:val="141414"/>
          <w:sz w:val="27"/>
          <w:szCs w:val="27"/>
          <w:bdr w:val="none" w:sz="0" w:space="0" w:color="auto" w:frame="1"/>
        </w:rPr>
        <w:t>[dynamic display depending on user membership level]</w:t>
      </w:r>
      <w:r>
        <w:rPr>
          <w:rFonts w:ascii="inherit" w:hAnsi="inherit" w:cs="Arial"/>
          <w:color w:val="141414"/>
          <w:sz w:val="27"/>
          <w:szCs w:val="27"/>
        </w:rPr>
        <w:t>.</w:t>
      </w:r>
    </w:p>
    <w:p w14:paraId="4AF2C37F"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3F97C841"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157. Develop wireframes for a dashboard tailored for a project management tool for remote teams. The design should consider </w:t>
      </w:r>
      <w:r>
        <w:rPr>
          <w:rStyle w:val="Strong"/>
          <w:rFonts w:ascii="inherit" w:hAnsi="inherit" w:cs="Arial"/>
          <w:color w:val="141414"/>
          <w:sz w:val="27"/>
          <w:szCs w:val="27"/>
          <w:bdr w:val="none" w:sz="0" w:space="0" w:color="auto" w:frame="1"/>
        </w:rPr>
        <w:t>[visual representation of task status]</w:t>
      </w:r>
      <w:r>
        <w:rPr>
          <w:rFonts w:ascii="inherit" w:hAnsi="inherit" w:cs="Arial"/>
          <w:color w:val="141414"/>
          <w:sz w:val="27"/>
          <w:szCs w:val="27"/>
        </w:rPr>
        <w:t>, </w:t>
      </w:r>
      <w:r>
        <w:rPr>
          <w:rStyle w:val="Strong"/>
          <w:rFonts w:ascii="inherit" w:hAnsi="inherit" w:cs="Arial"/>
          <w:color w:val="141414"/>
          <w:sz w:val="27"/>
          <w:szCs w:val="27"/>
          <w:bdr w:val="none" w:sz="0" w:space="0" w:color="auto" w:frame="1"/>
        </w:rPr>
        <w:t>[communication channels]</w:t>
      </w:r>
      <w:r>
        <w:rPr>
          <w:rFonts w:ascii="inherit" w:hAnsi="inherit" w:cs="Arial"/>
          <w:color w:val="141414"/>
          <w:sz w:val="27"/>
          <w:szCs w:val="27"/>
        </w:rPr>
        <w:t>, </w:t>
      </w:r>
      <w:r>
        <w:rPr>
          <w:rStyle w:val="Strong"/>
          <w:rFonts w:ascii="inherit" w:hAnsi="inherit" w:cs="Arial"/>
          <w:color w:val="141414"/>
          <w:sz w:val="27"/>
          <w:szCs w:val="27"/>
          <w:bdr w:val="none" w:sz="0" w:space="0" w:color="auto" w:frame="1"/>
        </w:rPr>
        <w:t>[time-zone differences]</w:t>
      </w:r>
      <w:r>
        <w:rPr>
          <w:rFonts w:ascii="inherit" w:hAnsi="inherit" w:cs="Arial"/>
          <w:color w:val="141414"/>
          <w:sz w:val="27"/>
          <w:szCs w:val="27"/>
        </w:rPr>
        <w:t>, and </w:t>
      </w:r>
      <w:r>
        <w:rPr>
          <w:rStyle w:val="Strong"/>
          <w:rFonts w:ascii="inherit" w:hAnsi="inherit" w:cs="Arial"/>
          <w:color w:val="141414"/>
          <w:sz w:val="27"/>
          <w:szCs w:val="27"/>
          <w:bdr w:val="none" w:sz="0" w:space="0" w:color="auto" w:frame="1"/>
        </w:rPr>
        <w:t>[integration with third-party apps like calendars or email]</w:t>
      </w:r>
      <w:r>
        <w:rPr>
          <w:rFonts w:ascii="inherit" w:hAnsi="inherit" w:cs="Arial"/>
          <w:color w:val="141414"/>
          <w:sz w:val="27"/>
          <w:szCs w:val="27"/>
        </w:rPr>
        <w:t>.</w:t>
      </w:r>
    </w:p>
    <w:p w14:paraId="400FC862"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3CEA3C28"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158. Research and compile a list of best practices for ensuring website accessibility for visually impaired users. Detail </w:t>
      </w:r>
      <w:r>
        <w:rPr>
          <w:rStyle w:val="Strong"/>
          <w:rFonts w:ascii="inherit" w:hAnsi="inherit" w:cs="Arial"/>
          <w:color w:val="141414"/>
          <w:sz w:val="27"/>
          <w:szCs w:val="27"/>
          <w:bdr w:val="none" w:sz="0" w:space="0" w:color="auto" w:frame="1"/>
        </w:rPr>
        <w:t>[tools and software to test accessibility]</w:t>
      </w:r>
      <w:r>
        <w:rPr>
          <w:rFonts w:ascii="inherit" w:hAnsi="inherit" w:cs="Arial"/>
          <w:color w:val="141414"/>
          <w:sz w:val="27"/>
          <w:szCs w:val="27"/>
        </w:rPr>
        <w:t>, </w:t>
      </w:r>
      <w:r>
        <w:rPr>
          <w:rStyle w:val="Strong"/>
          <w:rFonts w:ascii="inherit" w:hAnsi="inherit" w:cs="Arial"/>
          <w:color w:val="141414"/>
          <w:sz w:val="27"/>
          <w:szCs w:val="27"/>
          <w:bdr w:val="none" w:sz="0" w:space="0" w:color="auto" w:frame="1"/>
        </w:rPr>
        <w:t>[</w:t>
      </w:r>
      <w:proofErr w:type="spellStart"/>
      <w:r>
        <w:rPr>
          <w:rStyle w:val="Strong"/>
          <w:rFonts w:ascii="inherit" w:hAnsi="inherit" w:cs="Arial"/>
          <w:color w:val="141414"/>
          <w:sz w:val="27"/>
          <w:szCs w:val="27"/>
          <w:bdr w:val="none" w:sz="0" w:space="0" w:color="auto" w:frame="1"/>
        </w:rPr>
        <w:t>color</w:t>
      </w:r>
      <w:proofErr w:type="spellEnd"/>
      <w:r>
        <w:rPr>
          <w:rStyle w:val="Strong"/>
          <w:rFonts w:ascii="inherit" w:hAnsi="inherit" w:cs="Arial"/>
          <w:color w:val="141414"/>
          <w:sz w:val="27"/>
          <w:szCs w:val="27"/>
          <w:bdr w:val="none" w:sz="0" w:space="0" w:color="auto" w:frame="1"/>
        </w:rPr>
        <w:t xml:space="preserve"> contrast and typography considerations]</w:t>
      </w:r>
      <w:r>
        <w:rPr>
          <w:rFonts w:ascii="inherit" w:hAnsi="inherit" w:cs="Arial"/>
          <w:color w:val="141414"/>
          <w:sz w:val="27"/>
          <w:szCs w:val="27"/>
        </w:rPr>
        <w:t>, </w:t>
      </w:r>
      <w:r>
        <w:rPr>
          <w:rStyle w:val="Strong"/>
          <w:rFonts w:ascii="inherit" w:hAnsi="inherit" w:cs="Arial"/>
          <w:color w:val="141414"/>
          <w:sz w:val="27"/>
          <w:szCs w:val="27"/>
          <w:bdr w:val="none" w:sz="0" w:space="0" w:color="auto" w:frame="1"/>
        </w:rPr>
        <w:t>[navigational aids like screen reader-friendly menus]</w:t>
      </w:r>
      <w:r>
        <w:rPr>
          <w:rFonts w:ascii="inherit" w:hAnsi="inherit" w:cs="Arial"/>
          <w:color w:val="141414"/>
          <w:sz w:val="27"/>
          <w:szCs w:val="27"/>
        </w:rPr>
        <w:t>, and </w:t>
      </w:r>
      <w:r>
        <w:rPr>
          <w:rStyle w:val="Strong"/>
          <w:rFonts w:ascii="inherit" w:hAnsi="inherit" w:cs="Arial"/>
          <w:color w:val="141414"/>
          <w:sz w:val="27"/>
          <w:szCs w:val="27"/>
          <w:bdr w:val="none" w:sz="0" w:space="0" w:color="auto" w:frame="1"/>
        </w:rPr>
        <w:t>[incorporation of voice commands or alternative input methods]</w:t>
      </w:r>
      <w:r>
        <w:rPr>
          <w:rFonts w:ascii="inherit" w:hAnsi="inherit" w:cs="Arial"/>
          <w:color w:val="141414"/>
          <w:sz w:val="27"/>
          <w:szCs w:val="27"/>
        </w:rPr>
        <w:t>.</w:t>
      </w:r>
    </w:p>
    <w:p w14:paraId="32DD0C1E"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01129C82"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159. Propose a redesign for an outdated news portal website. Your proposal should emphasize </w:t>
      </w:r>
      <w:r>
        <w:rPr>
          <w:rStyle w:val="Strong"/>
          <w:rFonts w:ascii="inherit" w:hAnsi="inherit" w:cs="Arial"/>
          <w:color w:val="141414"/>
          <w:sz w:val="27"/>
          <w:szCs w:val="27"/>
          <w:bdr w:val="none" w:sz="0" w:space="0" w:color="auto" w:frame="1"/>
        </w:rPr>
        <w:t>[efficient content categorization]</w:t>
      </w:r>
      <w:r>
        <w:rPr>
          <w:rFonts w:ascii="inherit" w:hAnsi="inherit" w:cs="Arial"/>
          <w:color w:val="141414"/>
          <w:sz w:val="27"/>
          <w:szCs w:val="27"/>
        </w:rPr>
        <w:t>, </w:t>
      </w:r>
      <w:r>
        <w:rPr>
          <w:rStyle w:val="Strong"/>
          <w:rFonts w:ascii="inherit" w:hAnsi="inherit" w:cs="Arial"/>
          <w:color w:val="141414"/>
          <w:sz w:val="27"/>
          <w:szCs w:val="27"/>
          <w:bdr w:val="none" w:sz="0" w:space="0" w:color="auto" w:frame="1"/>
        </w:rPr>
        <w:t>[incorporation of multimedia like videos or podcasts]</w:t>
      </w:r>
      <w:r>
        <w:rPr>
          <w:rFonts w:ascii="inherit" w:hAnsi="inherit" w:cs="Arial"/>
          <w:color w:val="141414"/>
          <w:sz w:val="27"/>
          <w:szCs w:val="27"/>
        </w:rPr>
        <w:t>, </w:t>
      </w:r>
      <w:r>
        <w:rPr>
          <w:rStyle w:val="Strong"/>
          <w:rFonts w:ascii="inherit" w:hAnsi="inherit" w:cs="Arial"/>
          <w:color w:val="141414"/>
          <w:sz w:val="27"/>
          <w:szCs w:val="27"/>
          <w:bdr w:val="none" w:sz="0" w:space="0" w:color="auto" w:frame="1"/>
        </w:rPr>
        <w:t>[personalization based on user reading habits]</w:t>
      </w:r>
      <w:r>
        <w:rPr>
          <w:rFonts w:ascii="inherit" w:hAnsi="inherit" w:cs="Arial"/>
          <w:color w:val="141414"/>
          <w:sz w:val="27"/>
          <w:szCs w:val="27"/>
        </w:rPr>
        <w:t>, and </w:t>
      </w:r>
      <w:r>
        <w:rPr>
          <w:rStyle w:val="Strong"/>
          <w:rFonts w:ascii="inherit" w:hAnsi="inherit" w:cs="Arial"/>
          <w:color w:val="141414"/>
          <w:sz w:val="27"/>
          <w:szCs w:val="27"/>
          <w:bdr w:val="none" w:sz="0" w:space="0" w:color="auto" w:frame="1"/>
        </w:rPr>
        <w:t>[optimization for quick loading and smooth user experience]</w:t>
      </w:r>
      <w:r>
        <w:rPr>
          <w:rFonts w:ascii="inherit" w:hAnsi="inherit" w:cs="Arial"/>
          <w:color w:val="141414"/>
          <w:sz w:val="27"/>
          <w:szCs w:val="27"/>
        </w:rPr>
        <w:t>.</w:t>
      </w:r>
    </w:p>
    <w:p w14:paraId="420ACFC3" w14:textId="77777777" w:rsidR="002D08C9" w:rsidRDefault="002D08C9" w:rsidP="002D08C9">
      <w:pPr>
        <w:pStyle w:val="Heading2"/>
        <w:shd w:val="clear" w:color="auto" w:fill="FFFFFF"/>
        <w:spacing w:before="0"/>
        <w:textAlignment w:val="baseline"/>
        <w:rPr>
          <w:rFonts w:ascii="var(--h2-family)" w:hAnsi="var(--h2-family)" w:cs="Arial"/>
          <w:color w:val="141414"/>
          <w:sz w:val="36"/>
          <w:szCs w:val="36"/>
        </w:rPr>
      </w:pPr>
      <w:r>
        <w:rPr>
          <w:rFonts w:ascii="var(--h2-family)" w:hAnsi="var(--h2-family)" w:cs="Arial"/>
          <w:color w:val="141414"/>
        </w:rPr>
        <w:lastRenderedPageBreak/>
        <w:t>ChatGPT Prompts on Law</w:t>
      </w:r>
    </w:p>
    <w:p w14:paraId="33D14FF2" w14:textId="483637F6" w:rsidR="002D08C9" w:rsidRDefault="002D08C9" w:rsidP="002D08C9">
      <w:pPr>
        <w:shd w:val="clear" w:color="auto" w:fill="FFFFFF"/>
        <w:textAlignment w:val="baseline"/>
        <w:rPr>
          <w:rFonts w:ascii="inherit" w:hAnsi="inherit" w:cs="Arial"/>
          <w:color w:val="141414"/>
          <w:sz w:val="27"/>
          <w:szCs w:val="27"/>
        </w:rPr>
      </w:pPr>
      <w:r>
        <w:rPr>
          <w:rFonts w:ascii="inherit" w:hAnsi="inherit" w:cs="Arial"/>
          <w:noProof/>
          <w:color w:val="141414"/>
          <w:sz w:val="27"/>
          <w:szCs w:val="27"/>
        </w:rPr>
        <w:drawing>
          <wp:inline distT="0" distB="0" distL="0" distR="0" wp14:anchorId="353E300C" wp14:editId="26FCB847">
            <wp:extent cx="5731510" cy="4324350"/>
            <wp:effectExtent l="0" t="0" r="2540" b="0"/>
            <wp:docPr id="376411155" name="Picture 68" descr="ChatGPT Prompts on L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tGPT Prompts on La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324350"/>
                    </a:xfrm>
                    <a:prstGeom prst="rect">
                      <a:avLst/>
                    </a:prstGeom>
                    <a:noFill/>
                    <a:ln>
                      <a:noFill/>
                    </a:ln>
                  </pic:spPr>
                </pic:pic>
              </a:graphicData>
            </a:graphic>
          </wp:inline>
        </w:drawing>
      </w:r>
    </w:p>
    <w:p w14:paraId="1486DB29" w14:textId="77777777" w:rsidR="00D1653C" w:rsidRDefault="00D1653C" w:rsidP="002D08C9">
      <w:pPr>
        <w:shd w:val="clear" w:color="auto" w:fill="FFFFFF"/>
        <w:textAlignment w:val="baseline"/>
        <w:rPr>
          <w:rFonts w:ascii="inherit" w:hAnsi="inherit" w:cs="Arial"/>
          <w:color w:val="141414"/>
          <w:sz w:val="27"/>
          <w:szCs w:val="27"/>
        </w:rPr>
      </w:pPr>
    </w:p>
    <w:p w14:paraId="7FF4CFA0"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160. Draft a comprehensive guide on how to prepare for a personal injury lawsuit. Consider the following: </w:t>
      </w:r>
      <w:r>
        <w:rPr>
          <w:rStyle w:val="Strong"/>
          <w:rFonts w:ascii="inherit" w:hAnsi="inherit" w:cs="Arial"/>
          <w:color w:val="141414"/>
          <w:sz w:val="27"/>
          <w:szCs w:val="27"/>
          <w:bdr w:val="none" w:sz="0" w:space="0" w:color="auto" w:frame="1"/>
        </w:rPr>
        <w:t>[Type of injury (e.g., car accident, slip and fall)]</w:t>
      </w:r>
      <w:r>
        <w:rPr>
          <w:rFonts w:ascii="inherit" w:hAnsi="inherit" w:cs="Arial"/>
          <w:color w:val="141414"/>
          <w:sz w:val="27"/>
          <w:szCs w:val="27"/>
        </w:rPr>
        <w:t>, </w:t>
      </w:r>
      <w:r>
        <w:rPr>
          <w:rStyle w:val="Strong"/>
          <w:rFonts w:ascii="inherit" w:hAnsi="inherit" w:cs="Arial"/>
          <w:color w:val="141414"/>
          <w:sz w:val="27"/>
          <w:szCs w:val="27"/>
          <w:bdr w:val="none" w:sz="0" w:space="0" w:color="auto" w:frame="1"/>
        </w:rPr>
        <w:t>[Location where the injury occurred (e.g., workplace, public space)]</w:t>
      </w:r>
      <w:r>
        <w:rPr>
          <w:rFonts w:ascii="inherit" w:hAnsi="inherit" w:cs="Arial"/>
          <w:color w:val="141414"/>
          <w:sz w:val="27"/>
          <w:szCs w:val="27"/>
        </w:rPr>
        <w:t>, and </w:t>
      </w:r>
      <w:r>
        <w:rPr>
          <w:rStyle w:val="Strong"/>
          <w:rFonts w:ascii="inherit" w:hAnsi="inherit" w:cs="Arial"/>
          <w:color w:val="141414"/>
          <w:sz w:val="27"/>
          <w:szCs w:val="27"/>
          <w:bdr w:val="none" w:sz="0" w:space="0" w:color="auto" w:frame="1"/>
        </w:rPr>
        <w:t>[Specific steps/documents needed (e.g., medical reports, witness statements)]</w:t>
      </w:r>
      <w:r>
        <w:rPr>
          <w:rFonts w:ascii="inherit" w:hAnsi="inherit" w:cs="Arial"/>
          <w:color w:val="141414"/>
          <w:sz w:val="27"/>
          <w:szCs w:val="27"/>
        </w:rPr>
        <w:t>. The audience for this guide is </w:t>
      </w:r>
      <w:r>
        <w:rPr>
          <w:rStyle w:val="Strong"/>
          <w:rFonts w:ascii="inherit" w:hAnsi="inherit" w:cs="Arial"/>
          <w:color w:val="141414"/>
          <w:sz w:val="27"/>
          <w:szCs w:val="27"/>
          <w:bdr w:val="none" w:sz="0" w:space="0" w:color="auto" w:frame="1"/>
        </w:rPr>
        <w:t>[Specify the target audience, e.g., victims, lawyers, caregivers]</w:t>
      </w:r>
      <w:r>
        <w:rPr>
          <w:rFonts w:ascii="inherit" w:hAnsi="inherit" w:cs="Arial"/>
          <w:color w:val="141414"/>
          <w:sz w:val="27"/>
          <w:szCs w:val="27"/>
        </w:rPr>
        <w:t>.</w:t>
      </w:r>
    </w:p>
    <w:p w14:paraId="50C24B9B"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6DCE2FB9"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161. Create a list of important factors to consider when choosing an immigration lawyer. These factors might include </w:t>
      </w:r>
      <w:r>
        <w:rPr>
          <w:rStyle w:val="Strong"/>
          <w:rFonts w:ascii="inherit" w:hAnsi="inherit" w:cs="Arial"/>
          <w:color w:val="141414"/>
          <w:sz w:val="27"/>
          <w:szCs w:val="27"/>
          <w:bdr w:val="none" w:sz="0" w:space="0" w:color="auto" w:frame="1"/>
        </w:rPr>
        <w:t>[Country of destination]</w:t>
      </w:r>
      <w:r>
        <w:rPr>
          <w:rFonts w:ascii="inherit" w:hAnsi="inherit" w:cs="Arial"/>
          <w:color w:val="141414"/>
          <w:sz w:val="27"/>
          <w:szCs w:val="27"/>
        </w:rPr>
        <w:t>, </w:t>
      </w:r>
      <w:r>
        <w:rPr>
          <w:rStyle w:val="Strong"/>
          <w:rFonts w:ascii="inherit" w:hAnsi="inherit" w:cs="Arial"/>
          <w:color w:val="141414"/>
          <w:sz w:val="27"/>
          <w:szCs w:val="27"/>
          <w:bdr w:val="none" w:sz="0" w:space="0" w:color="auto" w:frame="1"/>
        </w:rPr>
        <w:t>[Type of immigration (e.g., work visa, family reunion, asylum)]</w:t>
      </w:r>
      <w:r>
        <w:rPr>
          <w:rFonts w:ascii="inherit" w:hAnsi="inherit" w:cs="Arial"/>
          <w:color w:val="141414"/>
          <w:sz w:val="27"/>
          <w:szCs w:val="27"/>
        </w:rPr>
        <w:t>, and </w:t>
      </w:r>
      <w:r>
        <w:rPr>
          <w:rStyle w:val="Strong"/>
          <w:rFonts w:ascii="inherit" w:hAnsi="inherit" w:cs="Arial"/>
          <w:color w:val="141414"/>
          <w:sz w:val="27"/>
          <w:szCs w:val="27"/>
          <w:bdr w:val="none" w:sz="0" w:space="0" w:color="auto" w:frame="1"/>
        </w:rPr>
        <w:t>[Specific services needed (e.g., application filing, court representation)]</w:t>
      </w:r>
      <w:r>
        <w:rPr>
          <w:rFonts w:ascii="inherit" w:hAnsi="inherit" w:cs="Arial"/>
          <w:color w:val="141414"/>
          <w:sz w:val="27"/>
          <w:szCs w:val="27"/>
        </w:rPr>
        <w:t>. This list is intended for </w:t>
      </w:r>
      <w:r>
        <w:rPr>
          <w:rStyle w:val="Strong"/>
          <w:rFonts w:ascii="inherit" w:hAnsi="inherit" w:cs="Arial"/>
          <w:color w:val="141414"/>
          <w:sz w:val="27"/>
          <w:szCs w:val="27"/>
          <w:bdr w:val="none" w:sz="0" w:space="0" w:color="auto" w:frame="1"/>
        </w:rPr>
        <w:t>[Specify the target group, e.g., immigrants, refugees, employers sponsoring visas]</w:t>
      </w:r>
      <w:r>
        <w:rPr>
          <w:rFonts w:ascii="inherit" w:hAnsi="inherit" w:cs="Arial"/>
          <w:color w:val="141414"/>
          <w:sz w:val="27"/>
          <w:szCs w:val="27"/>
        </w:rPr>
        <w:t>.</w:t>
      </w:r>
    </w:p>
    <w:p w14:paraId="1F655DC0"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1A09BD20"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lastRenderedPageBreak/>
        <w:t>161. Generate a set of tips for law students preparing for the bar exam. Consider aspects such as </w:t>
      </w:r>
      <w:r>
        <w:rPr>
          <w:rStyle w:val="Strong"/>
          <w:rFonts w:ascii="inherit" w:hAnsi="inherit" w:cs="Arial"/>
          <w:color w:val="141414"/>
          <w:sz w:val="27"/>
          <w:szCs w:val="27"/>
          <w:bdr w:val="none" w:sz="0" w:space="0" w:color="auto" w:frame="1"/>
        </w:rPr>
        <w:t>[Areas of law (e.g., civil, criminal, torts)]</w:t>
      </w:r>
      <w:r>
        <w:rPr>
          <w:rFonts w:ascii="inherit" w:hAnsi="inherit" w:cs="Arial"/>
          <w:color w:val="141414"/>
          <w:sz w:val="27"/>
          <w:szCs w:val="27"/>
        </w:rPr>
        <w:t>, </w:t>
      </w:r>
      <w:r>
        <w:rPr>
          <w:rStyle w:val="Strong"/>
          <w:rFonts w:ascii="inherit" w:hAnsi="inherit" w:cs="Arial"/>
          <w:color w:val="141414"/>
          <w:sz w:val="27"/>
          <w:szCs w:val="27"/>
          <w:bdr w:val="none" w:sz="0" w:space="0" w:color="auto" w:frame="1"/>
        </w:rPr>
        <w:t>[Study methods (e.g., group study, flashcards, mock tests)]</w:t>
      </w:r>
      <w:r>
        <w:rPr>
          <w:rFonts w:ascii="inherit" w:hAnsi="inherit" w:cs="Arial"/>
          <w:color w:val="141414"/>
          <w:sz w:val="27"/>
          <w:szCs w:val="27"/>
        </w:rPr>
        <w:t>, and </w:t>
      </w:r>
      <w:r>
        <w:rPr>
          <w:rStyle w:val="Strong"/>
          <w:rFonts w:ascii="inherit" w:hAnsi="inherit" w:cs="Arial"/>
          <w:color w:val="141414"/>
          <w:sz w:val="27"/>
          <w:szCs w:val="27"/>
          <w:bdr w:val="none" w:sz="0" w:space="0" w:color="auto" w:frame="1"/>
        </w:rPr>
        <w:t xml:space="preserve">[Resources for preparation (e.g., books, online platforms, coaching </w:t>
      </w:r>
      <w:proofErr w:type="spellStart"/>
      <w:r>
        <w:rPr>
          <w:rStyle w:val="Strong"/>
          <w:rFonts w:ascii="inherit" w:hAnsi="inherit" w:cs="Arial"/>
          <w:color w:val="141414"/>
          <w:sz w:val="27"/>
          <w:szCs w:val="27"/>
          <w:bdr w:val="none" w:sz="0" w:space="0" w:color="auto" w:frame="1"/>
        </w:rPr>
        <w:t>centers</w:t>
      </w:r>
      <w:proofErr w:type="spellEnd"/>
      <w:r>
        <w:rPr>
          <w:rStyle w:val="Strong"/>
          <w:rFonts w:ascii="inherit" w:hAnsi="inherit" w:cs="Arial"/>
          <w:color w:val="141414"/>
          <w:sz w:val="27"/>
          <w:szCs w:val="27"/>
          <w:bdr w:val="none" w:sz="0" w:space="0" w:color="auto" w:frame="1"/>
        </w:rPr>
        <w:t>)]</w:t>
      </w:r>
      <w:r>
        <w:rPr>
          <w:rFonts w:ascii="inherit" w:hAnsi="inherit" w:cs="Arial"/>
          <w:color w:val="141414"/>
          <w:sz w:val="27"/>
          <w:szCs w:val="27"/>
        </w:rPr>
        <w:t>. These tips are aimed at </w:t>
      </w:r>
      <w:r>
        <w:rPr>
          <w:rStyle w:val="Strong"/>
          <w:rFonts w:ascii="inherit" w:hAnsi="inherit" w:cs="Arial"/>
          <w:color w:val="141414"/>
          <w:sz w:val="27"/>
          <w:szCs w:val="27"/>
          <w:bdr w:val="none" w:sz="0" w:space="0" w:color="auto" w:frame="1"/>
        </w:rPr>
        <w:t>[Specify who, e.g., first-time test takers, re-sitters, foreign law graduates]</w:t>
      </w:r>
      <w:r>
        <w:rPr>
          <w:rFonts w:ascii="inherit" w:hAnsi="inherit" w:cs="Arial"/>
          <w:color w:val="141414"/>
          <w:sz w:val="27"/>
          <w:szCs w:val="27"/>
        </w:rPr>
        <w:t>.</w:t>
      </w:r>
    </w:p>
    <w:p w14:paraId="0052DD22"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02A94447"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162. Draft an introductory paragraph for a legal document concerning </w:t>
      </w:r>
      <w:r>
        <w:rPr>
          <w:rStyle w:val="Strong"/>
          <w:rFonts w:ascii="inherit" w:hAnsi="inherit" w:cs="Arial"/>
          <w:color w:val="141414"/>
          <w:sz w:val="27"/>
          <w:szCs w:val="27"/>
          <w:bdr w:val="none" w:sz="0" w:space="0" w:color="auto" w:frame="1"/>
        </w:rPr>
        <w:t>[specify the legal matter, e.g., ‘property dispute’ or ‘business acquisition’]</w:t>
      </w:r>
      <w:r>
        <w:rPr>
          <w:rFonts w:ascii="inherit" w:hAnsi="inherit" w:cs="Arial"/>
          <w:color w:val="141414"/>
          <w:sz w:val="27"/>
          <w:szCs w:val="27"/>
        </w:rPr>
        <w:t>. Ensure it aligns with the laws of </w:t>
      </w:r>
      <w:r>
        <w:rPr>
          <w:rStyle w:val="Strong"/>
          <w:rFonts w:ascii="inherit" w:hAnsi="inherit" w:cs="Arial"/>
          <w:color w:val="141414"/>
          <w:sz w:val="27"/>
          <w:szCs w:val="27"/>
          <w:bdr w:val="none" w:sz="0" w:space="0" w:color="auto" w:frame="1"/>
        </w:rPr>
        <w:t>[mention the state or country of jurisdiction]</w:t>
      </w:r>
      <w:r>
        <w:rPr>
          <w:rFonts w:ascii="inherit" w:hAnsi="inherit" w:cs="Arial"/>
          <w:color w:val="141414"/>
          <w:sz w:val="27"/>
          <w:szCs w:val="27"/>
        </w:rPr>
        <w:t> and addresses the main objectives </w:t>
      </w:r>
      <w:r>
        <w:rPr>
          <w:rStyle w:val="Strong"/>
          <w:rFonts w:ascii="inherit" w:hAnsi="inherit" w:cs="Arial"/>
          <w:color w:val="141414"/>
          <w:sz w:val="27"/>
          <w:szCs w:val="27"/>
          <w:bdr w:val="none" w:sz="0" w:space="0" w:color="auto" w:frame="1"/>
        </w:rPr>
        <w:t>[detail any specific goals or aims the document should achieve]</w:t>
      </w:r>
      <w:r>
        <w:rPr>
          <w:rFonts w:ascii="inherit" w:hAnsi="inherit" w:cs="Arial"/>
          <w:color w:val="141414"/>
          <w:sz w:val="27"/>
          <w:szCs w:val="27"/>
        </w:rPr>
        <w:t>.</w:t>
      </w:r>
    </w:p>
    <w:p w14:paraId="67C6E620"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32AD0E7E"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163. Research and summarize the main points of the case law on </w:t>
      </w:r>
      <w:r>
        <w:rPr>
          <w:rStyle w:val="Strong"/>
          <w:rFonts w:ascii="inherit" w:hAnsi="inherit" w:cs="Arial"/>
          <w:color w:val="141414"/>
          <w:sz w:val="27"/>
          <w:szCs w:val="27"/>
          <w:bdr w:val="none" w:sz="0" w:space="0" w:color="auto" w:frame="1"/>
        </w:rPr>
        <w:t>[describe the specific legal topic or issue, e.g., ‘intellectual property rights in the tech industry’]</w:t>
      </w:r>
      <w:r>
        <w:rPr>
          <w:rFonts w:ascii="inherit" w:hAnsi="inherit" w:cs="Arial"/>
          <w:color w:val="141414"/>
          <w:sz w:val="27"/>
          <w:szCs w:val="27"/>
        </w:rPr>
        <w:t>. Focus on rulings from </w:t>
      </w:r>
      <w:r>
        <w:rPr>
          <w:rStyle w:val="Strong"/>
          <w:rFonts w:ascii="inherit" w:hAnsi="inherit" w:cs="Arial"/>
          <w:color w:val="141414"/>
          <w:sz w:val="27"/>
          <w:szCs w:val="27"/>
          <w:bdr w:val="none" w:sz="0" w:space="0" w:color="auto" w:frame="1"/>
        </w:rPr>
        <w:t>[specify a particular court or jurisdiction, e.g., ‘9th Circuit Court of Appeals’]</w:t>
      </w:r>
      <w:r>
        <w:rPr>
          <w:rFonts w:ascii="inherit" w:hAnsi="inherit" w:cs="Arial"/>
          <w:color w:val="141414"/>
          <w:sz w:val="27"/>
          <w:szCs w:val="27"/>
        </w:rPr>
        <w:t> and any notable dissenting opinions </w:t>
      </w:r>
      <w:r>
        <w:rPr>
          <w:rStyle w:val="Strong"/>
          <w:rFonts w:ascii="inherit" w:hAnsi="inherit" w:cs="Arial"/>
          <w:color w:val="141414"/>
          <w:sz w:val="27"/>
          <w:szCs w:val="27"/>
          <w:bdr w:val="none" w:sz="0" w:space="0" w:color="auto" w:frame="1"/>
        </w:rPr>
        <w:t>[highlight any specific aspects or arguments you’re particularly interested in]</w:t>
      </w:r>
      <w:r>
        <w:rPr>
          <w:rFonts w:ascii="inherit" w:hAnsi="inherit" w:cs="Arial"/>
          <w:color w:val="141414"/>
          <w:sz w:val="27"/>
          <w:szCs w:val="27"/>
        </w:rPr>
        <w:t>.</w:t>
      </w:r>
    </w:p>
    <w:p w14:paraId="7D9E7134"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3411C22E"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164. Provide an overview of the key legal principles associated with </w:t>
      </w:r>
      <w:r>
        <w:rPr>
          <w:rStyle w:val="Strong"/>
          <w:rFonts w:ascii="inherit" w:hAnsi="inherit" w:cs="Arial"/>
          <w:color w:val="141414"/>
          <w:sz w:val="27"/>
          <w:szCs w:val="27"/>
          <w:bdr w:val="none" w:sz="0" w:space="0" w:color="auto" w:frame="1"/>
        </w:rPr>
        <w:t>[mention a specific law or regulation, e.g., ‘the General Data Protection Regulation (GDPR)’]</w:t>
      </w:r>
      <w:r>
        <w:rPr>
          <w:rFonts w:ascii="inherit" w:hAnsi="inherit" w:cs="Arial"/>
          <w:color w:val="141414"/>
          <w:sz w:val="27"/>
          <w:szCs w:val="27"/>
        </w:rPr>
        <w:t>. Elaborate on its applicability in </w:t>
      </w:r>
      <w:r>
        <w:rPr>
          <w:rStyle w:val="Strong"/>
          <w:rFonts w:ascii="inherit" w:hAnsi="inherit" w:cs="Arial"/>
          <w:color w:val="141414"/>
          <w:sz w:val="27"/>
          <w:szCs w:val="27"/>
          <w:bdr w:val="none" w:sz="0" w:space="0" w:color="auto" w:frame="1"/>
        </w:rPr>
        <w:t>[specify a context or scenario, e.g., ‘online marketing for e-commerce businesses’]</w:t>
      </w:r>
      <w:r>
        <w:rPr>
          <w:rFonts w:ascii="inherit" w:hAnsi="inherit" w:cs="Arial"/>
          <w:color w:val="141414"/>
          <w:sz w:val="27"/>
          <w:szCs w:val="27"/>
        </w:rPr>
        <w:t>, and emphasize any recent changes or interpretations </w:t>
      </w:r>
      <w:r>
        <w:rPr>
          <w:rStyle w:val="Strong"/>
          <w:rFonts w:ascii="inherit" w:hAnsi="inherit" w:cs="Arial"/>
          <w:color w:val="141414"/>
          <w:sz w:val="27"/>
          <w:szCs w:val="27"/>
          <w:bdr w:val="none" w:sz="0" w:space="0" w:color="auto" w:frame="1"/>
        </w:rPr>
        <w:t>[detail any particular amendments or landmark decisions]</w:t>
      </w:r>
      <w:r>
        <w:rPr>
          <w:rFonts w:ascii="inherit" w:hAnsi="inherit" w:cs="Arial"/>
          <w:color w:val="141414"/>
          <w:sz w:val="27"/>
          <w:szCs w:val="27"/>
        </w:rPr>
        <w:t>.</w:t>
      </w:r>
    </w:p>
    <w:p w14:paraId="71A521B0"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2853375A"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165. Outline potential legal arguments for a case involving </w:t>
      </w:r>
      <w:r>
        <w:rPr>
          <w:rStyle w:val="Strong"/>
          <w:rFonts w:ascii="inherit" w:hAnsi="inherit" w:cs="Arial"/>
          <w:color w:val="141414"/>
          <w:sz w:val="27"/>
          <w:szCs w:val="27"/>
          <w:bdr w:val="none" w:sz="0" w:space="0" w:color="auto" w:frame="1"/>
        </w:rPr>
        <w:t>[describe the nature of the case, e.g., ’employment discrimination’ or ‘breach of contract’]</w:t>
      </w:r>
      <w:r>
        <w:rPr>
          <w:rFonts w:ascii="inherit" w:hAnsi="inherit" w:cs="Arial"/>
          <w:color w:val="141414"/>
          <w:sz w:val="27"/>
          <w:szCs w:val="27"/>
        </w:rPr>
        <w:t>. Focus on the statutes from </w:t>
      </w:r>
      <w:r>
        <w:rPr>
          <w:rStyle w:val="Strong"/>
          <w:rFonts w:ascii="inherit" w:hAnsi="inherit" w:cs="Arial"/>
          <w:color w:val="141414"/>
          <w:sz w:val="27"/>
          <w:szCs w:val="27"/>
          <w:bdr w:val="none" w:sz="0" w:space="0" w:color="auto" w:frame="1"/>
        </w:rPr>
        <w:t>[mention the relevant legal code or set of laws, e.g., ‘Title VII of the Civil Rights Act’] </w:t>
      </w:r>
      <w:r>
        <w:rPr>
          <w:rFonts w:ascii="inherit" w:hAnsi="inherit" w:cs="Arial"/>
          <w:color w:val="141414"/>
          <w:sz w:val="27"/>
          <w:szCs w:val="27"/>
        </w:rPr>
        <w:t>and weave in references from leading cases </w:t>
      </w:r>
      <w:r>
        <w:rPr>
          <w:rStyle w:val="Strong"/>
          <w:rFonts w:ascii="inherit" w:hAnsi="inherit" w:cs="Arial"/>
          <w:color w:val="141414"/>
          <w:sz w:val="27"/>
          <w:szCs w:val="27"/>
          <w:bdr w:val="none" w:sz="0" w:space="0" w:color="auto" w:frame="1"/>
        </w:rPr>
        <w:t>[mention any critical cases or precedents you’d like to base your arguments on]</w:t>
      </w:r>
      <w:r>
        <w:rPr>
          <w:rFonts w:ascii="inherit" w:hAnsi="inherit" w:cs="Arial"/>
          <w:color w:val="141414"/>
          <w:sz w:val="27"/>
          <w:szCs w:val="27"/>
        </w:rPr>
        <w:t>.</w:t>
      </w:r>
    </w:p>
    <w:p w14:paraId="10E97F2E"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1B7F4CF7"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lastRenderedPageBreak/>
        <w:t>166. Generate a checklist for client intake on matters related to </w:t>
      </w:r>
      <w:r>
        <w:rPr>
          <w:rStyle w:val="Strong"/>
          <w:rFonts w:ascii="inherit" w:hAnsi="inherit" w:cs="Arial"/>
          <w:color w:val="141414"/>
          <w:sz w:val="27"/>
          <w:szCs w:val="27"/>
          <w:bdr w:val="none" w:sz="0" w:space="0" w:color="auto" w:frame="1"/>
        </w:rPr>
        <w:t>[specify the area of law, e.g., ‘family law’ or ‘corporate mergers’]</w:t>
      </w:r>
      <w:r>
        <w:rPr>
          <w:rFonts w:ascii="inherit" w:hAnsi="inherit" w:cs="Arial"/>
          <w:color w:val="141414"/>
          <w:sz w:val="27"/>
          <w:szCs w:val="27"/>
        </w:rPr>
        <w:t>. Ensure it includes relevant details about </w:t>
      </w:r>
      <w:r>
        <w:rPr>
          <w:rStyle w:val="Strong"/>
          <w:rFonts w:ascii="inherit" w:hAnsi="inherit" w:cs="Arial"/>
          <w:color w:val="141414"/>
          <w:sz w:val="27"/>
          <w:szCs w:val="27"/>
          <w:bdr w:val="none" w:sz="0" w:space="0" w:color="auto" w:frame="1"/>
        </w:rPr>
        <w:t>[highlight the critical components, e.g., ‘assets, liabilities, and dependents’ or ‘existing contracts, stakeholders, and pending litigations’]</w:t>
      </w:r>
      <w:r>
        <w:rPr>
          <w:rFonts w:ascii="inherit" w:hAnsi="inherit" w:cs="Arial"/>
          <w:color w:val="141414"/>
          <w:sz w:val="27"/>
          <w:szCs w:val="27"/>
        </w:rPr>
        <w:t>.</w:t>
      </w:r>
    </w:p>
    <w:p w14:paraId="45610C08"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7DB86E54" w14:textId="77777777" w:rsidR="002D08C9" w:rsidRDefault="002D08C9" w:rsidP="002D08C9">
      <w:pPr>
        <w:pStyle w:val="Heading2"/>
        <w:shd w:val="clear" w:color="auto" w:fill="FFFFFF"/>
        <w:spacing w:before="0"/>
        <w:textAlignment w:val="baseline"/>
        <w:rPr>
          <w:rFonts w:ascii="var(--h2-family)" w:hAnsi="var(--h2-family)" w:cs="Arial"/>
          <w:color w:val="141414"/>
          <w:sz w:val="36"/>
          <w:szCs w:val="36"/>
        </w:rPr>
      </w:pPr>
      <w:r>
        <w:rPr>
          <w:rFonts w:ascii="var(--h2-family)" w:hAnsi="var(--h2-family)" w:cs="Arial"/>
          <w:color w:val="141414"/>
        </w:rPr>
        <w:t>ChatGPT Prompts to Generate AI Art</w:t>
      </w:r>
    </w:p>
    <w:p w14:paraId="276D7B1D" w14:textId="2F23840F" w:rsidR="002D08C9" w:rsidRDefault="002D08C9" w:rsidP="002D08C9">
      <w:pPr>
        <w:shd w:val="clear" w:color="auto" w:fill="FFFFFF"/>
        <w:textAlignment w:val="baseline"/>
        <w:rPr>
          <w:rFonts w:ascii="inherit" w:hAnsi="inherit" w:cs="Arial"/>
          <w:color w:val="141414"/>
          <w:sz w:val="27"/>
          <w:szCs w:val="27"/>
        </w:rPr>
      </w:pPr>
      <w:r>
        <w:rPr>
          <w:rFonts w:ascii="inherit" w:hAnsi="inherit" w:cs="Arial"/>
          <w:noProof/>
          <w:color w:val="141414"/>
          <w:sz w:val="27"/>
          <w:szCs w:val="27"/>
        </w:rPr>
        <w:drawing>
          <wp:inline distT="0" distB="0" distL="0" distR="0" wp14:anchorId="2DC60D0F" wp14:editId="59C9D5FF">
            <wp:extent cx="5731510" cy="3128010"/>
            <wp:effectExtent l="0" t="0" r="2540" b="0"/>
            <wp:docPr id="559968720" name="Picture 67" descr="ChatGPT Prompts to Generate AI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tGPT Prompts to Generate AI Ar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128010"/>
                    </a:xfrm>
                    <a:prstGeom prst="rect">
                      <a:avLst/>
                    </a:prstGeom>
                    <a:noFill/>
                    <a:ln>
                      <a:noFill/>
                    </a:ln>
                  </pic:spPr>
                </pic:pic>
              </a:graphicData>
            </a:graphic>
          </wp:inline>
        </w:drawing>
      </w:r>
      <w:r>
        <w:rPr>
          <w:rFonts w:ascii="inherit" w:hAnsi="inherit" w:cs="Arial"/>
          <w:color w:val="141414"/>
          <w:sz w:val="27"/>
          <w:szCs w:val="27"/>
        </w:rPr>
        <w:t>Using GPT 4</w:t>
      </w:r>
    </w:p>
    <w:p w14:paraId="17C11D12" w14:textId="77777777" w:rsidR="00D1653C" w:rsidRDefault="00D1653C" w:rsidP="002D08C9">
      <w:pPr>
        <w:shd w:val="clear" w:color="auto" w:fill="FFFFFF"/>
        <w:textAlignment w:val="baseline"/>
        <w:rPr>
          <w:rFonts w:ascii="inherit" w:hAnsi="inherit" w:cs="Arial"/>
          <w:color w:val="141414"/>
          <w:sz w:val="27"/>
          <w:szCs w:val="27"/>
        </w:rPr>
      </w:pPr>
    </w:p>
    <w:p w14:paraId="2E18BEE9"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167. Produce a digital painting of a serene landscape featuring </w:t>
      </w:r>
      <w:r>
        <w:rPr>
          <w:rStyle w:val="Strong"/>
          <w:rFonts w:ascii="inherit" w:hAnsi="inherit" w:cs="Arial"/>
          <w:color w:val="141414"/>
          <w:sz w:val="27"/>
          <w:szCs w:val="27"/>
          <w:bdr w:val="none" w:sz="0" w:space="0" w:color="auto" w:frame="1"/>
        </w:rPr>
        <w:t>[mention specific features, e.g., ‘a flowing river, tall pine trees, and a sunset’]</w:t>
      </w:r>
      <w:r>
        <w:rPr>
          <w:rFonts w:ascii="inherit" w:hAnsi="inherit" w:cs="Arial"/>
          <w:color w:val="141414"/>
          <w:sz w:val="27"/>
          <w:szCs w:val="27"/>
        </w:rPr>
        <w:t>. Make sure to emphasize </w:t>
      </w:r>
      <w:r>
        <w:rPr>
          <w:rStyle w:val="Strong"/>
          <w:rFonts w:ascii="inherit" w:hAnsi="inherit" w:cs="Arial"/>
          <w:color w:val="141414"/>
          <w:sz w:val="27"/>
          <w:szCs w:val="27"/>
          <w:bdr w:val="none" w:sz="0" w:space="0" w:color="auto" w:frame="1"/>
        </w:rPr>
        <w:t xml:space="preserve">[highlight a particular </w:t>
      </w:r>
      <w:proofErr w:type="spellStart"/>
      <w:r>
        <w:rPr>
          <w:rStyle w:val="Strong"/>
          <w:rFonts w:ascii="inherit" w:hAnsi="inherit" w:cs="Arial"/>
          <w:color w:val="141414"/>
          <w:sz w:val="27"/>
          <w:szCs w:val="27"/>
          <w:bdr w:val="none" w:sz="0" w:space="0" w:color="auto" w:frame="1"/>
        </w:rPr>
        <w:t>color</w:t>
      </w:r>
      <w:proofErr w:type="spellEnd"/>
      <w:r>
        <w:rPr>
          <w:rStyle w:val="Strong"/>
          <w:rFonts w:ascii="inherit" w:hAnsi="inherit" w:cs="Arial"/>
          <w:color w:val="141414"/>
          <w:sz w:val="27"/>
          <w:szCs w:val="27"/>
          <w:bdr w:val="none" w:sz="0" w:space="0" w:color="auto" w:frame="1"/>
        </w:rPr>
        <w:t xml:space="preserve"> palette or mood, e.g., ‘warm oranges and purples for a twilight feel’]</w:t>
      </w:r>
      <w:r>
        <w:rPr>
          <w:rFonts w:ascii="inherit" w:hAnsi="inherit" w:cs="Arial"/>
          <w:color w:val="141414"/>
          <w:sz w:val="27"/>
          <w:szCs w:val="27"/>
        </w:rPr>
        <w:t> and include subtle details like </w:t>
      </w:r>
      <w:r>
        <w:rPr>
          <w:rStyle w:val="Strong"/>
          <w:rFonts w:ascii="inherit" w:hAnsi="inherit" w:cs="Arial"/>
          <w:color w:val="141414"/>
          <w:sz w:val="27"/>
          <w:szCs w:val="27"/>
          <w:bdr w:val="none" w:sz="0" w:space="0" w:color="auto" w:frame="1"/>
        </w:rPr>
        <w:t>[specify smaller elements, e.g., ‘birds in the sky or ripples in the water’]</w:t>
      </w:r>
      <w:r>
        <w:rPr>
          <w:rFonts w:ascii="inherit" w:hAnsi="inherit" w:cs="Arial"/>
          <w:color w:val="141414"/>
          <w:sz w:val="27"/>
          <w:szCs w:val="27"/>
        </w:rPr>
        <w:t>.</w:t>
      </w:r>
    </w:p>
    <w:p w14:paraId="16A6C90C"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0660AD0A"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168. Generate a detailed illustration of </w:t>
      </w:r>
      <w:r>
        <w:rPr>
          <w:rStyle w:val="Strong"/>
          <w:rFonts w:ascii="inherit" w:hAnsi="inherit" w:cs="Arial"/>
          <w:color w:val="141414"/>
          <w:sz w:val="27"/>
          <w:szCs w:val="27"/>
          <w:bdr w:val="none" w:sz="0" w:space="0" w:color="auto" w:frame="1"/>
        </w:rPr>
        <w:t>[describe a specific scene or character, e.g., ‘a knight defending a stone bridge from a dragon’]</w:t>
      </w:r>
      <w:r>
        <w:rPr>
          <w:rFonts w:ascii="inherit" w:hAnsi="inherit" w:cs="Arial"/>
          <w:color w:val="141414"/>
          <w:sz w:val="27"/>
          <w:szCs w:val="27"/>
        </w:rPr>
        <w:t>. Keep the focus on </w:t>
      </w:r>
      <w:r>
        <w:rPr>
          <w:rStyle w:val="Strong"/>
          <w:rFonts w:ascii="inherit" w:hAnsi="inherit" w:cs="Arial"/>
          <w:color w:val="141414"/>
          <w:sz w:val="27"/>
          <w:szCs w:val="27"/>
          <w:bdr w:val="none" w:sz="0" w:space="0" w:color="auto" w:frame="1"/>
        </w:rPr>
        <w:t xml:space="preserve">[mention specific aspects, e.g., ‘the knight’s intricate </w:t>
      </w:r>
      <w:proofErr w:type="spellStart"/>
      <w:r>
        <w:rPr>
          <w:rStyle w:val="Strong"/>
          <w:rFonts w:ascii="inherit" w:hAnsi="inherit" w:cs="Arial"/>
          <w:color w:val="141414"/>
          <w:sz w:val="27"/>
          <w:szCs w:val="27"/>
          <w:bdr w:val="none" w:sz="0" w:space="0" w:color="auto" w:frame="1"/>
        </w:rPr>
        <w:t>armor</w:t>
      </w:r>
      <w:proofErr w:type="spellEnd"/>
      <w:r>
        <w:rPr>
          <w:rStyle w:val="Strong"/>
          <w:rFonts w:ascii="inherit" w:hAnsi="inherit" w:cs="Arial"/>
          <w:color w:val="141414"/>
          <w:sz w:val="27"/>
          <w:szCs w:val="27"/>
          <w:bdr w:val="none" w:sz="0" w:space="0" w:color="auto" w:frame="1"/>
        </w:rPr>
        <w:t xml:space="preserve"> design’] </w:t>
      </w:r>
      <w:r>
        <w:rPr>
          <w:rFonts w:ascii="inherit" w:hAnsi="inherit" w:cs="Arial"/>
          <w:color w:val="141414"/>
          <w:sz w:val="27"/>
          <w:szCs w:val="27"/>
        </w:rPr>
        <w:t xml:space="preserve">and use a </w:t>
      </w:r>
      <w:proofErr w:type="spellStart"/>
      <w:r>
        <w:rPr>
          <w:rFonts w:ascii="inherit" w:hAnsi="inherit" w:cs="Arial"/>
          <w:color w:val="141414"/>
          <w:sz w:val="27"/>
          <w:szCs w:val="27"/>
        </w:rPr>
        <w:t>color</w:t>
      </w:r>
      <w:proofErr w:type="spellEnd"/>
      <w:r>
        <w:rPr>
          <w:rFonts w:ascii="inherit" w:hAnsi="inherit" w:cs="Arial"/>
          <w:color w:val="141414"/>
          <w:sz w:val="27"/>
          <w:szCs w:val="27"/>
        </w:rPr>
        <w:t xml:space="preserve"> scheme that’s predominantly </w:t>
      </w:r>
      <w:r>
        <w:rPr>
          <w:rStyle w:val="Strong"/>
          <w:rFonts w:ascii="inherit" w:hAnsi="inherit" w:cs="Arial"/>
          <w:color w:val="141414"/>
          <w:sz w:val="27"/>
          <w:szCs w:val="27"/>
          <w:bdr w:val="none" w:sz="0" w:space="0" w:color="auto" w:frame="1"/>
        </w:rPr>
        <w:t xml:space="preserve">[choose </w:t>
      </w:r>
      <w:proofErr w:type="spellStart"/>
      <w:r>
        <w:rPr>
          <w:rStyle w:val="Strong"/>
          <w:rFonts w:ascii="inherit" w:hAnsi="inherit" w:cs="Arial"/>
          <w:color w:val="141414"/>
          <w:sz w:val="27"/>
          <w:szCs w:val="27"/>
          <w:bdr w:val="none" w:sz="0" w:space="0" w:color="auto" w:frame="1"/>
        </w:rPr>
        <w:t>colors</w:t>
      </w:r>
      <w:proofErr w:type="spellEnd"/>
      <w:r>
        <w:rPr>
          <w:rStyle w:val="Strong"/>
          <w:rFonts w:ascii="inherit" w:hAnsi="inherit" w:cs="Arial"/>
          <w:color w:val="141414"/>
          <w:sz w:val="27"/>
          <w:szCs w:val="27"/>
          <w:bdr w:val="none" w:sz="0" w:space="0" w:color="auto" w:frame="1"/>
        </w:rPr>
        <w:t>, e.g., ‘silver and deep blue’]</w:t>
      </w:r>
      <w:r>
        <w:rPr>
          <w:rFonts w:ascii="inherit" w:hAnsi="inherit" w:cs="Arial"/>
          <w:color w:val="141414"/>
          <w:sz w:val="27"/>
          <w:szCs w:val="27"/>
        </w:rPr>
        <w:t>.</w:t>
      </w:r>
    </w:p>
    <w:p w14:paraId="7B6417BA"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45DB1B8B"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lastRenderedPageBreak/>
        <w:t>169. Create a digital artwork of a mountain landscape using a latent vector of </w:t>
      </w:r>
      <w:r>
        <w:rPr>
          <w:rStyle w:val="Strong"/>
          <w:rFonts w:ascii="inherit" w:hAnsi="inherit" w:cs="Arial"/>
          <w:color w:val="141414"/>
          <w:sz w:val="27"/>
          <w:szCs w:val="27"/>
          <w:bdr w:val="none" w:sz="0" w:space="0" w:color="auto" w:frame="1"/>
        </w:rPr>
        <w:t>[mention a specific value or range]</w:t>
      </w:r>
      <w:r>
        <w:rPr>
          <w:rFonts w:ascii="inherit" w:hAnsi="inherit" w:cs="Arial"/>
          <w:color w:val="141414"/>
          <w:sz w:val="27"/>
          <w:szCs w:val="27"/>
        </w:rPr>
        <w:t>. Set the diffusion steps to </w:t>
      </w:r>
      <w:r>
        <w:rPr>
          <w:rStyle w:val="Strong"/>
          <w:rFonts w:ascii="inherit" w:hAnsi="inherit" w:cs="Arial"/>
          <w:color w:val="141414"/>
          <w:sz w:val="27"/>
          <w:szCs w:val="27"/>
          <w:bdr w:val="none" w:sz="0" w:space="0" w:color="auto" w:frame="1"/>
        </w:rPr>
        <w:t>[specify a number]</w:t>
      </w:r>
      <w:r>
        <w:rPr>
          <w:rFonts w:ascii="inherit" w:hAnsi="inherit" w:cs="Arial"/>
          <w:color w:val="141414"/>
          <w:sz w:val="27"/>
          <w:szCs w:val="27"/>
        </w:rPr>
        <w:t> and adjust the temperature to </w:t>
      </w:r>
      <w:r>
        <w:rPr>
          <w:rStyle w:val="Strong"/>
          <w:rFonts w:ascii="inherit" w:hAnsi="inherit" w:cs="Arial"/>
          <w:color w:val="141414"/>
          <w:sz w:val="27"/>
          <w:szCs w:val="27"/>
          <w:bdr w:val="none" w:sz="0" w:space="0" w:color="auto" w:frame="1"/>
        </w:rPr>
        <w:t>[mention a desired value]</w:t>
      </w:r>
      <w:r>
        <w:rPr>
          <w:rFonts w:ascii="inherit" w:hAnsi="inherit" w:cs="Arial"/>
          <w:color w:val="141414"/>
          <w:sz w:val="27"/>
          <w:szCs w:val="27"/>
        </w:rPr>
        <w:t> to capture the details and textures of the rocky surfaces.</w:t>
      </w:r>
    </w:p>
    <w:p w14:paraId="77C8C59B"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01BC8535" w14:textId="168D3FB6" w:rsidR="002D08C9" w:rsidRDefault="002D08C9" w:rsidP="002D08C9">
      <w:pPr>
        <w:shd w:val="clear" w:color="auto" w:fill="FFFFFF"/>
        <w:textAlignment w:val="baseline"/>
        <w:rPr>
          <w:rFonts w:ascii="inherit" w:hAnsi="inherit" w:cs="Arial"/>
          <w:color w:val="141414"/>
          <w:sz w:val="27"/>
          <w:szCs w:val="27"/>
        </w:rPr>
      </w:pPr>
      <w:r>
        <w:rPr>
          <w:rFonts w:ascii="inherit" w:hAnsi="inherit" w:cs="Arial"/>
          <w:noProof/>
          <w:color w:val="141414"/>
          <w:sz w:val="27"/>
          <w:szCs w:val="27"/>
        </w:rPr>
        <w:drawing>
          <wp:inline distT="0" distB="0" distL="0" distR="0" wp14:anchorId="21EFC3FB" wp14:editId="7A93E38B">
            <wp:extent cx="5731510" cy="6517640"/>
            <wp:effectExtent l="0" t="0" r="2540" b="0"/>
            <wp:docPr id="1009597170" name="Picture 66" descr="Created AI image inside chatgpt with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reated AI image inside chatgpt with promp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6517640"/>
                    </a:xfrm>
                    <a:prstGeom prst="rect">
                      <a:avLst/>
                    </a:prstGeom>
                    <a:noFill/>
                    <a:ln>
                      <a:noFill/>
                    </a:ln>
                  </pic:spPr>
                </pic:pic>
              </a:graphicData>
            </a:graphic>
          </wp:inline>
        </w:drawing>
      </w:r>
    </w:p>
    <w:p w14:paraId="1621F322" w14:textId="77777777" w:rsidR="00D1653C" w:rsidRDefault="00D1653C" w:rsidP="002D08C9">
      <w:pPr>
        <w:shd w:val="clear" w:color="auto" w:fill="FFFFFF"/>
        <w:textAlignment w:val="baseline"/>
        <w:rPr>
          <w:rFonts w:ascii="inherit" w:hAnsi="inherit" w:cs="Arial"/>
          <w:color w:val="141414"/>
          <w:sz w:val="27"/>
          <w:szCs w:val="27"/>
        </w:rPr>
      </w:pPr>
    </w:p>
    <w:p w14:paraId="55E1FD83" w14:textId="77777777" w:rsidR="00D1653C"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170. An image of </w:t>
      </w:r>
      <w:r>
        <w:rPr>
          <w:rStyle w:val="Strong"/>
          <w:rFonts w:ascii="inherit" w:hAnsi="inherit" w:cs="Arial"/>
          <w:color w:val="141414"/>
          <w:sz w:val="27"/>
          <w:szCs w:val="27"/>
          <w:bdr w:val="none" w:sz="0" w:space="0" w:color="auto" w:frame="1"/>
        </w:rPr>
        <w:t>[adjective describing mood or atmosphere, e.g., ‘tranquil’]</w:t>
      </w:r>
      <w:r>
        <w:rPr>
          <w:rFonts w:ascii="inherit" w:hAnsi="inherit" w:cs="Arial"/>
          <w:color w:val="141414"/>
          <w:sz w:val="27"/>
          <w:szCs w:val="27"/>
        </w:rPr>
        <w:t> </w:t>
      </w:r>
      <w:r>
        <w:rPr>
          <w:rStyle w:val="Strong"/>
          <w:rFonts w:ascii="inherit" w:hAnsi="inherit" w:cs="Arial"/>
          <w:color w:val="141414"/>
          <w:sz w:val="27"/>
          <w:szCs w:val="27"/>
          <w:bdr w:val="none" w:sz="0" w:space="0" w:color="auto" w:frame="1"/>
        </w:rPr>
        <w:t>[subject, e.g., ‘forest glade’] </w:t>
      </w:r>
      <w:r>
        <w:rPr>
          <w:rFonts w:ascii="inherit" w:hAnsi="inherit" w:cs="Arial"/>
          <w:color w:val="141414"/>
          <w:sz w:val="27"/>
          <w:szCs w:val="27"/>
        </w:rPr>
        <w:t>where </w:t>
      </w:r>
      <w:r>
        <w:rPr>
          <w:rStyle w:val="Strong"/>
          <w:rFonts w:ascii="inherit" w:hAnsi="inherit" w:cs="Arial"/>
          <w:color w:val="141414"/>
          <w:sz w:val="27"/>
          <w:szCs w:val="27"/>
          <w:bdr w:val="none" w:sz="0" w:space="0" w:color="auto" w:frame="1"/>
        </w:rPr>
        <w:t>[subject]</w:t>
      </w:r>
      <w:r>
        <w:rPr>
          <w:rFonts w:ascii="inherit" w:hAnsi="inherit" w:cs="Arial"/>
          <w:color w:val="141414"/>
          <w:sz w:val="27"/>
          <w:szCs w:val="27"/>
        </w:rPr>
        <w:t> is </w:t>
      </w:r>
      <w:r>
        <w:rPr>
          <w:rStyle w:val="Strong"/>
          <w:rFonts w:ascii="inherit" w:hAnsi="inherit" w:cs="Arial"/>
          <w:color w:val="141414"/>
          <w:sz w:val="27"/>
          <w:szCs w:val="27"/>
          <w:bdr w:val="none" w:sz="0" w:space="0" w:color="auto" w:frame="1"/>
        </w:rPr>
        <w:t xml:space="preserve">[doing action, </w:t>
      </w:r>
      <w:r>
        <w:rPr>
          <w:rStyle w:val="Strong"/>
          <w:rFonts w:ascii="inherit" w:hAnsi="inherit" w:cs="Arial"/>
          <w:color w:val="141414"/>
          <w:sz w:val="27"/>
          <w:szCs w:val="27"/>
          <w:bdr w:val="none" w:sz="0" w:space="0" w:color="auto" w:frame="1"/>
        </w:rPr>
        <w:lastRenderedPageBreak/>
        <w:t>e.g., ‘swayed by a gentle breeze’]</w:t>
      </w:r>
      <w:r>
        <w:rPr>
          <w:rFonts w:ascii="inherit" w:hAnsi="inherit" w:cs="Arial"/>
          <w:color w:val="141414"/>
          <w:sz w:val="27"/>
          <w:szCs w:val="27"/>
        </w:rPr>
        <w:t>. Add a </w:t>
      </w:r>
      <w:r>
        <w:rPr>
          <w:rStyle w:val="Strong"/>
          <w:rFonts w:ascii="inherit" w:hAnsi="inherit" w:cs="Arial"/>
          <w:color w:val="141414"/>
          <w:sz w:val="27"/>
          <w:szCs w:val="27"/>
          <w:bdr w:val="none" w:sz="0" w:space="0" w:color="auto" w:frame="1"/>
        </w:rPr>
        <w:t>[creative lighting style, e.g., ‘soft dappled sunlight filtering through the canopy’]</w:t>
      </w:r>
      <w:r>
        <w:rPr>
          <w:rFonts w:ascii="inherit" w:hAnsi="inherit" w:cs="Arial"/>
          <w:color w:val="141414"/>
          <w:sz w:val="27"/>
          <w:szCs w:val="27"/>
        </w:rPr>
        <w:t> to highlight the depth and layers of the scene. The visualization should offer realism that wouldn’t feel out of place. To truly bring this vision to life, infuse the artistic styles and nuances reminiscent of the masterful techniques employed by </w:t>
      </w:r>
      <w:r>
        <w:rPr>
          <w:rStyle w:val="Strong"/>
          <w:rFonts w:ascii="inherit" w:hAnsi="inherit" w:cs="Arial"/>
          <w:color w:val="141414"/>
          <w:sz w:val="27"/>
          <w:szCs w:val="27"/>
          <w:bdr w:val="none" w:sz="0" w:space="0" w:color="auto" w:frame="1"/>
        </w:rPr>
        <w:t>[famous artist 1]</w:t>
      </w:r>
      <w:r>
        <w:rPr>
          <w:rFonts w:ascii="inherit" w:hAnsi="inherit" w:cs="Arial"/>
          <w:color w:val="141414"/>
          <w:sz w:val="27"/>
          <w:szCs w:val="27"/>
        </w:rPr>
        <w:t>, combined with the bold expressions of </w:t>
      </w:r>
      <w:r>
        <w:rPr>
          <w:rStyle w:val="Strong"/>
          <w:rFonts w:ascii="inherit" w:hAnsi="inherit" w:cs="Arial"/>
          <w:color w:val="141414"/>
          <w:sz w:val="27"/>
          <w:szCs w:val="27"/>
          <w:bdr w:val="none" w:sz="0" w:space="0" w:color="auto" w:frame="1"/>
        </w:rPr>
        <w:t>[famous artist 2]</w:t>
      </w:r>
      <w:r>
        <w:rPr>
          <w:rFonts w:ascii="inherit" w:hAnsi="inherit" w:cs="Arial"/>
          <w:color w:val="141414"/>
          <w:sz w:val="27"/>
          <w:szCs w:val="27"/>
        </w:rPr>
        <w:t>, and capped off with the signature touches characteristic of </w:t>
      </w:r>
      <w:r>
        <w:rPr>
          <w:rStyle w:val="Strong"/>
          <w:rFonts w:ascii="inherit" w:hAnsi="inherit" w:cs="Arial"/>
          <w:color w:val="141414"/>
          <w:sz w:val="27"/>
          <w:szCs w:val="27"/>
          <w:bdr w:val="none" w:sz="0" w:space="0" w:color="auto" w:frame="1"/>
        </w:rPr>
        <w:t>[famous artist 3]</w:t>
      </w:r>
      <w:r>
        <w:rPr>
          <w:rFonts w:ascii="inherit" w:hAnsi="inherit" w:cs="Arial"/>
          <w:color w:val="141414"/>
          <w:sz w:val="27"/>
          <w:szCs w:val="27"/>
        </w:rPr>
        <w:t xml:space="preserve">. Moreover, consider the </w:t>
      </w:r>
      <w:proofErr w:type="spellStart"/>
      <w:r>
        <w:rPr>
          <w:rFonts w:ascii="inherit" w:hAnsi="inherit" w:cs="Arial"/>
          <w:color w:val="141414"/>
          <w:sz w:val="27"/>
          <w:szCs w:val="27"/>
        </w:rPr>
        <w:t>color</w:t>
      </w:r>
      <w:proofErr w:type="spellEnd"/>
      <w:r>
        <w:rPr>
          <w:rFonts w:ascii="inherit" w:hAnsi="inherit" w:cs="Arial"/>
          <w:color w:val="141414"/>
          <w:sz w:val="27"/>
          <w:szCs w:val="27"/>
        </w:rPr>
        <w:t xml:space="preserve"> palette and brush strokes synonymous with these artists, ensuring a seamless blend that pays homage to their iconic works.</w:t>
      </w:r>
    </w:p>
    <w:p w14:paraId="384EF056" w14:textId="2F792736"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br/>
      </w:r>
      <w:r>
        <w:rPr>
          <w:rFonts w:ascii="inherit" w:hAnsi="inherit" w:cs="Arial"/>
          <w:color w:val="141414"/>
          <w:sz w:val="27"/>
          <w:szCs w:val="27"/>
        </w:rPr>
        <w:br/>
        <w:t>User </w:t>
      </w:r>
      <w:proofErr w:type="spellStart"/>
      <w:r>
        <w:rPr>
          <w:rFonts w:ascii="inherit" w:hAnsi="inherit" w:cs="Arial"/>
          <w:color w:val="141414"/>
          <w:sz w:val="27"/>
          <w:szCs w:val="27"/>
        </w:rPr>
        <w:fldChar w:fldCharType="begin"/>
      </w:r>
      <w:r>
        <w:rPr>
          <w:rFonts w:ascii="inherit" w:hAnsi="inherit" w:cs="Arial"/>
          <w:color w:val="141414"/>
          <w:sz w:val="27"/>
          <w:szCs w:val="27"/>
        </w:rPr>
        <w:instrText>HYPERLINK "https://chatai.mixerbox.com/" \t "_blank"</w:instrText>
      </w:r>
      <w:r>
        <w:rPr>
          <w:rFonts w:ascii="inherit" w:hAnsi="inherit" w:cs="Arial"/>
          <w:color w:val="141414"/>
          <w:sz w:val="27"/>
          <w:szCs w:val="27"/>
        </w:rPr>
      </w:r>
      <w:r>
        <w:rPr>
          <w:rFonts w:ascii="inherit" w:hAnsi="inherit" w:cs="Arial"/>
          <w:color w:val="141414"/>
          <w:sz w:val="27"/>
          <w:szCs w:val="27"/>
        </w:rPr>
        <w:fldChar w:fldCharType="separate"/>
      </w:r>
      <w:r>
        <w:rPr>
          <w:rStyle w:val="Hyperlink"/>
          <w:rFonts w:ascii="inherit" w:hAnsi="inherit" w:cs="Arial"/>
          <w:sz w:val="27"/>
          <w:szCs w:val="27"/>
          <w:bdr w:val="none" w:sz="0" w:space="0" w:color="auto" w:frame="1"/>
        </w:rPr>
        <w:t>Mixerbox</w:t>
      </w:r>
      <w:proofErr w:type="spellEnd"/>
      <w:r>
        <w:rPr>
          <w:rStyle w:val="Hyperlink"/>
          <w:rFonts w:ascii="inherit" w:hAnsi="inherit" w:cs="Arial"/>
          <w:sz w:val="27"/>
          <w:szCs w:val="27"/>
          <w:bdr w:val="none" w:sz="0" w:space="0" w:color="auto" w:frame="1"/>
        </w:rPr>
        <w:t xml:space="preserve"> plugin</w:t>
      </w:r>
      <w:r>
        <w:rPr>
          <w:rFonts w:ascii="inherit" w:hAnsi="inherit" w:cs="Arial"/>
          <w:color w:val="141414"/>
          <w:sz w:val="27"/>
          <w:szCs w:val="27"/>
        </w:rPr>
        <w:fldChar w:fldCharType="end"/>
      </w:r>
      <w:r>
        <w:rPr>
          <w:rFonts w:ascii="inherit" w:hAnsi="inherit" w:cs="Arial"/>
          <w:color w:val="141414"/>
          <w:sz w:val="27"/>
          <w:szCs w:val="27"/>
        </w:rPr>
        <w:t> to create awesome AI images with ChatGPT.</w:t>
      </w:r>
    </w:p>
    <w:p w14:paraId="02CF09F4" w14:textId="77777777" w:rsidR="002D08C9" w:rsidRDefault="002D08C9" w:rsidP="002D08C9">
      <w:pPr>
        <w:pStyle w:val="Heading2"/>
        <w:shd w:val="clear" w:color="auto" w:fill="FFFFFF"/>
        <w:spacing w:before="0"/>
        <w:textAlignment w:val="baseline"/>
        <w:rPr>
          <w:rFonts w:ascii="var(--h2-family)" w:hAnsi="var(--h2-family)" w:cs="Arial"/>
          <w:color w:val="141414"/>
          <w:sz w:val="36"/>
          <w:szCs w:val="36"/>
        </w:rPr>
      </w:pPr>
      <w:r>
        <w:rPr>
          <w:rFonts w:ascii="var(--h2-family)" w:hAnsi="var(--h2-family)" w:cs="Arial"/>
          <w:color w:val="141414"/>
        </w:rPr>
        <w:t>Write a Novel Using ChatGPT Prompts</w:t>
      </w:r>
    </w:p>
    <w:p w14:paraId="5BBD933B" w14:textId="145BD000" w:rsidR="002D08C9" w:rsidRDefault="002D08C9" w:rsidP="002D08C9">
      <w:pPr>
        <w:shd w:val="clear" w:color="auto" w:fill="FFFFFF"/>
        <w:textAlignment w:val="baseline"/>
        <w:rPr>
          <w:rFonts w:ascii="inherit" w:hAnsi="inherit" w:cs="Arial"/>
          <w:color w:val="141414"/>
          <w:sz w:val="27"/>
          <w:szCs w:val="27"/>
        </w:rPr>
      </w:pPr>
      <w:r>
        <w:rPr>
          <w:rFonts w:ascii="inherit" w:hAnsi="inherit" w:cs="Arial"/>
          <w:noProof/>
          <w:color w:val="141414"/>
          <w:sz w:val="27"/>
          <w:szCs w:val="27"/>
        </w:rPr>
        <w:drawing>
          <wp:inline distT="0" distB="0" distL="0" distR="0" wp14:anchorId="063E2B42" wp14:editId="5A1936E5">
            <wp:extent cx="5731510" cy="4370070"/>
            <wp:effectExtent l="0" t="0" r="2540" b="0"/>
            <wp:docPr id="1258609925" name="Picture 65" descr="Write a Novel Using ChatGPT Prom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rite a Novel Using ChatGPT Prompt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4370070"/>
                    </a:xfrm>
                    <a:prstGeom prst="rect">
                      <a:avLst/>
                    </a:prstGeom>
                    <a:noFill/>
                    <a:ln>
                      <a:noFill/>
                    </a:ln>
                  </pic:spPr>
                </pic:pic>
              </a:graphicData>
            </a:graphic>
          </wp:inline>
        </w:drawing>
      </w:r>
    </w:p>
    <w:p w14:paraId="501170E4" w14:textId="77777777" w:rsidR="00D1653C" w:rsidRDefault="00D1653C" w:rsidP="002D08C9">
      <w:pPr>
        <w:shd w:val="clear" w:color="auto" w:fill="FFFFFF"/>
        <w:textAlignment w:val="baseline"/>
        <w:rPr>
          <w:rFonts w:ascii="inherit" w:hAnsi="inherit" w:cs="Arial"/>
          <w:color w:val="141414"/>
          <w:sz w:val="27"/>
          <w:szCs w:val="27"/>
        </w:rPr>
      </w:pPr>
    </w:p>
    <w:p w14:paraId="12C6241E"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171. Brainstorm potential character profiles for my upcoming novel. I am looking for characters who fit into </w:t>
      </w:r>
      <w:r>
        <w:rPr>
          <w:rStyle w:val="Strong"/>
          <w:rFonts w:ascii="inherit" w:hAnsi="inherit" w:cs="Arial"/>
          <w:color w:val="141414"/>
          <w:sz w:val="27"/>
          <w:szCs w:val="27"/>
          <w:bdr w:val="none" w:sz="0" w:space="0" w:color="auto" w:frame="1"/>
        </w:rPr>
        <w:t>[specify the novel’s setting, e.g., ‘a post-apocalyptic world’] </w:t>
      </w:r>
      <w:r>
        <w:rPr>
          <w:rFonts w:ascii="inherit" w:hAnsi="inherit" w:cs="Arial"/>
          <w:color w:val="141414"/>
          <w:sz w:val="27"/>
          <w:szCs w:val="27"/>
        </w:rPr>
        <w:t>and their roles should be </w:t>
      </w:r>
      <w:r>
        <w:rPr>
          <w:rStyle w:val="Strong"/>
          <w:rFonts w:ascii="inherit" w:hAnsi="inherit" w:cs="Arial"/>
          <w:color w:val="141414"/>
          <w:sz w:val="27"/>
          <w:szCs w:val="27"/>
          <w:bdr w:val="none" w:sz="0" w:space="0" w:color="auto" w:frame="1"/>
        </w:rPr>
        <w:t>[define roles like ‘protagonists’, ‘antagonists’, ‘supporting characters’]</w:t>
      </w:r>
      <w:r>
        <w:rPr>
          <w:rFonts w:ascii="inherit" w:hAnsi="inherit" w:cs="Arial"/>
          <w:color w:val="141414"/>
          <w:sz w:val="27"/>
          <w:szCs w:val="27"/>
        </w:rPr>
        <w:t xml:space="preserve">. Please focus </w:t>
      </w:r>
      <w:r>
        <w:rPr>
          <w:rFonts w:ascii="inherit" w:hAnsi="inherit" w:cs="Arial"/>
          <w:color w:val="141414"/>
          <w:sz w:val="27"/>
          <w:szCs w:val="27"/>
        </w:rPr>
        <w:lastRenderedPageBreak/>
        <w:t>on</w:t>
      </w:r>
      <w:r>
        <w:rPr>
          <w:rStyle w:val="Strong"/>
          <w:rFonts w:ascii="inherit" w:hAnsi="inherit" w:cs="Arial"/>
          <w:color w:val="141414"/>
          <w:sz w:val="27"/>
          <w:szCs w:val="27"/>
          <w:bdr w:val="none" w:sz="0" w:space="0" w:color="auto" w:frame="1"/>
        </w:rPr>
        <w:t> [specify specific character traits, backgrounds, or any other details you want]</w:t>
      </w:r>
      <w:r>
        <w:rPr>
          <w:rFonts w:ascii="inherit" w:hAnsi="inherit" w:cs="Arial"/>
          <w:color w:val="141414"/>
          <w:sz w:val="27"/>
          <w:szCs w:val="27"/>
        </w:rPr>
        <w:t>.</w:t>
      </w:r>
    </w:p>
    <w:p w14:paraId="470529D2"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566449AC"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172. Help me create plot twists for my story. My novel’s current plot revolves around </w:t>
      </w:r>
      <w:r>
        <w:rPr>
          <w:rStyle w:val="Strong"/>
          <w:rFonts w:ascii="inherit" w:hAnsi="inherit" w:cs="Arial"/>
          <w:color w:val="141414"/>
          <w:sz w:val="27"/>
          <w:szCs w:val="27"/>
          <w:bdr w:val="none" w:sz="0" w:space="0" w:color="auto" w:frame="1"/>
        </w:rPr>
        <w:t>[provide a brief outline of your novel’s plot]</w:t>
      </w:r>
      <w:r>
        <w:rPr>
          <w:rFonts w:ascii="inherit" w:hAnsi="inherit" w:cs="Arial"/>
          <w:color w:val="141414"/>
          <w:sz w:val="27"/>
          <w:szCs w:val="27"/>
        </w:rPr>
        <w:t>. I need unexpected twists related to </w:t>
      </w:r>
      <w:r>
        <w:rPr>
          <w:rStyle w:val="Strong"/>
          <w:rFonts w:ascii="inherit" w:hAnsi="inherit" w:cs="Arial"/>
          <w:color w:val="141414"/>
          <w:sz w:val="27"/>
          <w:szCs w:val="27"/>
          <w:bdr w:val="none" w:sz="0" w:space="0" w:color="auto" w:frame="1"/>
        </w:rPr>
        <w:t>[specify elements like ‘a hidden family secret’, ‘a betrayal’, ‘a revelation’]</w:t>
      </w:r>
      <w:r>
        <w:rPr>
          <w:rFonts w:ascii="inherit" w:hAnsi="inherit" w:cs="Arial"/>
          <w:color w:val="141414"/>
          <w:sz w:val="27"/>
          <w:szCs w:val="27"/>
        </w:rPr>
        <w:t>.</w:t>
      </w:r>
    </w:p>
    <w:p w14:paraId="3A55DFE2"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606B1CDB"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173. Suggest some atmospheric descriptions for my story’s setting. The story takes place in </w:t>
      </w:r>
      <w:r>
        <w:rPr>
          <w:rStyle w:val="Strong"/>
          <w:rFonts w:ascii="inherit" w:hAnsi="inherit" w:cs="Arial"/>
          <w:color w:val="141414"/>
          <w:sz w:val="27"/>
          <w:szCs w:val="27"/>
          <w:bdr w:val="none" w:sz="0" w:space="0" w:color="auto" w:frame="1"/>
        </w:rPr>
        <w:t>[describe your story’s primary location, e.g., ‘a haunted mansion’, ‘a bustling 1920s city’]</w:t>
      </w:r>
      <w:r>
        <w:rPr>
          <w:rFonts w:ascii="inherit" w:hAnsi="inherit" w:cs="Arial"/>
          <w:color w:val="141414"/>
          <w:sz w:val="27"/>
          <w:szCs w:val="27"/>
        </w:rPr>
        <w:t>. I want the descriptions to evoke feelings of </w:t>
      </w:r>
      <w:r>
        <w:rPr>
          <w:rStyle w:val="Strong"/>
          <w:rFonts w:ascii="inherit" w:hAnsi="inherit" w:cs="Arial"/>
          <w:color w:val="141414"/>
          <w:sz w:val="27"/>
          <w:szCs w:val="27"/>
          <w:bdr w:val="none" w:sz="0" w:space="0" w:color="auto" w:frame="1"/>
        </w:rPr>
        <w:t>[mention desired emotions like ‘dread’, ‘nostalgia’, ‘wonder’]</w:t>
      </w:r>
      <w:r>
        <w:rPr>
          <w:rFonts w:ascii="inherit" w:hAnsi="inherit" w:cs="Arial"/>
          <w:color w:val="141414"/>
          <w:sz w:val="27"/>
          <w:szCs w:val="27"/>
        </w:rPr>
        <w:t>.</w:t>
      </w:r>
    </w:p>
    <w:p w14:paraId="7B0FA780"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083EE171"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174. Provide dialogue samples for a scene in my book. The scene involves </w:t>
      </w:r>
      <w:r>
        <w:rPr>
          <w:rStyle w:val="Strong"/>
          <w:rFonts w:ascii="inherit" w:hAnsi="inherit" w:cs="Arial"/>
          <w:color w:val="141414"/>
          <w:sz w:val="27"/>
          <w:szCs w:val="27"/>
          <w:bdr w:val="none" w:sz="0" w:space="0" w:color="auto" w:frame="1"/>
        </w:rPr>
        <w:t>[describe the situation, e.g., ‘a heated argument between two lovers’] </w:t>
      </w:r>
      <w:r>
        <w:rPr>
          <w:rFonts w:ascii="inherit" w:hAnsi="inherit" w:cs="Arial"/>
          <w:color w:val="141414"/>
          <w:sz w:val="27"/>
          <w:szCs w:val="27"/>
        </w:rPr>
        <w:t>taking place at </w:t>
      </w:r>
      <w:r>
        <w:rPr>
          <w:rStyle w:val="Strong"/>
          <w:rFonts w:ascii="inherit" w:hAnsi="inherit" w:cs="Arial"/>
          <w:color w:val="141414"/>
          <w:sz w:val="27"/>
          <w:szCs w:val="27"/>
          <w:bdr w:val="none" w:sz="0" w:space="0" w:color="auto" w:frame="1"/>
        </w:rPr>
        <w:t>[specify location]</w:t>
      </w:r>
      <w:r>
        <w:rPr>
          <w:rFonts w:ascii="inherit" w:hAnsi="inherit" w:cs="Arial"/>
          <w:color w:val="141414"/>
          <w:sz w:val="27"/>
          <w:szCs w:val="27"/>
        </w:rPr>
        <w:t>. The key topics they discuss are </w:t>
      </w:r>
      <w:r>
        <w:rPr>
          <w:rStyle w:val="Strong"/>
          <w:rFonts w:ascii="inherit" w:hAnsi="inherit" w:cs="Arial"/>
          <w:color w:val="141414"/>
          <w:sz w:val="27"/>
          <w:szCs w:val="27"/>
          <w:bdr w:val="none" w:sz="0" w:space="0" w:color="auto" w:frame="1"/>
        </w:rPr>
        <w:t>[list key points or subjects the characters are discussing]</w:t>
      </w:r>
      <w:r>
        <w:rPr>
          <w:rFonts w:ascii="inherit" w:hAnsi="inherit" w:cs="Arial"/>
          <w:color w:val="141414"/>
          <w:sz w:val="27"/>
          <w:szCs w:val="27"/>
        </w:rPr>
        <w:t>.</w:t>
      </w:r>
    </w:p>
    <w:p w14:paraId="02056E5E"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6F5B6465"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175. Help me structure a subplot for my novel. The main story is about </w:t>
      </w:r>
      <w:r>
        <w:rPr>
          <w:rStyle w:val="Strong"/>
          <w:rFonts w:ascii="inherit" w:hAnsi="inherit" w:cs="Arial"/>
          <w:color w:val="141414"/>
          <w:sz w:val="27"/>
          <w:szCs w:val="27"/>
          <w:bdr w:val="none" w:sz="0" w:space="0" w:color="auto" w:frame="1"/>
        </w:rPr>
        <w:t>[give the main plot of your novel]</w:t>
      </w:r>
      <w:r>
        <w:rPr>
          <w:rFonts w:ascii="inherit" w:hAnsi="inherit" w:cs="Arial"/>
          <w:color w:val="141414"/>
          <w:sz w:val="27"/>
          <w:szCs w:val="27"/>
        </w:rPr>
        <w:t>, but I want to introduce a subplot involving </w:t>
      </w:r>
      <w:r>
        <w:rPr>
          <w:rStyle w:val="Strong"/>
          <w:rFonts w:ascii="inherit" w:hAnsi="inherit" w:cs="Arial"/>
          <w:color w:val="141414"/>
          <w:sz w:val="27"/>
          <w:szCs w:val="27"/>
          <w:bdr w:val="none" w:sz="0" w:space="0" w:color="auto" w:frame="1"/>
        </w:rPr>
        <w:t>[specify characters or themes, e.g., ‘the protagonist’s estranged sibling’, ‘a mysterious artifact’]</w:t>
      </w:r>
      <w:r>
        <w:rPr>
          <w:rFonts w:ascii="inherit" w:hAnsi="inherit" w:cs="Arial"/>
          <w:color w:val="141414"/>
          <w:sz w:val="27"/>
          <w:szCs w:val="27"/>
        </w:rPr>
        <w:t>. This subplot should touch on themes like </w:t>
      </w:r>
      <w:r>
        <w:rPr>
          <w:rStyle w:val="Strong"/>
          <w:rFonts w:ascii="inherit" w:hAnsi="inherit" w:cs="Arial"/>
          <w:color w:val="141414"/>
          <w:sz w:val="27"/>
          <w:szCs w:val="27"/>
          <w:bdr w:val="none" w:sz="0" w:space="0" w:color="auto" w:frame="1"/>
        </w:rPr>
        <w:t>[mention themes you want to explore, e.g., ‘redemption’, ‘forbidden love’]</w:t>
      </w:r>
      <w:r>
        <w:rPr>
          <w:rFonts w:ascii="inherit" w:hAnsi="inherit" w:cs="Arial"/>
          <w:color w:val="141414"/>
          <w:sz w:val="27"/>
          <w:szCs w:val="27"/>
        </w:rPr>
        <w:t>.</w:t>
      </w:r>
    </w:p>
    <w:p w14:paraId="181B0FB5"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20276750"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176. Offer guidance on writing an emotionally charged scene. I want to depict </w:t>
      </w:r>
      <w:r>
        <w:rPr>
          <w:rStyle w:val="Strong"/>
          <w:rFonts w:ascii="inherit" w:hAnsi="inherit" w:cs="Arial"/>
          <w:color w:val="141414"/>
          <w:sz w:val="27"/>
          <w:szCs w:val="27"/>
          <w:bdr w:val="none" w:sz="0" w:space="0" w:color="auto" w:frame="1"/>
        </w:rPr>
        <w:t>[describe the situation, e.g., ‘a tearful reunion between mother and child’]</w:t>
      </w:r>
      <w:r>
        <w:rPr>
          <w:rFonts w:ascii="inherit" w:hAnsi="inherit" w:cs="Arial"/>
          <w:color w:val="141414"/>
          <w:sz w:val="27"/>
          <w:szCs w:val="27"/>
        </w:rPr>
        <w:t>. I want to focus on </w:t>
      </w:r>
      <w:r>
        <w:rPr>
          <w:rStyle w:val="Strong"/>
          <w:rFonts w:ascii="inherit" w:hAnsi="inherit" w:cs="Arial"/>
          <w:color w:val="141414"/>
          <w:sz w:val="27"/>
          <w:szCs w:val="27"/>
          <w:bdr w:val="none" w:sz="0" w:space="0" w:color="auto" w:frame="1"/>
        </w:rPr>
        <w:t>[list elements like ‘dialogues’, ‘character reactions’, ‘environmental details’] </w:t>
      </w:r>
      <w:r>
        <w:rPr>
          <w:rFonts w:ascii="inherit" w:hAnsi="inherit" w:cs="Arial"/>
          <w:color w:val="141414"/>
          <w:sz w:val="27"/>
          <w:szCs w:val="27"/>
        </w:rPr>
        <w:t>to create the right emotional impact.</w:t>
      </w:r>
    </w:p>
    <w:p w14:paraId="7C254099"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22B31BD7"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177. Recommend potential conflicts for my characters. Given their backgrounds </w:t>
      </w:r>
      <w:r>
        <w:rPr>
          <w:rStyle w:val="Strong"/>
          <w:rFonts w:ascii="inherit" w:hAnsi="inherit" w:cs="Arial"/>
          <w:color w:val="141414"/>
          <w:sz w:val="27"/>
          <w:szCs w:val="27"/>
          <w:bdr w:val="none" w:sz="0" w:space="0" w:color="auto" w:frame="1"/>
        </w:rPr>
        <w:t>[briefly describe main characters’ backgrounds or traits]</w:t>
      </w:r>
      <w:r>
        <w:rPr>
          <w:rFonts w:ascii="inherit" w:hAnsi="inherit" w:cs="Arial"/>
          <w:color w:val="141414"/>
          <w:sz w:val="27"/>
          <w:szCs w:val="27"/>
        </w:rPr>
        <w:t xml:space="preserve">, </w:t>
      </w:r>
      <w:r>
        <w:rPr>
          <w:rFonts w:ascii="inherit" w:hAnsi="inherit" w:cs="Arial"/>
          <w:color w:val="141414"/>
          <w:sz w:val="27"/>
          <w:szCs w:val="27"/>
        </w:rPr>
        <w:lastRenderedPageBreak/>
        <w:t>suggest situations where they would come into conflict due to </w:t>
      </w:r>
      <w:r>
        <w:rPr>
          <w:rStyle w:val="Strong"/>
          <w:rFonts w:ascii="inherit" w:hAnsi="inherit" w:cs="Arial"/>
          <w:color w:val="141414"/>
          <w:sz w:val="27"/>
          <w:szCs w:val="27"/>
          <w:bdr w:val="none" w:sz="0" w:space="0" w:color="auto" w:frame="1"/>
        </w:rPr>
        <w:t>[specify reasons e.g., ‘differing beliefs’, ‘past events’, ‘external pressures’]</w:t>
      </w:r>
      <w:r>
        <w:rPr>
          <w:rFonts w:ascii="inherit" w:hAnsi="inherit" w:cs="Arial"/>
          <w:color w:val="141414"/>
          <w:sz w:val="27"/>
          <w:szCs w:val="27"/>
        </w:rPr>
        <w:t>.</w:t>
      </w:r>
    </w:p>
    <w:p w14:paraId="4C3FCE49" w14:textId="77777777" w:rsidR="002D08C9" w:rsidRDefault="002D08C9" w:rsidP="002D08C9">
      <w:pPr>
        <w:pStyle w:val="Heading2"/>
        <w:shd w:val="clear" w:color="auto" w:fill="FFFFFF"/>
        <w:spacing w:before="0"/>
        <w:textAlignment w:val="baseline"/>
        <w:rPr>
          <w:rFonts w:ascii="var(--h2-family)" w:hAnsi="var(--h2-family)" w:cs="Arial"/>
          <w:color w:val="141414"/>
          <w:sz w:val="36"/>
          <w:szCs w:val="36"/>
        </w:rPr>
      </w:pPr>
      <w:r>
        <w:rPr>
          <w:rFonts w:ascii="var(--h2-family)" w:hAnsi="var(--h2-family)" w:cs="Arial"/>
          <w:color w:val="141414"/>
        </w:rPr>
        <w:t>Use ChatGPT Like a Virtual Assistant</w:t>
      </w:r>
    </w:p>
    <w:p w14:paraId="46D9B5CA" w14:textId="3C2C392D" w:rsidR="002D08C9" w:rsidRDefault="002D08C9" w:rsidP="002D08C9">
      <w:pPr>
        <w:pStyle w:val="NormalWeb"/>
        <w:shd w:val="clear" w:color="auto" w:fill="FFFFFF"/>
        <w:spacing w:before="0" w:after="0"/>
        <w:textAlignment w:val="baseline"/>
        <w:rPr>
          <w:rFonts w:ascii="inherit" w:hAnsi="inherit" w:cs="Arial"/>
          <w:color w:val="141414"/>
          <w:sz w:val="27"/>
          <w:szCs w:val="27"/>
        </w:rPr>
      </w:pPr>
      <w:r>
        <w:rPr>
          <w:rFonts w:ascii="inherit" w:hAnsi="inherit" w:cs="Arial"/>
          <w:color w:val="141414"/>
          <w:sz w:val="27"/>
          <w:szCs w:val="27"/>
        </w:rPr>
        <w:t>.</w:t>
      </w:r>
    </w:p>
    <w:p w14:paraId="421AA3F1" w14:textId="77777777" w:rsidR="00D1653C"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178. Please help me schedule a meeting for next week. I’d like to discuss </w:t>
      </w:r>
      <w:r>
        <w:rPr>
          <w:rStyle w:val="Strong"/>
          <w:rFonts w:ascii="inherit" w:hAnsi="inherit" w:cs="Arial"/>
          <w:color w:val="141414"/>
          <w:sz w:val="27"/>
          <w:szCs w:val="27"/>
          <w:bdr w:val="none" w:sz="0" w:space="0" w:color="auto" w:frame="1"/>
        </w:rPr>
        <w:t>[specific topic of the meeting]</w:t>
      </w:r>
      <w:r>
        <w:rPr>
          <w:rFonts w:ascii="inherit" w:hAnsi="inherit" w:cs="Arial"/>
          <w:color w:val="141414"/>
          <w:sz w:val="27"/>
          <w:szCs w:val="27"/>
        </w:rPr>
        <w:t> with my team members </w:t>
      </w:r>
      <w:r>
        <w:rPr>
          <w:rStyle w:val="Strong"/>
          <w:rFonts w:ascii="inherit" w:hAnsi="inherit" w:cs="Arial"/>
          <w:color w:val="141414"/>
          <w:sz w:val="27"/>
          <w:szCs w:val="27"/>
          <w:bdr w:val="none" w:sz="0" w:space="0" w:color="auto" w:frame="1"/>
        </w:rPr>
        <w:t>[mention their names]</w:t>
      </w:r>
      <w:r>
        <w:rPr>
          <w:rFonts w:ascii="inherit" w:hAnsi="inherit" w:cs="Arial"/>
          <w:color w:val="141414"/>
          <w:sz w:val="27"/>
          <w:szCs w:val="27"/>
        </w:rPr>
        <w:t>. Can you check the availability for </w:t>
      </w:r>
      <w:r>
        <w:rPr>
          <w:rStyle w:val="Strong"/>
          <w:rFonts w:ascii="inherit" w:hAnsi="inherit" w:cs="Arial"/>
          <w:color w:val="141414"/>
          <w:sz w:val="27"/>
          <w:szCs w:val="27"/>
          <w:bdr w:val="none" w:sz="0" w:space="0" w:color="auto" w:frame="1"/>
        </w:rPr>
        <w:t>[date and time range]</w:t>
      </w:r>
      <w:r>
        <w:rPr>
          <w:rFonts w:ascii="inherit" w:hAnsi="inherit" w:cs="Arial"/>
          <w:color w:val="141414"/>
          <w:sz w:val="27"/>
          <w:szCs w:val="27"/>
        </w:rPr>
        <w:t> and let me know? This is important as we are approaching a critical phase of </w:t>
      </w:r>
      <w:r>
        <w:rPr>
          <w:rStyle w:val="Strong"/>
          <w:rFonts w:ascii="inherit" w:hAnsi="inherit" w:cs="Arial"/>
          <w:color w:val="141414"/>
          <w:sz w:val="27"/>
          <w:szCs w:val="27"/>
          <w:bdr w:val="none" w:sz="0" w:space="0" w:color="auto" w:frame="1"/>
        </w:rPr>
        <w:t>[project or task name] </w:t>
      </w:r>
      <w:r>
        <w:rPr>
          <w:rFonts w:ascii="inherit" w:hAnsi="inherit" w:cs="Arial"/>
          <w:color w:val="141414"/>
          <w:sz w:val="27"/>
          <w:szCs w:val="27"/>
        </w:rPr>
        <w:t>and need everyone on board.</w:t>
      </w:r>
    </w:p>
    <w:p w14:paraId="291FD61C" w14:textId="079A361D"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br/>
      </w:r>
      <w:r>
        <w:rPr>
          <w:rFonts w:ascii="inherit" w:hAnsi="inherit" w:cs="Arial"/>
          <w:color w:val="141414"/>
          <w:sz w:val="27"/>
          <w:szCs w:val="27"/>
        </w:rPr>
        <w:br/>
        <w:t>You can use </w:t>
      </w:r>
      <w:hyperlink r:id="rId28" w:tgtFrame="_blank" w:history="1">
        <w:r>
          <w:rPr>
            <w:rStyle w:val="Hyperlink"/>
            <w:rFonts w:ascii="inherit" w:hAnsi="inherit" w:cs="Arial"/>
            <w:sz w:val="27"/>
            <w:szCs w:val="27"/>
            <w:bdr w:val="none" w:sz="0" w:space="0" w:color="auto" w:frame="1"/>
          </w:rPr>
          <w:t>Chat with calendars</w:t>
        </w:r>
      </w:hyperlink>
      <w:r>
        <w:rPr>
          <w:rFonts w:ascii="inherit" w:hAnsi="inherit" w:cs="Arial"/>
          <w:color w:val="141414"/>
          <w:sz w:val="27"/>
          <w:szCs w:val="27"/>
        </w:rPr>
        <w:t> plugin with this prompt.</w:t>
      </w:r>
    </w:p>
    <w:p w14:paraId="6F3DBF15" w14:textId="77777777" w:rsidR="00D1653C"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179. I received an email from </w:t>
      </w:r>
      <w:r>
        <w:rPr>
          <w:rStyle w:val="Strong"/>
          <w:rFonts w:ascii="inherit" w:hAnsi="inherit" w:cs="Arial"/>
          <w:color w:val="141414"/>
          <w:sz w:val="27"/>
          <w:szCs w:val="27"/>
          <w:bdr w:val="none" w:sz="0" w:space="0" w:color="auto" w:frame="1"/>
        </w:rPr>
        <w:t>[name of the person or company]</w:t>
      </w:r>
      <w:r>
        <w:rPr>
          <w:rFonts w:ascii="inherit" w:hAnsi="inherit" w:cs="Arial"/>
          <w:color w:val="141414"/>
          <w:sz w:val="27"/>
          <w:szCs w:val="27"/>
        </w:rPr>
        <w:t> regarding </w:t>
      </w:r>
      <w:r>
        <w:rPr>
          <w:rStyle w:val="Strong"/>
          <w:rFonts w:ascii="inherit" w:hAnsi="inherit" w:cs="Arial"/>
          <w:color w:val="141414"/>
          <w:sz w:val="27"/>
          <w:szCs w:val="27"/>
          <w:bdr w:val="none" w:sz="0" w:space="0" w:color="auto" w:frame="1"/>
        </w:rPr>
        <w:t>[subject or main content of the email]</w:t>
      </w:r>
      <w:r>
        <w:rPr>
          <w:rFonts w:ascii="inherit" w:hAnsi="inherit" w:cs="Arial"/>
          <w:color w:val="141414"/>
          <w:sz w:val="27"/>
          <w:szCs w:val="27"/>
        </w:rPr>
        <w:t>. Can you pull out the key points from it and summarize it for me? I have a presentation on </w:t>
      </w:r>
      <w:r>
        <w:rPr>
          <w:rStyle w:val="Strong"/>
          <w:rFonts w:ascii="inherit" w:hAnsi="inherit" w:cs="Arial"/>
          <w:color w:val="141414"/>
          <w:sz w:val="27"/>
          <w:szCs w:val="27"/>
          <w:bdr w:val="none" w:sz="0" w:space="0" w:color="auto" w:frame="1"/>
        </w:rPr>
        <w:t>[specific date]</w:t>
      </w:r>
      <w:r>
        <w:rPr>
          <w:rFonts w:ascii="inherit" w:hAnsi="inherit" w:cs="Arial"/>
          <w:color w:val="141414"/>
          <w:sz w:val="27"/>
          <w:szCs w:val="27"/>
        </w:rPr>
        <w:t> and might need to include this information.</w:t>
      </w:r>
    </w:p>
    <w:p w14:paraId="4565ADD6" w14:textId="1310313D"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br/>
      </w:r>
      <w:r>
        <w:rPr>
          <w:rFonts w:ascii="inherit" w:hAnsi="inherit" w:cs="Arial"/>
          <w:color w:val="141414"/>
          <w:sz w:val="27"/>
          <w:szCs w:val="27"/>
        </w:rPr>
        <w:br/>
        <w:t>Use </w:t>
      </w:r>
      <w:hyperlink r:id="rId29" w:tgtFrame="_blank" w:history="1">
        <w:r>
          <w:rPr>
            <w:rStyle w:val="Hyperlink"/>
            <w:rFonts w:ascii="inherit" w:hAnsi="inherit" w:cs="Arial"/>
            <w:sz w:val="27"/>
            <w:szCs w:val="27"/>
            <w:bdr w:val="none" w:sz="0" w:space="0" w:color="auto" w:frame="1"/>
          </w:rPr>
          <w:t>Clay plugin</w:t>
        </w:r>
      </w:hyperlink>
      <w:r>
        <w:rPr>
          <w:rFonts w:ascii="inherit" w:hAnsi="inherit" w:cs="Arial"/>
          <w:color w:val="141414"/>
          <w:sz w:val="27"/>
          <w:szCs w:val="27"/>
        </w:rPr>
        <w:t> with this prompt.</w:t>
      </w:r>
    </w:p>
    <w:p w14:paraId="437C2B55" w14:textId="77777777" w:rsidR="00D1653C"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180. I have a call scheduled with </w:t>
      </w:r>
      <w:r>
        <w:rPr>
          <w:rStyle w:val="Strong"/>
          <w:rFonts w:ascii="inherit" w:hAnsi="inherit" w:cs="Arial"/>
          <w:color w:val="141414"/>
          <w:sz w:val="27"/>
          <w:szCs w:val="27"/>
          <w:bdr w:val="none" w:sz="0" w:space="0" w:color="auto" w:frame="1"/>
        </w:rPr>
        <w:t>[name of the person]</w:t>
      </w:r>
      <w:r>
        <w:rPr>
          <w:rFonts w:ascii="inherit" w:hAnsi="inherit" w:cs="Arial"/>
          <w:color w:val="141414"/>
          <w:sz w:val="27"/>
          <w:szCs w:val="27"/>
        </w:rPr>
        <w:t> on </w:t>
      </w:r>
      <w:r>
        <w:rPr>
          <w:rStyle w:val="Strong"/>
          <w:rFonts w:ascii="inherit" w:hAnsi="inherit" w:cs="Arial"/>
          <w:color w:val="141414"/>
          <w:sz w:val="27"/>
          <w:szCs w:val="27"/>
          <w:bdr w:val="none" w:sz="0" w:space="0" w:color="auto" w:frame="1"/>
        </w:rPr>
        <w:t>[specific date and time]</w:t>
      </w:r>
      <w:r>
        <w:rPr>
          <w:rFonts w:ascii="inherit" w:hAnsi="inherit" w:cs="Arial"/>
          <w:color w:val="141414"/>
          <w:sz w:val="27"/>
          <w:szCs w:val="27"/>
        </w:rPr>
        <w:t>. Can you remind me 30 minutes before it starts? It’s crucial because we’ll be discussing </w:t>
      </w:r>
      <w:r>
        <w:rPr>
          <w:rStyle w:val="Strong"/>
          <w:rFonts w:ascii="inherit" w:hAnsi="inherit" w:cs="Arial"/>
          <w:color w:val="141414"/>
          <w:sz w:val="27"/>
          <w:szCs w:val="27"/>
          <w:bdr w:val="none" w:sz="0" w:space="0" w:color="auto" w:frame="1"/>
        </w:rPr>
        <w:t>[major agenda points of the call]</w:t>
      </w:r>
      <w:r>
        <w:rPr>
          <w:rFonts w:ascii="inherit" w:hAnsi="inherit" w:cs="Arial"/>
          <w:color w:val="141414"/>
          <w:sz w:val="27"/>
          <w:szCs w:val="27"/>
        </w:rPr>
        <w:t> and I don’t want to miss out.</w:t>
      </w:r>
      <w:r>
        <w:rPr>
          <w:rFonts w:ascii="inherit" w:hAnsi="inherit" w:cs="Arial"/>
          <w:color w:val="141414"/>
          <w:sz w:val="27"/>
          <w:szCs w:val="27"/>
        </w:rPr>
        <w:br/>
      </w:r>
    </w:p>
    <w:p w14:paraId="68CAD763" w14:textId="2ED8853C"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br/>
        <w:t>Use </w:t>
      </w:r>
      <w:hyperlink r:id="rId30" w:tgtFrame="_blank" w:history="1">
        <w:r>
          <w:rPr>
            <w:rStyle w:val="Hyperlink"/>
            <w:rFonts w:ascii="inherit" w:hAnsi="inherit" w:cs="Arial"/>
            <w:sz w:val="27"/>
            <w:szCs w:val="27"/>
            <w:bdr w:val="none" w:sz="0" w:space="0" w:color="auto" w:frame="1"/>
          </w:rPr>
          <w:t>Reminders</w:t>
        </w:r>
      </w:hyperlink>
      <w:r>
        <w:rPr>
          <w:rFonts w:ascii="inherit" w:hAnsi="inherit" w:cs="Arial"/>
          <w:color w:val="141414"/>
          <w:sz w:val="27"/>
          <w:szCs w:val="27"/>
        </w:rPr>
        <w:t> ChatGPT plugin in order to schedule calls like a virtual assistant.</w:t>
      </w:r>
    </w:p>
    <w:p w14:paraId="48B5D957"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181. Please draft an email for me to send to </w:t>
      </w:r>
      <w:r>
        <w:rPr>
          <w:rStyle w:val="Strong"/>
          <w:rFonts w:ascii="inherit" w:hAnsi="inherit" w:cs="Arial"/>
          <w:color w:val="141414"/>
          <w:sz w:val="27"/>
          <w:szCs w:val="27"/>
          <w:bdr w:val="none" w:sz="0" w:space="0" w:color="auto" w:frame="1"/>
        </w:rPr>
        <w:t>[recipient’s name]</w:t>
      </w:r>
      <w:r>
        <w:rPr>
          <w:rFonts w:ascii="inherit" w:hAnsi="inherit" w:cs="Arial"/>
          <w:color w:val="141414"/>
          <w:sz w:val="27"/>
          <w:szCs w:val="27"/>
        </w:rPr>
        <w:t>. The main points to cover are: </w:t>
      </w:r>
      <w:r>
        <w:rPr>
          <w:rStyle w:val="Strong"/>
          <w:rFonts w:ascii="inherit" w:hAnsi="inherit" w:cs="Arial"/>
          <w:color w:val="141414"/>
          <w:sz w:val="27"/>
          <w:szCs w:val="27"/>
          <w:bdr w:val="none" w:sz="0" w:space="0" w:color="auto" w:frame="1"/>
        </w:rPr>
        <w:t>[key message points]</w:t>
      </w:r>
      <w:r>
        <w:rPr>
          <w:rFonts w:ascii="inherit" w:hAnsi="inherit" w:cs="Arial"/>
          <w:color w:val="141414"/>
          <w:sz w:val="27"/>
          <w:szCs w:val="27"/>
        </w:rPr>
        <w:t>. Also, attach the file named </w:t>
      </w:r>
      <w:r>
        <w:rPr>
          <w:rStyle w:val="Strong"/>
          <w:rFonts w:ascii="inherit" w:hAnsi="inherit" w:cs="Arial"/>
          <w:color w:val="141414"/>
          <w:sz w:val="27"/>
          <w:szCs w:val="27"/>
          <w:bdr w:val="none" w:sz="0" w:space="0" w:color="auto" w:frame="1"/>
        </w:rPr>
        <w:t>[specific file name]</w:t>
      </w:r>
      <w:r>
        <w:rPr>
          <w:rFonts w:ascii="inherit" w:hAnsi="inherit" w:cs="Arial"/>
          <w:color w:val="141414"/>
          <w:sz w:val="27"/>
          <w:szCs w:val="27"/>
        </w:rPr>
        <w:t> from my documents. This is to update them about our progress in </w:t>
      </w:r>
      <w:r>
        <w:rPr>
          <w:rStyle w:val="Strong"/>
          <w:rFonts w:ascii="inherit" w:hAnsi="inherit" w:cs="Arial"/>
          <w:color w:val="141414"/>
          <w:sz w:val="27"/>
          <w:szCs w:val="27"/>
          <w:bdr w:val="none" w:sz="0" w:space="0" w:color="auto" w:frame="1"/>
        </w:rPr>
        <w:t>[specific project or task name]</w:t>
      </w:r>
      <w:r>
        <w:rPr>
          <w:rFonts w:ascii="inherit" w:hAnsi="inherit" w:cs="Arial"/>
          <w:color w:val="141414"/>
          <w:sz w:val="27"/>
          <w:szCs w:val="27"/>
        </w:rPr>
        <w:t>.</w:t>
      </w:r>
    </w:p>
    <w:p w14:paraId="7ED4AFEA"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49895A0E" w14:textId="77777777" w:rsidR="00D1653C"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182. Find me the top-rated software/tools for </w:t>
      </w:r>
      <w:r>
        <w:rPr>
          <w:rStyle w:val="Strong"/>
          <w:rFonts w:ascii="inherit" w:hAnsi="inherit" w:cs="Arial"/>
          <w:color w:val="141414"/>
          <w:sz w:val="27"/>
          <w:szCs w:val="27"/>
          <w:bdr w:val="none" w:sz="0" w:space="0" w:color="auto" w:frame="1"/>
        </w:rPr>
        <w:t>[specific task or purpose, e.g., project management, video conferencing]</w:t>
      </w:r>
      <w:r>
        <w:rPr>
          <w:rFonts w:ascii="inherit" w:hAnsi="inherit" w:cs="Arial"/>
          <w:color w:val="141414"/>
          <w:sz w:val="27"/>
          <w:szCs w:val="27"/>
        </w:rPr>
        <w:t xml:space="preserve">. We are planning to upgrade our </w:t>
      </w:r>
      <w:r>
        <w:rPr>
          <w:rFonts w:ascii="inherit" w:hAnsi="inherit" w:cs="Arial"/>
          <w:color w:val="141414"/>
          <w:sz w:val="27"/>
          <w:szCs w:val="27"/>
        </w:rPr>
        <w:lastRenderedPageBreak/>
        <w:t>systems in the next quarter, and I want to discuss this in our next team meeting on </w:t>
      </w:r>
      <w:r>
        <w:rPr>
          <w:rStyle w:val="Strong"/>
          <w:rFonts w:ascii="inherit" w:hAnsi="inherit" w:cs="Arial"/>
          <w:color w:val="141414"/>
          <w:sz w:val="27"/>
          <w:szCs w:val="27"/>
          <w:bdr w:val="none" w:sz="0" w:space="0" w:color="auto" w:frame="1"/>
        </w:rPr>
        <w:t>[specific date]</w:t>
      </w:r>
      <w:r>
        <w:rPr>
          <w:rFonts w:ascii="inherit" w:hAnsi="inherit" w:cs="Arial"/>
          <w:color w:val="141414"/>
          <w:sz w:val="27"/>
          <w:szCs w:val="27"/>
        </w:rPr>
        <w:t>.</w:t>
      </w:r>
    </w:p>
    <w:p w14:paraId="739175B9" w14:textId="2E5E2103" w:rsidR="00D1653C"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br/>
      </w:r>
      <w:r>
        <w:rPr>
          <w:rFonts w:ascii="inherit" w:hAnsi="inherit" w:cs="Arial"/>
          <w:color w:val="141414"/>
          <w:sz w:val="27"/>
          <w:szCs w:val="27"/>
        </w:rPr>
        <w:br/>
        <w:t>You can use </w:t>
      </w:r>
      <w:hyperlink r:id="rId31" w:tgtFrame="_blank" w:history="1">
        <w:r>
          <w:rPr>
            <w:rStyle w:val="Hyperlink"/>
            <w:rFonts w:ascii="inherit" w:hAnsi="inherit" w:cs="Arial"/>
            <w:sz w:val="27"/>
            <w:szCs w:val="27"/>
            <w:bdr w:val="none" w:sz="0" w:space="0" w:color="auto" w:frame="1"/>
          </w:rPr>
          <w:t xml:space="preserve">There’s </w:t>
        </w:r>
        <w:proofErr w:type="gramStart"/>
        <w:r>
          <w:rPr>
            <w:rStyle w:val="Hyperlink"/>
            <w:rFonts w:ascii="inherit" w:hAnsi="inherit" w:cs="Arial"/>
            <w:sz w:val="27"/>
            <w:szCs w:val="27"/>
            <w:bdr w:val="none" w:sz="0" w:space="0" w:color="auto" w:frame="1"/>
          </w:rPr>
          <w:t>An</w:t>
        </w:r>
        <w:proofErr w:type="gramEnd"/>
        <w:r>
          <w:rPr>
            <w:rStyle w:val="Hyperlink"/>
            <w:rFonts w:ascii="inherit" w:hAnsi="inherit" w:cs="Arial"/>
            <w:sz w:val="27"/>
            <w:szCs w:val="27"/>
            <w:bdr w:val="none" w:sz="0" w:space="0" w:color="auto" w:frame="1"/>
          </w:rPr>
          <w:t xml:space="preserve"> AI For That</w:t>
        </w:r>
      </w:hyperlink>
      <w:r>
        <w:rPr>
          <w:rFonts w:ascii="inherit" w:hAnsi="inherit" w:cs="Arial"/>
          <w:color w:val="141414"/>
          <w:sz w:val="27"/>
          <w:szCs w:val="27"/>
        </w:rPr>
        <w:t> plugin with the above prompt.</w:t>
      </w:r>
    </w:p>
    <w:p w14:paraId="6908B561" w14:textId="77777777" w:rsidR="00D1653C"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183. Could you help me book a flight to </w:t>
      </w:r>
      <w:r>
        <w:rPr>
          <w:rStyle w:val="Strong"/>
          <w:rFonts w:ascii="inherit" w:hAnsi="inherit" w:cs="Arial"/>
          <w:color w:val="141414"/>
          <w:sz w:val="27"/>
          <w:szCs w:val="27"/>
          <w:bdr w:val="none" w:sz="0" w:space="0" w:color="auto" w:frame="1"/>
        </w:rPr>
        <w:t>[destination]</w:t>
      </w:r>
      <w:r>
        <w:rPr>
          <w:rFonts w:ascii="inherit" w:hAnsi="inherit" w:cs="Arial"/>
          <w:color w:val="141414"/>
          <w:sz w:val="27"/>
          <w:szCs w:val="27"/>
        </w:rPr>
        <w:t> for </w:t>
      </w:r>
      <w:r>
        <w:rPr>
          <w:rStyle w:val="Strong"/>
          <w:rFonts w:ascii="inherit" w:hAnsi="inherit" w:cs="Arial"/>
          <w:color w:val="141414"/>
          <w:sz w:val="27"/>
          <w:szCs w:val="27"/>
          <w:bdr w:val="none" w:sz="0" w:space="0" w:color="auto" w:frame="1"/>
        </w:rPr>
        <w:t>[specific date range]</w:t>
      </w:r>
      <w:r>
        <w:rPr>
          <w:rFonts w:ascii="inherit" w:hAnsi="inherit" w:cs="Arial"/>
          <w:color w:val="141414"/>
          <w:sz w:val="27"/>
          <w:szCs w:val="27"/>
        </w:rPr>
        <w:t>? I have a business conference to attend there related to </w:t>
      </w:r>
      <w:r>
        <w:rPr>
          <w:rStyle w:val="Strong"/>
          <w:rFonts w:ascii="inherit" w:hAnsi="inherit" w:cs="Arial"/>
          <w:color w:val="141414"/>
          <w:sz w:val="27"/>
          <w:szCs w:val="27"/>
          <w:bdr w:val="none" w:sz="0" w:space="0" w:color="auto" w:frame="1"/>
        </w:rPr>
        <w:t>[specific topic or agenda]</w:t>
      </w:r>
      <w:r>
        <w:rPr>
          <w:rFonts w:ascii="inherit" w:hAnsi="inherit" w:cs="Arial"/>
          <w:color w:val="141414"/>
          <w:sz w:val="27"/>
          <w:szCs w:val="27"/>
        </w:rPr>
        <w:t xml:space="preserve">. Also, ensure there’s </w:t>
      </w:r>
      <w:proofErr w:type="spellStart"/>
      <w:r>
        <w:rPr>
          <w:rFonts w:ascii="inherit" w:hAnsi="inherit" w:cs="Arial"/>
          <w:color w:val="141414"/>
          <w:sz w:val="27"/>
          <w:szCs w:val="27"/>
        </w:rPr>
        <w:t>WiFi</w:t>
      </w:r>
      <w:proofErr w:type="spellEnd"/>
      <w:r>
        <w:rPr>
          <w:rFonts w:ascii="inherit" w:hAnsi="inherit" w:cs="Arial"/>
          <w:color w:val="141414"/>
          <w:sz w:val="27"/>
          <w:szCs w:val="27"/>
        </w:rPr>
        <w:t xml:space="preserve"> availability during the flight as I might need to work on </w:t>
      </w:r>
      <w:r>
        <w:rPr>
          <w:rStyle w:val="Strong"/>
          <w:rFonts w:ascii="inherit" w:hAnsi="inherit" w:cs="Arial"/>
          <w:color w:val="141414"/>
          <w:sz w:val="27"/>
          <w:szCs w:val="27"/>
          <w:bdr w:val="none" w:sz="0" w:space="0" w:color="auto" w:frame="1"/>
        </w:rPr>
        <w:t>[specific task or project]</w:t>
      </w:r>
      <w:r>
        <w:rPr>
          <w:rFonts w:ascii="inherit" w:hAnsi="inherit" w:cs="Arial"/>
          <w:color w:val="141414"/>
          <w:sz w:val="27"/>
          <w:szCs w:val="27"/>
        </w:rPr>
        <w:t>.</w:t>
      </w:r>
    </w:p>
    <w:p w14:paraId="0A591D69" w14:textId="6C252BA8"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br/>
      </w:r>
      <w:r>
        <w:rPr>
          <w:rFonts w:ascii="inherit" w:hAnsi="inherit" w:cs="Arial"/>
          <w:color w:val="141414"/>
          <w:sz w:val="27"/>
          <w:szCs w:val="27"/>
        </w:rPr>
        <w:br/>
        <w:t>Use the </w:t>
      </w:r>
      <w:proofErr w:type="spellStart"/>
      <w:r>
        <w:rPr>
          <w:rFonts w:ascii="inherit" w:hAnsi="inherit" w:cs="Arial"/>
          <w:color w:val="141414"/>
          <w:sz w:val="27"/>
          <w:szCs w:val="27"/>
        </w:rPr>
        <w:fldChar w:fldCharType="begin"/>
      </w:r>
      <w:r>
        <w:rPr>
          <w:rFonts w:ascii="inherit" w:hAnsi="inherit" w:cs="Arial"/>
          <w:color w:val="141414"/>
          <w:sz w:val="27"/>
          <w:szCs w:val="27"/>
        </w:rPr>
        <w:instrText>HYPERLINK "https://whatplugin.ai/plugins/ixigo" \t "_blank"</w:instrText>
      </w:r>
      <w:r>
        <w:rPr>
          <w:rFonts w:ascii="inherit" w:hAnsi="inherit" w:cs="Arial"/>
          <w:color w:val="141414"/>
          <w:sz w:val="27"/>
          <w:szCs w:val="27"/>
        </w:rPr>
      </w:r>
      <w:r>
        <w:rPr>
          <w:rFonts w:ascii="inherit" w:hAnsi="inherit" w:cs="Arial"/>
          <w:color w:val="141414"/>
          <w:sz w:val="27"/>
          <w:szCs w:val="27"/>
        </w:rPr>
        <w:fldChar w:fldCharType="separate"/>
      </w:r>
      <w:r>
        <w:rPr>
          <w:rStyle w:val="Hyperlink"/>
          <w:rFonts w:ascii="inherit" w:hAnsi="inherit" w:cs="Arial"/>
          <w:sz w:val="27"/>
          <w:szCs w:val="27"/>
          <w:bdr w:val="none" w:sz="0" w:space="0" w:color="auto" w:frame="1"/>
        </w:rPr>
        <w:t>ixigo</w:t>
      </w:r>
      <w:proofErr w:type="spellEnd"/>
      <w:r>
        <w:rPr>
          <w:rStyle w:val="Hyperlink"/>
          <w:rFonts w:ascii="inherit" w:hAnsi="inherit" w:cs="Arial"/>
          <w:sz w:val="27"/>
          <w:szCs w:val="27"/>
          <w:bdr w:val="none" w:sz="0" w:space="0" w:color="auto" w:frame="1"/>
        </w:rPr>
        <w:t xml:space="preserve"> plugin</w:t>
      </w:r>
      <w:r>
        <w:rPr>
          <w:rFonts w:ascii="inherit" w:hAnsi="inherit" w:cs="Arial"/>
          <w:color w:val="141414"/>
          <w:sz w:val="27"/>
          <w:szCs w:val="27"/>
        </w:rPr>
        <w:fldChar w:fldCharType="end"/>
      </w:r>
      <w:r>
        <w:rPr>
          <w:rFonts w:ascii="inherit" w:hAnsi="inherit" w:cs="Arial"/>
          <w:color w:val="141414"/>
          <w:sz w:val="27"/>
          <w:szCs w:val="27"/>
        </w:rPr>
        <w:t> with ChatGPT to book flights with the above prompt.</w:t>
      </w:r>
    </w:p>
    <w:p w14:paraId="17C9E8F7"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184. Please schedule a time for me to catch up with </w:t>
      </w:r>
      <w:r>
        <w:rPr>
          <w:rStyle w:val="Strong"/>
          <w:rFonts w:ascii="inherit" w:hAnsi="inherit" w:cs="Arial"/>
          <w:color w:val="141414"/>
          <w:sz w:val="27"/>
          <w:szCs w:val="27"/>
          <w:bdr w:val="none" w:sz="0" w:space="0" w:color="auto" w:frame="1"/>
        </w:rPr>
        <w:t>[specific team or department, e.g., marketing or HR] </w:t>
      </w:r>
      <w:r>
        <w:rPr>
          <w:rFonts w:ascii="inherit" w:hAnsi="inherit" w:cs="Arial"/>
          <w:color w:val="141414"/>
          <w:sz w:val="27"/>
          <w:szCs w:val="27"/>
        </w:rPr>
        <w:t>next week. We need to review the progress of </w:t>
      </w:r>
      <w:r>
        <w:rPr>
          <w:rStyle w:val="Strong"/>
          <w:rFonts w:ascii="inherit" w:hAnsi="inherit" w:cs="Arial"/>
          <w:color w:val="141414"/>
          <w:sz w:val="27"/>
          <w:szCs w:val="27"/>
          <w:bdr w:val="none" w:sz="0" w:space="0" w:color="auto" w:frame="1"/>
        </w:rPr>
        <w:t>[specific project or campaign]</w:t>
      </w:r>
      <w:r>
        <w:rPr>
          <w:rFonts w:ascii="inherit" w:hAnsi="inherit" w:cs="Arial"/>
          <w:color w:val="141414"/>
          <w:sz w:val="27"/>
          <w:szCs w:val="27"/>
        </w:rPr>
        <w:t> and plan the next steps.</w:t>
      </w:r>
    </w:p>
    <w:p w14:paraId="776ACB12"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5127389E" w14:textId="77777777" w:rsidR="00D1653C"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185. I need to prepare a report on </w:t>
      </w:r>
      <w:r>
        <w:rPr>
          <w:rStyle w:val="Strong"/>
          <w:rFonts w:ascii="inherit" w:hAnsi="inherit" w:cs="Arial"/>
          <w:color w:val="141414"/>
          <w:sz w:val="27"/>
          <w:szCs w:val="27"/>
          <w:bdr w:val="none" w:sz="0" w:space="0" w:color="auto" w:frame="1"/>
        </w:rPr>
        <w:t>[specific topic or area]</w:t>
      </w:r>
      <w:r>
        <w:rPr>
          <w:rFonts w:ascii="inherit" w:hAnsi="inherit" w:cs="Arial"/>
          <w:color w:val="141414"/>
          <w:sz w:val="27"/>
          <w:szCs w:val="27"/>
        </w:rPr>
        <w:t>. Can you gather data and statistics related to it from the past </w:t>
      </w:r>
      <w:r>
        <w:rPr>
          <w:rStyle w:val="Strong"/>
          <w:rFonts w:ascii="inherit" w:hAnsi="inherit" w:cs="Arial"/>
          <w:color w:val="141414"/>
          <w:sz w:val="27"/>
          <w:szCs w:val="27"/>
          <w:bdr w:val="none" w:sz="0" w:space="0" w:color="auto" w:frame="1"/>
        </w:rPr>
        <w:t>[specific time duration, e.g., six months or a year]</w:t>
      </w:r>
      <w:r>
        <w:rPr>
          <w:rFonts w:ascii="inherit" w:hAnsi="inherit" w:cs="Arial"/>
          <w:color w:val="141414"/>
          <w:sz w:val="27"/>
          <w:szCs w:val="27"/>
        </w:rPr>
        <w:t>? This will help in our quarterly review meeting with </w:t>
      </w:r>
      <w:r>
        <w:rPr>
          <w:rStyle w:val="Strong"/>
          <w:rFonts w:ascii="inherit" w:hAnsi="inherit" w:cs="Arial"/>
          <w:color w:val="141414"/>
          <w:sz w:val="27"/>
          <w:szCs w:val="27"/>
          <w:bdr w:val="none" w:sz="0" w:space="0" w:color="auto" w:frame="1"/>
        </w:rPr>
        <w:t>[specific person or team]</w:t>
      </w:r>
      <w:r>
        <w:rPr>
          <w:rFonts w:ascii="inherit" w:hAnsi="inherit" w:cs="Arial"/>
          <w:color w:val="141414"/>
          <w:sz w:val="27"/>
          <w:szCs w:val="27"/>
        </w:rPr>
        <w:t>.</w:t>
      </w:r>
    </w:p>
    <w:p w14:paraId="37FAF877" w14:textId="56FD5EB5"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br/>
      </w:r>
      <w:r>
        <w:rPr>
          <w:rFonts w:ascii="inherit" w:hAnsi="inherit" w:cs="Arial"/>
          <w:color w:val="141414"/>
          <w:sz w:val="27"/>
          <w:szCs w:val="27"/>
        </w:rPr>
        <w:br/>
        <w:t>Use the </w:t>
      </w:r>
      <w:hyperlink r:id="rId32" w:tgtFrame="_blank" w:history="1">
        <w:r>
          <w:rPr>
            <w:rStyle w:val="Hyperlink"/>
            <w:rFonts w:ascii="inherit" w:hAnsi="inherit" w:cs="Arial"/>
            <w:sz w:val="27"/>
            <w:szCs w:val="27"/>
            <w:bdr w:val="none" w:sz="0" w:space="0" w:color="auto" w:frame="1"/>
          </w:rPr>
          <w:t>Research by Vector</w:t>
        </w:r>
      </w:hyperlink>
      <w:r>
        <w:rPr>
          <w:rFonts w:ascii="inherit" w:hAnsi="inherit" w:cs="Arial"/>
          <w:color w:val="141414"/>
          <w:sz w:val="27"/>
          <w:szCs w:val="27"/>
        </w:rPr>
        <w:t> ChatGPT plugin with the above prompt.</w:t>
      </w:r>
    </w:p>
    <w:p w14:paraId="321AB191" w14:textId="77777777" w:rsidR="002D08C9" w:rsidRDefault="002D08C9" w:rsidP="002D08C9">
      <w:pPr>
        <w:pStyle w:val="Heading2"/>
        <w:shd w:val="clear" w:color="auto" w:fill="FFFFFF"/>
        <w:spacing w:before="0"/>
        <w:textAlignment w:val="baseline"/>
        <w:rPr>
          <w:rFonts w:ascii="var(--h2-family)" w:hAnsi="var(--h2-family)" w:cs="Arial"/>
          <w:color w:val="141414"/>
          <w:sz w:val="36"/>
          <w:szCs w:val="36"/>
        </w:rPr>
      </w:pPr>
      <w:r>
        <w:rPr>
          <w:rFonts w:ascii="var(--h2-family)" w:hAnsi="var(--h2-family)" w:cs="Arial"/>
          <w:color w:val="141414"/>
        </w:rPr>
        <w:lastRenderedPageBreak/>
        <w:t>ChatGPT Prompts for Cooking and Recipes</w:t>
      </w:r>
    </w:p>
    <w:p w14:paraId="451AD454" w14:textId="77211FB8" w:rsidR="002D08C9" w:rsidRDefault="002D08C9" w:rsidP="002D08C9">
      <w:pPr>
        <w:shd w:val="clear" w:color="auto" w:fill="FFFFFF"/>
        <w:textAlignment w:val="baseline"/>
        <w:rPr>
          <w:rFonts w:ascii="inherit" w:hAnsi="inherit" w:cs="Arial"/>
          <w:color w:val="141414"/>
          <w:sz w:val="27"/>
          <w:szCs w:val="27"/>
        </w:rPr>
      </w:pPr>
      <w:r>
        <w:rPr>
          <w:rFonts w:ascii="inherit" w:hAnsi="inherit" w:cs="Arial"/>
          <w:noProof/>
          <w:color w:val="141414"/>
          <w:sz w:val="27"/>
          <w:szCs w:val="27"/>
        </w:rPr>
        <w:drawing>
          <wp:inline distT="0" distB="0" distL="0" distR="0" wp14:anchorId="1A0E49DD" wp14:editId="151238FE">
            <wp:extent cx="5731510" cy="5134610"/>
            <wp:effectExtent l="0" t="0" r="2540" b="8890"/>
            <wp:docPr id="1901072601" name="Picture 64" descr="Example of ChatGPT generating recipe of Fish Curry with a simple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xample of ChatGPT generating recipe of Fish Curry with a simple promp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5134610"/>
                    </a:xfrm>
                    <a:prstGeom prst="rect">
                      <a:avLst/>
                    </a:prstGeom>
                    <a:noFill/>
                    <a:ln>
                      <a:noFill/>
                    </a:ln>
                  </pic:spPr>
                </pic:pic>
              </a:graphicData>
            </a:graphic>
          </wp:inline>
        </w:drawing>
      </w:r>
      <w:r>
        <w:rPr>
          <w:rFonts w:ascii="inherit" w:hAnsi="inherit" w:cs="Arial"/>
          <w:color w:val="141414"/>
          <w:sz w:val="27"/>
          <w:szCs w:val="27"/>
        </w:rPr>
        <w:t>Example of ChatGPT generating recipe of Fish Curry with a simple prompt</w:t>
      </w:r>
    </w:p>
    <w:p w14:paraId="5A25BAB3" w14:textId="77777777" w:rsidR="00D1653C"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186. Please generate a step-by-step process on preparing </w:t>
      </w:r>
      <w:r>
        <w:rPr>
          <w:rStyle w:val="Strong"/>
          <w:rFonts w:ascii="inherit" w:hAnsi="inherit" w:cs="Arial"/>
          <w:color w:val="141414"/>
          <w:sz w:val="27"/>
          <w:szCs w:val="27"/>
          <w:bdr w:val="none" w:sz="0" w:space="0" w:color="auto" w:frame="1"/>
        </w:rPr>
        <w:t>[specific dish you’d like ChatGPT to explain]</w:t>
      </w:r>
      <w:r>
        <w:rPr>
          <w:rFonts w:ascii="inherit" w:hAnsi="inherit" w:cs="Arial"/>
          <w:color w:val="141414"/>
          <w:sz w:val="27"/>
          <w:szCs w:val="27"/>
        </w:rPr>
        <w:t>. Ensure it includes ingredient measurements, tools needed, and relevant tips that a novice cook should be aware of. Furthermore, clarify any specific regional variants of this dish if you are aware of them</w:t>
      </w:r>
    </w:p>
    <w:p w14:paraId="31506D63" w14:textId="68B3F0B2"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w:t>
      </w:r>
    </w:p>
    <w:p w14:paraId="758144C1"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187. Help create a list of essential kitchen tools and equipment needed to set up a new kitchen from scratch. Please prioritize based on </w:t>
      </w:r>
      <w:r>
        <w:rPr>
          <w:rStyle w:val="Strong"/>
          <w:rFonts w:ascii="inherit" w:hAnsi="inherit" w:cs="Arial"/>
          <w:color w:val="141414"/>
          <w:sz w:val="27"/>
          <w:szCs w:val="27"/>
          <w:bdr w:val="none" w:sz="0" w:space="0" w:color="auto" w:frame="1"/>
        </w:rPr>
        <w:t>[type of cuisine the kitchen will mostly be used for] </w:t>
      </w:r>
      <w:r>
        <w:rPr>
          <w:rFonts w:ascii="inherit" w:hAnsi="inherit" w:cs="Arial"/>
          <w:color w:val="141414"/>
          <w:sz w:val="27"/>
          <w:szCs w:val="27"/>
        </w:rPr>
        <w:t>and consider space limitations as our kitchen space is </w:t>
      </w:r>
      <w:r>
        <w:rPr>
          <w:rStyle w:val="Strong"/>
          <w:rFonts w:ascii="inherit" w:hAnsi="inherit" w:cs="Arial"/>
          <w:color w:val="141414"/>
          <w:sz w:val="27"/>
          <w:szCs w:val="27"/>
          <w:bdr w:val="none" w:sz="0" w:space="0" w:color="auto" w:frame="1"/>
        </w:rPr>
        <w:t>[specific dimensions or space constraints]</w:t>
      </w:r>
      <w:r>
        <w:rPr>
          <w:rFonts w:ascii="inherit" w:hAnsi="inherit" w:cs="Arial"/>
          <w:color w:val="141414"/>
          <w:sz w:val="27"/>
          <w:szCs w:val="27"/>
        </w:rPr>
        <w:t>.</w:t>
      </w:r>
    </w:p>
    <w:p w14:paraId="43D43F09"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7B379F7D"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lastRenderedPageBreak/>
        <w:t>188. We’re planning to have a themed dinner party based on </w:t>
      </w:r>
      <w:r>
        <w:rPr>
          <w:rStyle w:val="Strong"/>
          <w:rFonts w:ascii="inherit" w:hAnsi="inherit" w:cs="Arial"/>
          <w:color w:val="141414"/>
          <w:sz w:val="27"/>
          <w:szCs w:val="27"/>
          <w:bdr w:val="none" w:sz="0" w:space="0" w:color="auto" w:frame="1"/>
        </w:rPr>
        <w:t>[specific cuisine or theme you want to focus on]</w:t>
      </w:r>
      <w:r>
        <w:rPr>
          <w:rFonts w:ascii="inherit" w:hAnsi="inherit" w:cs="Arial"/>
          <w:color w:val="141414"/>
          <w:sz w:val="27"/>
          <w:szCs w:val="27"/>
        </w:rPr>
        <w:t>. Could you suggest a menu consisting of a starter, main course, dessert, and a drink? Please also provide any special instructions for presentation or serving to make the experience more authentic.</w:t>
      </w:r>
    </w:p>
    <w:p w14:paraId="015E318E"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1FEE7686"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189. We’re aiming to introduce a new line of </w:t>
      </w:r>
      <w:r>
        <w:rPr>
          <w:rStyle w:val="Strong"/>
          <w:rFonts w:ascii="inherit" w:hAnsi="inherit" w:cs="Arial"/>
          <w:color w:val="141414"/>
          <w:sz w:val="27"/>
          <w:szCs w:val="27"/>
          <w:bdr w:val="none" w:sz="0" w:space="0" w:color="auto" w:frame="1"/>
        </w:rPr>
        <w:t>[specific kitchen gadgets or tools]</w:t>
      </w:r>
      <w:r>
        <w:rPr>
          <w:rFonts w:ascii="inherit" w:hAnsi="inherit" w:cs="Arial"/>
          <w:color w:val="141414"/>
          <w:sz w:val="27"/>
          <w:szCs w:val="27"/>
        </w:rPr>
        <w:t>. Can you list down potential uses and benefits, considering the needs of someone who often cooks </w:t>
      </w:r>
      <w:r>
        <w:rPr>
          <w:rStyle w:val="Strong"/>
          <w:rFonts w:ascii="inherit" w:hAnsi="inherit" w:cs="Arial"/>
          <w:color w:val="141414"/>
          <w:sz w:val="27"/>
          <w:szCs w:val="27"/>
          <w:bdr w:val="none" w:sz="0" w:space="0" w:color="auto" w:frame="1"/>
        </w:rPr>
        <w:t>[specific type of meals or dishes they prepare]</w:t>
      </w:r>
      <w:r>
        <w:rPr>
          <w:rFonts w:ascii="inherit" w:hAnsi="inherit" w:cs="Arial"/>
          <w:color w:val="141414"/>
          <w:sz w:val="27"/>
          <w:szCs w:val="27"/>
        </w:rPr>
        <w:t>?</w:t>
      </w:r>
    </w:p>
    <w:p w14:paraId="2AA603B3"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1A45ACC0"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190. Our team needs recipes that cater to </w:t>
      </w:r>
      <w:r>
        <w:rPr>
          <w:rStyle w:val="Strong"/>
          <w:rFonts w:ascii="inherit" w:hAnsi="inherit" w:cs="Arial"/>
          <w:color w:val="141414"/>
          <w:sz w:val="27"/>
          <w:szCs w:val="27"/>
          <w:bdr w:val="none" w:sz="0" w:space="0" w:color="auto" w:frame="1"/>
        </w:rPr>
        <w:t>[specific dietary requirements, e.g., vegan, gluten-free, low-carb].</w:t>
      </w:r>
      <w:r>
        <w:rPr>
          <w:rFonts w:ascii="inherit" w:hAnsi="inherit" w:cs="Arial"/>
          <w:color w:val="141414"/>
          <w:sz w:val="27"/>
          <w:szCs w:val="27"/>
        </w:rPr>
        <w:t> Can you provide a weekly meal plan including breakfast, lunch, dinner, and a snack? Please ensure that the recipes are easy to follow, and highlight any unique ingredients that might be hard to find.</w:t>
      </w:r>
    </w:p>
    <w:p w14:paraId="220A274A"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7E0112D2"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191. For our cooking class next month, we’re focusing on </w:t>
      </w:r>
      <w:r>
        <w:rPr>
          <w:rStyle w:val="Strong"/>
          <w:rFonts w:ascii="inherit" w:hAnsi="inherit" w:cs="Arial"/>
          <w:color w:val="141414"/>
          <w:sz w:val="27"/>
          <w:szCs w:val="27"/>
          <w:bdr w:val="none" w:sz="0" w:space="0" w:color="auto" w:frame="1"/>
        </w:rPr>
        <w:t>[specific cooking technique or method, e.g., grilling, sous-vide]</w:t>
      </w:r>
      <w:r>
        <w:rPr>
          <w:rFonts w:ascii="inherit" w:hAnsi="inherit" w:cs="Arial"/>
          <w:color w:val="141414"/>
          <w:sz w:val="27"/>
          <w:szCs w:val="27"/>
        </w:rPr>
        <w:t>. Can you generate a detailed guide on mastering this technique, including common mistakes to avoid, and the best dishes to try it with?</w:t>
      </w:r>
    </w:p>
    <w:p w14:paraId="4E7B6534"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0A3BF0A9"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192. We have access to a lot of </w:t>
      </w:r>
      <w:r>
        <w:rPr>
          <w:rStyle w:val="Strong"/>
          <w:rFonts w:ascii="inherit" w:hAnsi="inherit" w:cs="Arial"/>
          <w:color w:val="141414"/>
          <w:sz w:val="27"/>
          <w:szCs w:val="27"/>
          <w:bdr w:val="none" w:sz="0" w:space="0" w:color="auto" w:frame="1"/>
        </w:rPr>
        <w:t>[specific ingredient, e.g., zucchini, chicken, blueberries]</w:t>
      </w:r>
      <w:r>
        <w:rPr>
          <w:rFonts w:ascii="inherit" w:hAnsi="inherit" w:cs="Arial"/>
          <w:color w:val="141414"/>
          <w:sz w:val="27"/>
          <w:szCs w:val="27"/>
        </w:rPr>
        <w:t> right now. Could you suggest clever recipes or ways to combine them into different meals of the day? Also, provide storage or preservation tips if we can’t use them all at once.</w:t>
      </w:r>
    </w:p>
    <w:p w14:paraId="15513A29"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388C4C4D" w14:textId="77777777" w:rsidR="002D08C9" w:rsidRDefault="002D08C9" w:rsidP="002D08C9">
      <w:pPr>
        <w:pStyle w:val="Heading2"/>
        <w:shd w:val="clear" w:color="auto" w:fill="FFFFFF"/>
        <w:spacing w:before="0"/>
        <w:textAlignment w:val="baseline"/>
        <w:rPr>
          <w:rFonts w:ascii="var(--h2-family)" w:hAnsi="var(--h2-family)" w:cs="Arial"/>
          <w:color w:val="141414"/>
        </w:rPr>
      </w:pPr>
      <w:r>
        <w:rPr>
          <w:rFonts w:ascii="var(--h2-family)" w:hAnsi="var(--h2-family)" w:cs="Arial"/>
          <w:color w:val="141414"/>
        </w:rPr>
        <w:t xml:space="preserve">Grow an Affiliate Marketing Business </w:t>
      </w:r>
      <w:proofErr w:type="gramStart"/>
      <w:r>
        <w:rPr>
          <w:rFonts w:ascii="var(--h2-family)" w:hAnsi="var(--h2-family)" w:cs="Arial"/>
          <w:color w:val="141414"/>
        </w:rPr>
        <w:t>With</w:t>
      </w:r>
      <w:proofErr w:type="gramEnd"/>
      <w:r>
        <w:rPr>
          <w:rFonts w:ascii="var(--h2-family)" w:hAnsi="var(--h2-family)" w:cs="Arial"/>
          <w:color w:val="141414"/>
        </w:rPr>
        <w:t xml:space="preserve"> These Prompts</w:t>
      </w:r>
    </w:p>
    <w:p w14:paraId="3939FD90" w14:textId="77777777" w:rsidR="00D1653C" w:rsidRPr="00D1653C" w:rsidRDefault="00D1653C" w:rsidP="00D1653C"/>
    <w:p w14:paraId="7957F5B1"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193. Provide a detailed strategy for promoting our new product launch. We have a new product called </w:t>
      </w:r>
      <w:r>
        <w:rPr>
          <w:rStyle w:val="Strong"/>
          <w:rFonts w:ascii="inherit" w:hAnsi="inherit" w:cs="Arial"/>
          <w:color w:val="141414"/>
          <w:sz w:val="27"/>
          <w:szCs w:val="27"/>
          <w:bdr w:val="none" w:sz="0" w:space="0" w:color="auto" w:frame="1"/>
        </w:rPr>
        <w:t>[name of the product]</w:t>
      </w:r>
      <w:r>
        <w:rPr>
          <w:rFonts w:ascii="inherit" w:hAnsi="inherit" w:cs="Arial"/>
          <w:color w:val="141414"/>
          <w:sz w:val="27"/>
          <w:szCs w:val="27"/>
        </w:rPr>
        <w:t> which targets </w:t>
      </w:r>
      <w:r>
        <w:rPr>
          <w:rStyle w:val="Strong"/>
          <w:rFonts w:ascii="inherit" w:hAnsi="inherit" w:cs="Arial"/>
          <w:color w:val="141414"/>
          <w:sz w:val="27"/>
          <w:szCs w:val="27"/>
          <w:bdr w:val="none" w:sz="0" w:space="0" w:color="auto" w:frame="1"/>
        </w:rPr>
        <w:t>[specific audience or niche]</w:t>
      </w:r>
      <w:r>
        <w:rPr>
          <w:rFonts w:ascii="inherit" w:hAnsi="inherit" w:cs="Arial"/>
          <w:color w:val="141414"/>
          <w:sz w:val="27"/>
          <w:szCs w:val="27"/>
        </w:rPr>
        <w:t>. We would like to know the best channels and tactics to use in our Affiliate Marketing campaign. Share the expected ROI and metrics we should track.</w:t>
      </w:r>
    </w:p>
    <w:p w14:paraId="3E7991B2"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lastRenderedPageBreak/>
        <w:t>194. Curate a list of top-performing affiliates in our niche. We operate in the </w:t>
      </w:r>
      <w:r>
        <w:rPr>
          <w:rStyle w:val="Strong"/>
          <w:rFonts w:ascii="inherit" w:hAnsi="inherit" w:cs="Arial"/>
          <w:color w:val="141414"/>
          <w:sz w:val="27"/>
          <w:szCs w:val="27"/>
          <w:bdr w:val="none" w:sz="0" w:space="0" w:color="auto" w:frame="1"/>
        </w:rPr>
        <w:t>[specific market or sector]</w:t>
      </w:r>
      <w:r>
        <w:rPr>
          <w:rFonts w:ascii="inherit" w:hAnsi="inherit" w:cs="Arial"/>
          <w:color w:val="141414"/>
          <w:sz w:val="27"/>
          <w:szCs w:val="27"/>
        </w:rPr>
        <w:t> and are looking to partner with leading affiliates. Give a brief overview of each affiliate’s strengths, audience reach, and past performance metrics.</w:t>
      </w:r>
    </w:p>
    <w:p w14:paraId="117624A8"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58D72005"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195. Design a landing page optimized for our affiliate traffic. The main goal is to convert visitors coming from </w:t>
      </w:r>
      <w:r>
        <w:rPr>
          <w:rStyle w:val="Strong"/>
          <w:rFonts w:ascii="inherit" w:hAnsi="inherit" w:cs="Arial"/>
          <w:color w:val="141414"/>
          <w:sz w:val="27"/>
          <w:szCs w:val="27"/>
          <w:bdr w:val="none" w:sz="0" w:space="0" w:color="auto" w:frame="1"/>
        </w:rPr>
        <w:t>[specific affiliate partner or platform]</w:t>
      </w:r>
      <w:r>
        <w:rPr>
          <w:rFonts w:ascii="inherit" w:hAnsi="inherit" w:cs="Arial"/>
          <w:color w:val="141414"/>
          <w:sz w:val="27"/>
          <w:szCs w:val="27"/>
        </w:rPr>
        <w:t> for our </w:t>
      </w:r>
      <w:r>
        <w:rPr>
          <w:rStyle w:val="Strong"/>
          <w:rFonts w:ascii="inherit" w:hAnsi="inherit" w:cs="Arial"/>
          <w:color w:val="141414"/>
          <w:sz w:val="27"/>
          <w:szCs w:val="27"/>
          <w:bdr w:val="none" w:sz="0" w:space="0" w:color="auto" w:frame="1"/>
        </w:rPr>
        <w:t>[specific product or service]</w:t>
      </w:r>
      <w:r>
        <w:rPr>
          <w:rFonts w:ascii="inherit" w:hAnsi="inherit" w:cs="Arial"/>
          <w:color w:val="141414"/>
          <w:sz w:val="27"/>
          <w:szCs w:val="27"/>
        </w:rPr>
        <w:t>. Include suggestions for the headline, call-to-action, and visual elements.</w:t>
      </w:r>
    </w:p>
    <w:p w14:paraId="63DA60FB"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4FF44F29"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196. Outline a comprehensive email marketing plan for our affiliate partners. The objective is to keep our affiliates updated about our </w:t>
      </w:r>
      <w:r>
        <w:rPr>
          <w:rStyle w:val="Strong"/>
          <w:rFonts w:ascii="inherit" w:hAnsi="inherit" w:cs="Arial"/>
          <w:color w:val="141414"/>
          <w:sz w:val="27"/>
          <w:szCs w:val="27"/>
          <w:bdr w:val="none" w:sz="0" w:space="0" w:color="auto" w:frame="1"/>
        </w:rPr>
        <w:t>[new product launches, promotions, or events]</w:t>
      </w:r>
      <w:r>
        <w:rPr>
          <w:rFonts w:ascii="inherit" w:hAnsi="inherit" w:cs="Arial"/>
          <w:color w:val="141414"/>
          <w:sz w:val="27"/>
          <w:szCs w:val="27"/>
        </w:rPr>
        <w:t>. Share ideas for email sequences, subject lines, and content themes.</w:t>
      </w:r>
    </w:p>
    <w:p w14:paraId="3CD1EB47"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6A8DAE96"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197. Suggest ways to optimize our affiliate commission structure. Currently, our commission rates are </w:t>
      </w:r>
      <w:r>
        <w:rPr>
          <w:rStyle w:val="Strong"/>
          <w:rFonts w:ascii="inherit" w:hAnsi="inherit" w:cs="Arial"/>
          <w:color w:val="141414"/>
          <w:sz w:val="27"/>
          <w:szCs w:val="27"/>
          <w:bdr w:val="none" w:sz="0" w:space="0" w:color="auto" w:frame="1"/>
        </w:rPr>
        <w:t>[mention your current commission rates]</w:t>
      </w:r>
      <w:r>
        <w:rPr>
          <w:rFonts w:ascii="inherit" w:hAnsi="inherit" w:cs="Arial"/>
          <w:color w:val="141414"/>
          <w:sz w:val="27"/>
          <w:szCs w:val="27"/>
        </w:rPr>
        <w:t>. Provide insights on industry standards in the </w:t>
      </w:r>
      <w:r>
        <w:rPr>
          <w:rStyle w:val="Strong"/>
          <w:rFonts w:ascii="inherit" w:hAnsi="inherit" w:cs="Arial"/>
          <w:color w:val="141414"/>
          <w:sz w:val="27"/>
          <w:szCs w:val="27"/>
          <w:bdr w:val="none" w:sz="0" w:space="0" w:color="auto" w:frame="1"/>
        </w:rPr>
        <w:t>[specific sector or niche]</w:t>
      </w:r>
      <w:r>
        <w:rPr>
          <w:rFonts w:ascii="inherit" w:hAnsi="inherit" w:cs="Arial"/>
          <w:color w:val="141414"/>
          <w:sz w:val="27"/>
          <w:szCs w:val="27"/>
        </w:rPr>
        <w:t> and recommend adjustments to attract and retain top affiliates.</w:t>
      </w:r>
    </w:p>
    <w:p w14:paraId="00387CC5"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1F1FE6EF" w14:textId="77777777" w:rsidR="00D1653C" w:rsidRDefault="002D08C9" w:rsidP="002D08C9">
      <w:pPr>
        <w:pStyle w:val="has-background"/>
        <w:shd w:val="clear" w:color="auto" w:fill="B8FFDD"/>
        <w:spacing w:before="0" w:after="0"/>
        <w:textAlignment w:val="baseline"/>
        <w:rPr>
          <w:rStyle w:val="Strong"/>
          <w:rFonts w:ascii="inherit" w:hAnsi="inherit" w:cs="Arial"/>
          <w:color w:val="141414"/>
          <w:sz w:val="27"/>
          <w:szCs w:val="27"/>
          <w:bdr w:val="none" w:sz="0" w:space="0" w:color="auto" w:frame="1"/>
        </w:rPr>
      </w:pPr>
      <w:r>
        <w:rPr>
          <w:rFonts w:ascii="inherit" w:hAnsi="inherit" w:cs="Arial"/>
          <w:color w:val="141414"/>
          <w:sz w:val="27"/>
          <w:szCs w:val="27"/>
        </w:rPr>
        <w:t>198. Recommend tools and platforms to enhance our affiliate tracking and analytics. We want to monitor metrics such as </w:t>
      </w:r>
      <w:r>
        <w:rPr>
          <w:rStyle w:val="Strong"/>
          <w:rFonts w:ascii="inherit" w:hAnsi="inherit" w:cs="Arial"/>
          <w:color w:val="141414"/>
          <w:sz w:val="27"/>
          <w:szCs w:val="27"/>
          <w:bdr w:val="none" w:sz="0" w:space="0" w:color="auto" w:frame="1"/>
        </w:rPr>
        <w:t>[click-through rates, conversions, and ROI]</w:t>
      </w:r>
      <w:r>
        <w:rPr>
          <w:rFonts w:ascii="inherit" w:hAnsi="inherit" w:cs="Arial"/>
          <w:color w:val="141414"/>
          <w:sz w:val="27"/>
          <w:szCs w:val="27"/>
        </w:rPr>
        <w:t> for our campaigns. Highlight the pros and cons of each tool, considering our specific needs in the </w:t>
      </w:r>
      <w:r>
        <w:rPr>
          <w:rStyle w:val="Strong"/>
          <w:rFonts w:ascii="inherit" w:hAnsi="inherit" w:cs="Arial"/>
          <w:color w:val="141414"/>
          <w:sz w:val="27"/>
          <w:szCs w:val="27"/>
          <w:bdr w:val="none" w:sz="0" w:space="0" w:color="auto" w:frame="1"/>
        </w:rPr>
        <w:t>[specific market or sector]</w:t>
      </w:r>
    </w:p>
    <w:p w14:paraId="586F9066" w14:textId="12173383"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w:t>
      </w:r>
    </w:p>
    <w:p w14:paraId="4B038613"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199. Draft an Affiliate Onboarding Guide for new partners. As we expand our affiliate base in the </w:t>
      </w:r>
      <w:r>
        <w:rPr>
          <w:rStyle w:val="Strong"/>
          <w:rFonts w:ascii="inherit" w:hAnsi="inherit" w:cs="Arial"/>
          <w:color w:val="141414"/>
          <w:sz w:val="27"/>
          <w:szCs w:val="27"/>
          <w:bdr w:val="none" w:sz="0" w:space="0" w:color="auto" w:frame="1"/>
        </w:rPr>
        <w:t>[specific market or niche]</w:t>
      </w:r>
      <w:r>
        <w:rPr>
          <w:rFonts w:ascii="inherit" w:hAnsi="inherit" w:cs="Arial"/>
          <w:color w:val="141414"/>
          <w:sz w:val="27"/>
          <w:szCs w:val="27"/>
        </w:rPr>
        <w:t>, we want to ensure a seamless onboarding experience. Include sections on our brand story, product details, marketing resources, and commission structure.</w:t>
      </w:r>
    </w:p>
    <w:p w14:paraId="49090C97"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613B6BC1" w14:textId="77777777" w:rsidR="002D08C9" w:rsidRDefault="002D08C9" w:rsidP="002D08C9">
      <w:pPr>
        <w:pStyle w:val="Heading2"/>
        <w:shd w:val="clear" w:color="auto" w:fill="FFFFFF"/>
        <w:spacing w:before="0"/>
        <w:textAlignment w:val="baseline"/>
        <w:rPr>
          <w:rFonts w:ascii="var(--h2-family)" w:hAnsi="var(--h2-family)" w:cs="Arial"/>
          <w:color w:val="141414"/>
        </w:rPr>
      </w:pPr>
      <w:r>
        <w:rPr>
          <w:rFonts w:ascii="var(--h2-family)" w:hAnsi="var(--h2-family)" w:cs="Arial"/>
          <w:color w:val="141414"/>
        </w:rPr>
        <w:t>Grow an eCommerce Store with These ChatGPT Prompts</w:t>
      </w:r>
    </w:p>
    <w:p w14:paraId="3296796F" w14:textId="77777777" w:rsidR="00D1653C" w:rsidRPr="00D1653C" w:rsidRDefault="00D1653C" w:rsidP="00D1653C"/>
    <w:p w14:paraId="3FA1B7AF"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lastRenderedPageBreak/>
        <w:t>200. Determine which products are in high demand for our store. Consider the products we’ve added in the last </w:t>
      </w:r>
      <w:r>
        <w:rPr>
          <w:rStyle w:val="Strong"/>
          <w:rFonts w:ascii="inherit" w:hAnsi="inherit" w:cs="Arial"/>
          <w:color w:val="141414"/>
          <w:sz w:val="27"/>
          <w:szCs w:val="27"/>
          <w:bdr w:val="none" w:sz="0" w:space="0" w:color="auto" w:frame="1"/>
        </w:rPr>
        <w:t>[number of months, e.g., “six months”]</w:t>
      </w:r>
      <w:r>
        <w:rPr>
          <w:rFonts w:ascii="inherit" w:hAnsi="inherit" w:cs="Arial"/>
          <w:color w:val="141414"/>
          <w:sz w:val="27"/>
          <w:szCs w:val="27"/>
        </w:rPr>
        <w:t>. Focus on categories like </w:t>
      </w:r>
      <w:r>
        <w:rPr>
          <w:rStyle w:val="Strong"/>
          <w:rFonts w:ascii="inherit" w:hAnsi="inherit" w:cs="Arial"/>
          <w:color w:val="141414"/>
          <w:sz w:val="27"/>
          <w:szCs w:val="27"/>
          <w:bdr w:val="none" w:sz="0" w:space="0" w:color="auto" w:frame="1"/>
        </w:rPr>
        <w:t>[mention specific product categories, e.g., “electronics, fashion, home decor”] </w:t>
      </w:r>
      <w:r>
        <w:rPr>
          <w:rFonts w:ascii="inherit" w:hAnsi="inherit" w:cs="Arial"/>
          <w:color w:val="141414"/>
          <w:sz w:val="27"/>
          <w:szCs w:val="27"/>
        </w:rPr>
        <w:t>and the age groups they appeal to </w:t>
      </w:r>
      <w:r>
        <w:rPr>
          <w:rStyle w:val="Strong"/>
          <w:rFonts w:ascii="inherit" w:hAnsi="inherit" w:cs="Arial"/>
          <w:color w:val="141414"/>
          <w:sz w:val="27"/>
          <w:szCs w:val="27"/>
          <w:bdr w:val="none" w:sz="0" w:space="0" w:color="auto" w:frame="1"/>
        </w:rPr>
        <w:t>[specify age groups, e.g., “18-25, 25-35”]</w:t>
      </w:r>
      <w:r>
        <w:rPr>
          <w:rFonts w:ascii="inherit" w:hAnsi="inherit" w:cs="Arial"/>
          <w:color w:val="141414"/>
          <w:sz w:val="27"/>
          <w:szCs w:val="27"/>
        </w:rPr>
        <w:t>. Use this information to recommend top-selling items.</w:t>
      </w:r>
    </w:p>
    <w:p w14:paraId="6C96DF53"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3A1095FB" w14:textId="57D1CCE7" w:rsidR="002D08C9" w:rsidRDefault="002D08C9" w:rsidP="002D08C9">
      <w:pPr>
        <w:shd w:val="clear" w:color="auto" w:fill="FFFFFF"/>
        <w:textAlignment w:val="baseline"/>
        <w:rPr>
          <w:rFonts w:ascii="inherit" w:hAnsi="inherit" w:cs="Arial"/>
          <w:color w:val="141414"/>
          <w:sz w:val="27"/>
          <w:szCs w:val="27"/>
        </w:rPr>
      </w:pPr>
      <w:r>
        <w:rPr>
          <w:rFonts w:ascii="inherit" w:hAnsi="inherit" w:cs="Arial"/>
          <w:noProof/>
          <w:color w:val="141414"/>
          <w:sz w:val="27"/>
          <w:szCs w:val="27"/>
        </w:rPr>
        <w:drawing>
          <wp:inline distT="0" distB="0" distL="0" distR="0" wp14:anchorId="31345051" wp14:editId="2A9601DA">
            <wp:extent cx="5731510" cy="4370070"/>
            <wp:effectExtent l="0" t="0" r="2540" b="0"/>
            <wp:docPr id="1565814555" name="Picture 63" descr="eCommerce ChatGPT Prom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ommerce ChatGPT Prompt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370070"/>
                    </a:xfrm>
                    <a:prstGeom prst="rect">
                      <a:avLst/>
                    </a:prstGeom>
                    <a:noFill/>
                    <a:ln>
                      <a:noFill/>
                    </a:ln>
                  </pic:spPr>
                </pic:pic>
              </a:graphicData>
            </a:graphic>
          </wp:inline>
        </w:drawing>
      </w:r>
    </w:p>
    <w:p w14:paraId="29569D1F"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201. Provide strategies to boost customer reviews and feedback. Based on the products we sell most frequently, </w:t>
      </w:r>
      <w:r>
        <w:rPr>
          <w:rStyle w:val="Strong"/>
          <w:rFonts w:ascii="inherit" w:hAnsi="inherit" w:cs="Arial"/>
          <w:color w:val="141414"/>
          <w:sz w:val="27"/>
          <w:szCs w:val="27"/>
          <w:bdr w:val="none" w:sz="0" w:space="0" w:color="auto" w:frame="1"/>
        </w:rPr>
        <w:t>[list a few top-selling products, e.g., “smartphones, sneakers, kitchen appliances”]</w:t>
      </w:r>
      <w:r>
        <w:rPr>
          <w:rFonts w:ascii="inherit" w:hAnsi="inherit" w:cs="Arial"/>
          <w:color w:val="141414"/>
          <w:sz w:val="27"/>
          <w:szCs w:val="27"/>
        </w:rPr>
        <w:t>, how can we encourage more users to leave positive reviews? Consider incentives or campaigns targeting </w:t>
      </w:r>
      <w:r>
        <w:rPr>
          <w:rStyle w:val="Strong"/>
          <w:rFonts w:ascii="inherit" w:hAnsi="inherit" w:cs="Arial"/>
          <w:color w:val="141414"/>
          <w:sz w:val="27"/>
          <w:szCs w:val="27"/>
          <w:bdr w:val="none" w:sz="0" w:space="0" w:color="auto" w:frame="1"/>
        </w:rPr>
        <w:t>[mention specific customer segments, e.g., “repeat buyers, new customers”]</w:t>
      </w:r>
      <w:r>
        <w:rPr>
          <w:rFonts w:ascii="inherit" w:hAnsi="inherit" w:cs="Arial"/>
          <w:color w:val="141414"/>
          <w:sz w:val="27"/>
          <w:szCs w:val="27"/>
        </w:rPr>
        <w:t>.</w:t>
      </w:r>
    </w:p>
    <w:p w14:paraId="3B58F21F"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7AD6670E"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202. Offer insights on optimizing our website layout for a better shopping experience. Evaluate our current design focused on </w:t>
      </w:r>
      <w:r>
        <w:rPr>
          <w:rStyle w:val="Strong"/>
          <w:rFonts w:ascii="inherit" w:hAnsi="inherit" w:cs="Arial"/>
          <w:color w:val="141414"/>
          <w:sz w:val="27"/>
          <w:szCs w:val="27"/>
          <w:bdr w:val="none" w:sz="0" w:space="0" w:color="auto" w:frame="1"/>
        </w:rPr>
        <w:t>[list a few elements, e.g., “product images, checkout process, mobile responsiveness”]</w:t>
      </w:r>
      <w:r>
        <w:rPr>
          <w:rFonts w:ascii="inherit" w:hAnsi="inherit" w:cs="Arial"/>
          <w:color w:val="141414"/>
          <w:sz w:val="27"/>
          <w:szCs w:val="27"/>
        </w:rPr>
        <w:t xml:space="preserve"> and provide </w:t>
      </w:r>
      <w:r>
        <w:rPr>
          <w:rFonts w:ascii="inherit" w:hAnsi="inherit" w:cs="Arial"/>
          <w:color w:val="141414"/>
          <w:sz w:val="27"/>
          <w:szCs w:val="27"/>
        </w:rPr>
        <w:lastRenderedPageBreak/>
        <w:t>suggestions that would appeal to our primary audience, which consists of</w:t>
      </w:r>
      <w:r>
        <w:rPr>
          <w:rStyle w:val="Strong"/>
          <w:rFonts w:ascii="inherit" w:hAnsi="inherit" w:cs="Arial"/>
          <w:color w:val="141414"/>
          <w:sz w:val="27"/>
          <w:szCs w:val="27"/>
          <w:bdr w:val="none" w:sz="0" w:space="0" w:color="auto" w:frame="1"/>
        </w:rPr>
        <w:t> [mention demographics, e.g., “young adults, professionals, parents”]</w:t>
      </w:r>
      <w:r>
        <w:rPr>
          <w:rFonts w:ascii="inherit" w:hAnsi="inherit" w:cs="Arial"/>
          <w:color w:val="141414"/>
          <w:sz w:val="27"/>
          <w:szCs w:val="27"/>
        </w:rPr>
        <w:t>.</w:t>
      </w:r>
    </w:p>
    <w:p w14:paraId="5C6F48FA"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0E3C7827"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203. Help us identify potential seasonal sales opportunities for the upcoming year. Based on our primary products like </w:t>
      </w:r>
      <w:r>
        <w:rPr>
          <w:rStyle w:val="Strong"/>
          <w:rFonts w:ascii="inherit" w:hAnsi="inherit" w:cs="Arial"/>
          <w:color w:val="141414"/>
          <w:sz w:val="27"/>
          <w:szCs w:val="27"/>
          <w:bdr w:val="none" w:sz="0" w:space="0" w:color="auto" w:frame="1"/>
        </w:rPr>
        <w:t>[mention a few product types, e.g., “winter clothing, swimwear, back-to-school supplies”]</w:t>
      </w:r>
      <w:r>
        <w:rPr>
          <w:rFonts w:ascii="inherit" w:hAnsi="inherit" w:cs="Arial"/>
          <w:color w:val="141414"/>
          <w:sz w:val="27"/>
          <w:szCs w:val="27"/>
        </w:rPr>
        <w:t>, what seasonal campaigns can we run? Also, consider cultural events and holidays that are relevant to our audience from </w:t>
      </w:r>
      <w:r>
        <w:rPr>
          <w:rStyle w:val="Strong"/>
          <w:rFonts w:ascii="inherit" w:hAnsi="inherit" w:cs="Arial"/>
          <w:color w:val="141414"/>
          <w:sz w:val="27"/>
          <w:szCs w:val="27"/>
          <w:bdr w:val="none" w:sz="0" w:space="0" w:color="auto" w:frame="1"/>
        </w:rPr>
        <w:t>[mention a specific region or country, e.g., “North America, Europe”]</w:t>
      </w:r>
      <w:r>
        <w:rPr>
          <w:rFonts w:ascii="inherit" w:hAnsi="inherit" w:cs="Arial"/>
          <w:color w:val="141414"/>
          <w:sz w:val="27"/>
          <w:szCs w:val="27"/>
        </w:rPr>
        <w:t>.</w:t>
      </w:r>
    </w:p>
    <w:p w14:paraId="6858F71E"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40DA3195"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204. Recommend ways to improve our after-sales service and customer support. Currently, we offer support through </w:t>
      </w:r>
      <w:r>
        <w:rPr>
          <w:rStyle w:val="Strong"/>
          <w:rFonts w:ascii="inherit" w:hAnsi="inherit" w:cs="Arial"/>
          <w:color w:val="141414"/>
          <w:sz w:val="27"/>
          <w:szCs w:val="27"/>
          <w:bdr w:val="none" w:sz="0" w:space="0" w:color="auto" w:frame="1"/>
        </w:rPr>
        <w:t>[mention current channels, e.g., “email, chat, phone calls”]</w:t>
      </w:r>
      <w:r>
        <w:rPr>
          <w:rFonts w:ascii="inherit" w:hAnsi="inherit" w:cs="Arial"/>
          <w:color w:val="141414"/>
          <w:sz w:val="27"/>
          <w:szCs w:val="27"/>
        </w:rPr>
        <w:t>. What improvements can we make to better assist customers who purchase </w:t>
      </w:r>
      <w:r>
        <w:rPr>
          <w:rStyle w:val="Strong"/>
          <w:rFonts w:ascii="inherit" w:hAnsi="inherit" w:cs="Arial"/>
          <w:color w:val="141414"/>
          <w:sz w:val="27"/>
          <w:szCs w:val="27"/>
          <w:bdr w:val="none" w:sz="0" w:space="0" w:color="auto" w:frame="1"/>
        </w:rPr>
        <w:t>[mention specific product categories, e.g., “tech gadgets, fashion accessories, kitchenware”]</w:t>
      </w:r>
      <w:r>
        <w:rPr>
          <w:rFonts w:ascii="inherit" w:hAnsi="inherit" w:cs="Arial"/>
          <w:color w:val="141414"/>
          <w:sz w:val="27"/>
          <w:szCs w:val="27"/>
        </w:rPr>
        <w:t>?</w:t>
      </w:r>
    </w:p>
    <w:p w14:paraId="6900083A"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0DACEA90"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205. Assist in creating a loyalty program for our regular shoppers. Looking at our most frequent shoppers who often buy </w:t>
      </w:r>
      <w:r>
        <w:rPr>
          <w:rStyle w:val="Strong"/>
          <w:rFonts w:ascii="inherit" w:hAnsi="inherit" w:cs="Arial"/>
          <w:color w:val="141414"/>
          <w:sz w:val="27"/>
          <w:szCs w:val="27"/>
          <w:bdr w:val="none" w:sz="0" w:space="0" w:color="auto" w:frame="1"/>
        </w:rPr>
        <w:t>[list a few product categories, e.g., “beauty products, electronic gadgets, home furnishings”]</w:t>
      </w:r>
      <w:r>
        <w:rPr>
          <w:rFonts w:ascii="inherit" w:hAnsi="inherit" w:cs="Arial"/>
          <w:color w:val="141414"/>
          <w:sz w:val="27"/>
          <w:szCs w:val="27"/>
        </w:rPr>
        <w:t>, what rewards or incentives would appeal most to them? Think about point systems, discounts, or exclusive events for members.</w:t>
      </w:r>
    </w:p>
    <w:p w14:paraId="15C8CB29"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3DAF4A17"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206. Provide tactics to reduce cart abandonment rates on our website. Delve into the reasons why customers might leave items in their cart without completing the purchase, especially when they’re shopping for </w:t>
      </w:r>
      <w:r>
        <w:rPr>
          <w:rStyle w:val="Strong"/>
          <w:rFonts w:ascii="inherit" w:hAnsi="inherit" w:cs="Arial"/>
          <w:color w:val="141414"/>
          <w:sz w:val="27"/>
          <w:szCs w:val="27"/>
          <w:bdr w:val="none" w:sz="0" w:space="0" w:color="auto" w:frame="1"/>
        </w:rPr>
        <w:t>[mention high-ticket items or categories, e.g., “luxury watches, designer bags, home entertainment systems”]</w:t>
      </w:r>
      <w:r>
        <w:rPr>
          <w:rFonts w:ascii="inherit" w:hAnsi="inherit" w:cs="Arial"/>
          <w:color w:val="141414"/>
          <w:sz w:val="27"/>
          <w:szCs w:val="27"/>
        </w:rPr>
        <w:t>. Offer solutions to address these reasons and boost conversions.</w:t>
      </w:r>
    </w:p>
    <w:p w14:paraId="0D024CBC"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08BA1B8B" w14:textId="77777777" w:rsidR="002D08C9" w:rsidRDefault="002D08C9" w:rsidP="002D08C9">
      <w:pPr>
        <w:pStyle w:val="Heading2"/>
        <w:shd w:val="clear" w:color="auto" w:fill="FFFFFF"/>
        <w:spacing w:before="0"/>
        <w:textAlignment w:val="baseline"/>
        <w:rPr>
          <w:rFonts w:ascii="var(--h2-family)" w:hAnsi="var(--h2-family)" w:cs="Arial"/>
          <w:color w:val="141414"/>
          <w:sz w:val="36"/>
          <w:szCs w:val="36"/>
        </w:rPr>
      </w:pPr>
      <w:r>
        <w:rPr>
          <w:rFonts w:ascii="var(--h2-family)" w:hAnsi="var(--h2-family)" w:cs="Arial"/>
          <w:color w:val="141414"/>
        </w:rPr>
        <w:t>ChatGPT Prompts for Career</w:t>
      </w:r>
    </w:p>
    <w:p w14:paraId="66BF4609"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207. For professionals in the </w:t>
      </w:r>
      <w:r>
        <w:rPr>
          <w:rStyle w:val="Strong"/>
          <w:rFonts w:ascii="inherit" w:hAnsi="inherit" w:cs="Arial"/>
          <w:color w:val="141414"/>
          <w:sz w:val="27"/>
          <w:szCs w:val="27"/>
          <w:bdr w:val="none" w:sz="0" w:space="0" w:color="auto" w:frame="1"/>
        </w:rPr>
        <w:t>[mention specific career]</w:t>
      </w:r>
      <w:r>
        <w:rPr>
          <w:rFonts w:ascii="inherit" w:hAnsi="inherit" w:cs="Arial"/>
          <w:color w:val="141414"/>
          <w:sz w:val="27"/>
          <w:szCs w:val="27"/>
        </w:rPr>
        <w:t>, what are the top 5 skills they need to master this year? Please take into account the latest trends in </w:t>
      </w:r>
      <w:r>
        <w:rPr>
          <w:rStyle w:val="Strong"/>
          <w:rFonts w:ascii="inherit" w:hAnsi="inherit" w:cs="Arial"/>
          <w:color w:val="141414"/>
          <w:sz w:val="27"/>
          <w:szCs w:val="27"/>
          <w:bdr w:val="none" w:sz="0" w:space="0" w:color="auto" w:frame="1"/>
        </w:rPr>
        <w:t>[mention a specific domain or field related to that career]</w:t>
      </w:r>
      <w:r>
        <w:rPr>
          <w:rFonts w:ascii="inherit" w:hAnsi="inherit" w:cs="Arial"/>
          <w:color w:val="141414"/>
          <w:sz w:val="27"/>
          <w:szCs w:val="27"/>
        </w:rPr>
        <w:t xml:space="preserve"> and the </w:t>
      </w:r>
      <w:r>
        <w:rPr>
          <w:rFonts w:ascii="inherit" w:hAnsi="inherit" w:cs="Arial"/>
          <w:color w:val="141414"/>
          <w:sz w:val="27"/>
          <w:szCs w:val="27"/>
        </w:rPr>
        <w:lastRenderedPageBreak/>
        <w:t>challenges faced by </w:t>
      </w:r>
      <w:r>
        <w:rPr>
          <w:rStyle w:val="Strong"/>
          <w:rFonts w:ascii="inherit" w:hAnsi="inherit" w:cs="Arial"/>
          <w:color w:val="141414"/>
          <w:sz w:val="27"/>
          <w:szCs w:val="27"/>
          <w:bdr w:val="none" w:sz="0" w:space="0" w:color="auto" w:frame="1"/>
        </w:rPr>
        <w:t>[mention a particular group or demographic in that career]</w:t>
      </w:r>
      <w:r>
        <w:rPr>
          <w:rFonts w:ascii="inherit" w:hAnsi="inherit" w:cs="Arial"/>
          <w:color w:val="141414"/>
          <w:sz w:val="27"/>
          <w:szCs w:val="27"/>
        </w:rPr>
        <w:t>.</w:t>
      </w:r>
    </w:p>
    <w:p w14:paraId="29125511"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52EEBD5B"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208. What advice would be most beneficial for individuals transitioning into the </w:t>
      </w:r>
      <w:r>
        <w:rPr>
          <w:rStyle w:val="Strong"/>
          <w:rFonts w:ascii="inherit" w:hAnsi="inherit" w:cs="Arial"/>
          <w:color w:val="141414"/>
          <w:sz w:val="27"/>
          <w:szCs w:val="27"/>
          <w:bdr w:val="none" w:sz="0" w:space="0" w:color="auto" w:frame="1"/>
        </w:rPr>
        <w:t>[mention specific career or industry]</w:t>
      </w:r>
      <w:r>
        <w:rPr>
          <w:rFonts w:ascii="inherit" w:hAnsi="inherit" w:cs="Arial"/>
          <w:color w:val="141414"/>
          <w:sz w:val="27"/>
          <w:szCs w:val="27"/>
        </w:rPr>
        <w:t>? Highlight the main hurdles they might face, the resources </w:t>
      </w:r>
      <w:r>
        <w:rPr>
          <w:rStyle w:val="Strong"/>
          <w:rFonts w:ascii="inherit" w:hAnsi="inherit" w:cs="Arial"/>
          <w:color w:val="141414"/>
          <w:sz w:val="27"/>
          <w:szCs w:val="27"/>
          <w:bdr w:val="none" w:sz="0" w:space="0" w:color="auto" w:frame="1"/>
        </w:rPr>
        <w:t>[mention specific tools, courses, or books]</w:t>
      </w:r>
      <w:r>
        <w:rPr>
          <w:rFonts w:ascii="inherit" w:hAnsi="inherit" w:cs="Arial"/>
          <w:color w:val="141414"/>
          <w:sz w:val="27"/>
          <w:szCs w:val="27"/>
        </w:rPr>
        <w:t> they should leverage, and the networks or groups they should join.</w:t>
      </w:r>
    </w:p>
    <w:p w14:paraId="68B35B5E"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2BE33017"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209. When conducting a workshop for </w:t>
      </w:r>
      <w:r>
        <w:rPr>
          <w:rStyle w:val="Strong"/>
          <w:rFonts w:ascii="inherit" w:hAnsi="inherit" w:cs="Arial"/>
          <w:color w:val="141414"/>
          <w:sz w:val="27"/>
          <w:szCs w:val="27"/>
          <w:bdr w:val="none" w:sz="0" w:space="0" w:color="auto" w:frame="1"/>
        </w:rPr>
        <w:t>[mention specific career professionals]</w:t>
      </w:r>
      <w:r>
        <w:rPr>
          <w:rFonts w:ascii="inherit" w:hAnsi="inherit" w:cs="Arial"/>
          <w:color w:val="141414"/>
          <w:sz w:val="27"/>
          <w:szCs w:val="27"/>
        </w:rPr>
        <w:t>, what would be the core topics to focus on? The workshop aims to address the needs of </w:t>
      </w:r>
      <w:r>
        <w:rPr>
          <w:rStyle w:val="Strong"/>
          <w:rFonts w:ascii="inherit" w:hAnsi="inherit" w:cs="Arial"/>
          <w:color w:val="141414"/>
          <w:sz w:val="27"/>
          <w:szCs w:val="27"/>
          <w:bdr w:val="none" w:sz="0" w:space="0" w:color="auto" w:frame="1"/>
        </w:rPr>
        <w:t>[mention a particular subset like beginners, experts, etc.] </w:t>
      </w:r>
      <w:r>
        <w:rPr>
          <w:rFonts w:ascii="inherit" w:hAnsi="inherit" w:cs="Arial"/>
          <w:color w:val="141414"/>
          <w:sz w:val="27"/>
          <w:szCs w:val="27"/>
        </w:rPr>
        <w:t>and should cover practical aspects related to </w:t>
      </w:r>
      <w:r>
        <w:rPr>
          <w:rStyle w:val="Strong"/>
          <w:rFonts w:ascii="inherit" w:hAnsi="inherit" w:cs="Arial"/>
          <w:color w:val="141414"/>
          <w:sz w:val="27"/>
          <w:szCs w:val="27"/>
          <w:bdr w:val="none" w:sz="0" w:space="0" w:color="auto" w:frame="1"/>
        </w:rPr>
        <w:t>[mention areas of interest or challenges in that career]</w:t>
      </w:r>
      <w:r>
        <w:rPr>
          <w:rFonts w:ascii="inherit" w:hAnsi="inherit" w:cs="Arial"/>
          <w:color w:val="141414"/>
          <w:sz w:val="27"/>
          <w:szCs w:val="27"/>
        </w:rPr>
        <w:t>.</w:t>
      </w:r>
    </w:p>
    <w:p w14:paraId="7CC98447"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45B8A8A3"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210. How can </w:t>
      </w:r>
      <w:r>
        <w:rPr>
          <w:rStyle w:val="Strong"/>
          <w:rFonts w:ascii="inherit" w:hAnsi="inherit" w:cs="Arial"/>
          <w:color w:val="141414"/>
          <w:sz w:val="27"/>
          <w:szCs w:val="27"/>
          <w:bdr w:val="none" w:sz="0" w:space="0" w:color="auto" w:frame="1"/>
        </w:rPr>
        <w:t>[mention specific career professionals] </w:t>
      </w:r>
      <w:r>
        <w:rPr>
          <w:rFonts w:ascii="inherit" w:hAnsi="inherit" w:cs="Arial"/>
          <w:color w:val="141414"/>
          <w:sz w:val="27"/>
          <w:szCs w:val="27"/>
        </w:rPr>
        <w:t>best position themselves for promotions or leadership roles? Please consider the dynamics of the industry, essential soft skills, and the technical knowledge re</w:t>
      </w:r>
      <w:r>
        <w:rPr>
          <w:rStyle w:val="Strong"/>
          <w:rFonts w:ascii="inherit" w:hAnsi="inherit" w:cs="Arial"/>
          <w:color w:val="141414"/>
          <w:sz w:val="27"/>
          <w:szCs w:val="27"/>
          <w:bdr w:val="none" w:sz="0" w:space="0" w:color="auto" w:frame="1"/>
        </w:rPr>
        <w:t>lated to [mention specific tasks or responsibilities in the career]</w:t>
      </w:r>
      <w:r>
        <w:rPr>
          <w:rFonts w:ascii="inherit" w:hAnsi="inherit" w:cs="Arial"/>
          <w:color w:val="141414"/>
          <w:sz w:val="27"/>
          <w:szCs w:val="27"/>
        </w:rPr>
        <w:t>.</w:t>
      </w:r>
    </w:p>
    <w:p w14:paraId="320F5EBB"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582A5D97" w14:textId="77777777" w:rsidR="002D08C9" w:rsidRDefault="002D08C9" w:rsidP="002D08C9">
      <w:pPr>
        <w:pStyle w:val="has-background"/>
        <w:shd w:val="clear" w:color="auto" w:fill="B8FFDD"/>
        <w:spacing w:before="0" w:after="0"/>
        <w:textAlignment w:val="baseline"/>
        <w:rPr>
          <w:rStyle w:val="Strong"/>
          <w:rFonts w:ascii="inherit" w:hAnsi="inherit" w:cs="Arial"/>
          <w:color w:val="141414"/>
          <w:sz w:val="27"/>
          <w:szCs w:val="27"/>
          <w:bdr w:val="none" w:sz="0" w:space="0" w:color="auto" w:frame="1"/>
        </w:rPr>
      </w:pPr>
      <w:r>
        <w:rPr>
          <w:rFonts w:ascii="inherit" w:hAnsi="inherit" w:cs="Arial"/>
          <w:color w:val="141414"/>
          <w:sz w:val="27"/>
          <w:szCs w:val="27"/>
        </w:rPr>
        <w:t>211. Which online courses or certifications would be most valuable for someone in the </w:t>
      </w:r>
      <w:r>
        <w:rPr>
          <w:rStyle w:val="Strong"/>
          <w:rFonts w:ascii="inherit" w:hAnsi="inherit" w:cs="Arial"/>
          <w:color w:val="141414"/>
          <w:sz w:val="27"/>
          <w:szCs w:val="27"/>
          <w:bdr w:val="none" w:sz="0" w:space="0" w:color="auto" w:frame="1"/>
        </w:rPr>
        <w:t>[mention specific career]</w:t>
      </w:r>
      <w:r>
        <w:rPr>
          <w:rFonts w:ascii="inherit" w:hAnsi="inherit" w:cs="Arial"/>
          <w:color w:val="141414"/>
          <w:sz w:val="27"/>
          <w:szCs w:val="27"/>
        </w:rPr>
        <w:t>? Especially considering the evolution of </w:t>
      </w:r>
      <w:r>
        <w:rPr>
          <w:rStyle w:val="Strong"/>
          <w:rFonts w:ascii="inherit" w:hAnsi="inherit" w:cs="Arial"/>
          <w:color w:val="141414"/>
          <w:sz w:val="27"/>
          <w:szCs w:val="27"/>
          <w:bdr w:val="none" w:sz="0" w:space="0" w:color="auto" w:frame="1"/>
        </w:rPr>
        <w:t>[mention certain technologies, methodologies, or industry trends]</w:t>
      </w:r>
      <w:r>
        <w:rPr>
          <w:rFonts w:ascii="inherit" w:hAnsi="inherit" w:cs="Arial"/>
          <w:color w:val="141414"/>
          <w:sz w:val="27"/>
          <w:szCs w:val="27"/>
        </w:rPr>
        <w:t>, and the aspirations of </w:t>
      </w:r>
      <w:r>
        <w:rPr>
          <w:rStyle w:val="Strong"/>
          <w:rFonts w:ascii="inherit" w:hAnsi="inherit" w:cs="Arial"/>
          <w:color w:val="141414"/>
          <w:sz w:val="27"/>
          <w:szCs w:val="27"/>
          <w:bdr w:val="none" w:sz="0" w:space="0" w:color="auto" w:frame="1"/>
        </w:rPr>
        <w:t>[mention specific goals like career progression, specialization, etc.].</w:t>
      </w:r>
    </w:p>
    <w:p w14:paraId="4E921CC5"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6C5544AB"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212. How can professionals in the </w:t>
      </w:r>
      <w:r>
        <w:rPr>
          <w:rStyle w:val="Strong"/>
          <w:rFonts w:ascii="inherit" w:hAnsi="inherit" w:cs="Arial"/>
          <w:color w:val="141414"/>
          <w:sz w:val="27"/>
          <w:szCs w:val="27"/>
          <w:bdr w:val="none" w:sz="0" w:space="0" w:color="auto" w:frame="1"/>
        </w:rPr>
        <w:t>[mention specific career]</w:t>
      </w:r>
      <w:r>
        <w:rPr>
          <w:rFonts w:ascii="inherit" w:hAnsi="inherit" w:cs="Arial"/>
          <w:color w:val="141414"/>
          <w:sz w:val="27"/>
          <w:szCs w:val="27"/>
        </w:rPr>
        <w:t> better network and create meaningful connections? Given the current scenario of </w:t>
      </w:r>
      <w:r>
        <w:rPr>
          <w:rStyle w:val="Strong"/>
          <w:rFonts w:ascii="inherit" w:hAnsi="inherit" w:cs="Arial"/>
          <w:color w:val="141414"/>
          <w:sz w:val="27"/>
          <w:szCs w:val="27"/>
          <w:bdr w:val="none" w:sz="0" w:space="0" w:color="auto" w:frame="1"/>
        </w:rPr>
        <w:t>[mention a specific event or trend, e.g., remote working, digital transformation]</w:t>
      </w:r>
      <w:r>
        <w:rPr>
          <w:rFonts w:ascii="inherit" w:hAnsi="inherit" w:cs="Arial"/>
          <w:color w:val="141414"/>
          <w:sz w:val="27"/>
          <w:szCs w:val="27"/>
        </w:rPr>
        <w:t>, what platforms or strategies should they employ?</w:t>
      </w:r>
    </w:p>
    <w:p w14:paraId="38F03015"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1E3833A8"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213. When looking for a job in the </w:t>
      </w:r>
      <w:r>
        <w:rPr>
          <w:rStyle w:val="Strong"/>
          <w:rFonts w:ascii="inherit" w:hAnsi="inherit" w:cs="Arial"/>
          <w:color w:val="141414"/>
          <w:sz w:val="27"/>
          <w:szCs w:val="27"/>
          <w:bdr w:val="none" w:sz="0" w:space="0" w:color="auto" w:frame="1"/>
        </w:rPr>
        <w:t>[mention specific career or industry]</w:t>
      </w:r>
      <w:r>
        <w:rPr>
          <w:rFonts w:ascii="inherit" w:hAnsi="inherit" w:cs="Arial"/>
          <w:color w:val="141414"/>
          <w:sz w:val="27"/>
          <w:szCs w:val="27"/>
        </w:rPr>
        <w:t>, what are the top platforms or websites that might have the most relevant listings? Also, considering the nuances of</w:t>
      </w:r>
      <w:r>
        <w:rPr>
          <w:rStyle w:val="Strong"/>
          <w:rFonts w:ascii="inherit" w:hAnsi="inherit" w:cs="Arial"/>
          <w:color w:val="141414"/>
          <w:sz w:val="27"/>
          <w:szCs w:val="27"/>
          <w:bdr w:val="none" w:sz="0" w:space="0" w:color="auto" w:frame="1"/>
        </w:rPr>
        <w:t xml:space="preserve"> [mention the region or specific </w:t>
      </w:r>
      <w:r>
        <w:rPr>
          <w:rStyle w:val="Strong"/>
          <w:rFonts w:ascii="inherit" w:hAnsi="inherit" w:cs="Arial"/>
          <w:color w:val="141414"/>
          <w:sz w:val="27"/>
          <w:szCs w:val="27"/>
          <w:bdr w:val="none" w:sz="0" w:space="0" w:color="auto" w:frame="1"/>
        </w:rPr>
        <w:lastRenderedPageBreak/>
        <w:t>job market trends]</w:t>
      </w:r>
      <w:r>
        <w:rPr>
          <w:rFonts w:ascii="inherit" w:hAnsi="inherit" w:cs="Arial"/>
          <w:color w:val="141414"/>
          <w:sz w:val="27"/>
          <w:szCs w:val="27"/>
        </w:rPr>
        <w:t>, what are the best strategies to stand out during the application and interview process? Lastly, provide recommendations on any </w:t>
      </w:r>
      <w:r>
        <w:rPr>
          <w:rStyle w:val="Strong"/>
          <w:rFonts w:ascii="inherit" w:hAnsi="inherit" w:cs="Arial"/>
          <w:color w:val="141414"/>
          <w:sz w:val="27"/>
          <w:szCs w:val="27"/>
          <w:bdr w:val="none" w:sz="0" w:space="0" w:color="auto" w:frame="1"/>
        </w:rPr>
        <w:t>[mention specific tools, resources, or connections]</w:t>
      </w:r>
      <w:r>
        <w:rPr>
          <w:rFonts w:ascii="inherit" w:hAnsi="inherit" w:cs="Arial"/>
          <w:color w:val="141414"/>
          <w:sz w:val="27"/>
          <w:szCs w:val="27"/>
        </w:rPr>
        <w:t> that could be beneficial during this job search.</w:t>
      </w:r>
    </w:p>
    <w:p w14:paraId="246167B6"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3E797AF9" w14:textId="77777777" w:rsidR="00D1653C"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214. I’m searching for a job in the field of </w:t>
      </w:r>
      <w:r>
        <w:rPr>
          <w:rStyle w:val="Strong"/>
          <w:rFonts w:ascii="inherit" w:hAnsi="inherit" w:cs="Arial"/>
          <w:color w:val="141414"/>
          <w:sz w:val="27"/>
          <w:szCs w:val="27"/>
          <w:bdr w:val="none" w:sz="0" w:space="0" w:color="auto" w:frame="1"/>
        </w:rPr>
        <w:t>[mention specific career or industry]</w:t>
      </w:r>
      <w:r>
        <w:rPr>
          <w:rFonts w:ascii="inherit" w:hAnsi="inherit" w:cs="Arial"/>
          <w:color w:val="141414"/>
          <w:sz w:val="27"/>
          <w:szCs w:val="27"/>
        </w:rPr>
        <w:t>. Based on the latest market trends in </w:t>
      </w:r>
      <w:r>
        <w:rPr>
          <w:rStyle w:val="Strong"/>
          <w:rFonts w:ascii="inherit" w:hAnsi="inherit" w:cs="Arial"/>
          <w:color w:val="141414"/>
          <w:sz w:val="27"/>
          <w:szCs w:val="27"/>
          <w:bdr w:val="none" w:sz="0" w:space="0" w:color="auto" w:frame="1"/>
        </w:rPr>
        <w:t>[mention a specific region or city]</w:t>
      </w:r>
      <w:r>
        <w:rPr>
          <w:rFonts w:ascii="inherit" w:hAnsi="inherit" w:cs="Arial"/>
          <w:color w:val="141414"/>
          <w:sz w:val="27"/>
          <w:szCs w:val="27"/>
        </w:rPr>
        <w:t>, can you recommend potential job listings or companies hiring in this domain? Additionally, considering my experience in </w:t>
      </w:r>
      <w:r>
        <w:rPr>
          <w:rStyle w:val="Strong"/>
          <w:rFonts w:ascii="inherit" w:hAnsi="inherit" w:cs="Arial"/>
          <w:color w:val="141414"/>
          <w:sz w:val="27"/>
          <w:szCs w:val="27"/>
          <w:bdr w:val="none" w:sz="0" w:space="0" w:color="auto" w:frame="1"/>
        </w:rPr>
        <w:t>[mention specific skills or previous job roles]</w:t>
      </w:r>
      <w:r>
        <w:rPr>
          <w:rFonts w:ascii="inherit" w:hAnsi="inherit" w:cs="Arial"/>
          <w:color w:val="141414"/>
          <w:sz w:val="27"/>
          <w:szCs w:val="27"/>
        </w:rPr>
        <w:t>, which positions would align best with my background?</w:t>
      </w:r>
    </w:p>
    <w:p w14:paraId="5F539095" w14:textId="2E42E0D7" w:rsidR="002D08C9" w:rsidRDefault="002D08C9" w:rsidP="00D1653C">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br/>
      </w:r>
    </w:p>
    <w:p w14:paraId="23DE8ADC" w14:textId="77777777" w:rsidR="002D08C9" w:rsidRDefault="002D08C9" w:rsidP="002D08C9">
      <w:pPr>
        <w:pStyle w:val="Heading2"/>
        <w:shd w:val="clear" w:color="auto" w:fill="FFFFFF"/>
        <w:spacing w:before="0"/>
        <w:textAlignment w:val="baseline"/>
        <w:rPr>
          <w:rFonts w:ascii="var(--h2-family)" w:hAnsi="var(--h2-family)" w:cs="Arial"/>
          <w:color w:val="141414"/>
          <w:sz w:val="36"/>
          <w:szCs w:val="36"/>
        </w:rPr>
      </w:pPr>
      <w:r>
        <w:rPr>
          <w:rFonts w:ascii="var(--h2-family)" w:hAnsi="var(--h2-family)" w:cs="Arial"/>
          <w:color w:val="141414"/>
        </w:rPr>
        <w:t>Advanced ChatGPT Prompt for Writing</w:t>
      </w:r>
    </w:p>
    <w:p w14:paraId="2B81CE86"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Hey ChatGPT, act as a professional novelist. Craft an engaging and creative story suitable for </w:t>
      </w:r>
      <w:r>
        <w:rPr>
          <w:rStyle w:val="Strong"/>
          <w:rFonts w:ascii="inherit" w:hAnsi="inherit" w:cs="Arial"/>
          <w:color w:val="141414"/>
          <w:sz w:val="27"/>
          <w:szCs w:val="27"/>
          <w:bdr w:val="none" w:sz="0" w:space="0" w:color="auto" w:frame="1"/>
        </w:rPr>
        <w:t>[target audience]</w:t>
      </w:r>
      <w:r>
        <w:rPr>
          <w:rFonts w:ascii="inherit" w:hAnsi="inherit" w:cs="Arial"/>
          <w:color w:val="141414"/>
          <w:sz w:val="27"/>
          <w:szCs w:val="27"/>
        </w:rPr>
        <w:t>. The story should be set in a </w:t>
      </w:r>
      <w:r>
        <w:rPr>
          <w:rStyle w:val="Strong"/>
          <w:rFonts w:ascii="inherit" w:hAnsi="inherit" w:cs="Arial"/>
          <w:color w:val="141414"/>
          <w:sz w:val="27"/>
          <w:szCs w:val="27"/>
          <w:bdr w:val="none" w:sz="0" w:space="0" w:color="auto" w:frame="1"/>
        </w:rPr>
        <w:t>[desired setting]</w:t>
      </w:r>
      <w:r>
        <w:rPr>
          <w:rFonts w:ascii="inherit" w:hAnsi="inherit" w:cs="Arial"/>
          <w:color w:val="141414"/>
          <w:sz w:val="27"/>
          <w:szCs w:val="27"/>
        </w:rPr>
        <w:t>, with a total length of </w:t>
      </w:r>
      <w:r>
        <w:rPr>
          <w:rStyle w:val="Strong"/>
          <w:rFonts w:ascii="inherit" w:hAnsi="inherit" w:cs="Arial"/>
          <w:color w:val="141414"/>
          <w:sz w:val="27"/>
          <w:szCs w:val="27"/>
          <w:bdr w:val="none" w:sz="0" w:space="0" w:color="auto" w:frame="1"/>
        </w:rPr>
        <w:t>[word count]</w:t>
      </w:r>
      <w:r>
        <w:rPr>
          <w:rFonts w:ascii="inherit" w:hAnsi="inherit" w:cs="Arial"/>
          <w:color w:val="141414"/>
          <w:sz w:val="27"/>
          <w:szCs w:val="27"/>
        </w:rPr>
        <w:t> words. The narrative should be from a </w:t>
      </w:r>
      <w:r>
        <w:rPr>
          <w:rStyle w:val="Strong"/>
          <w:rFonts w:ascii="inherit" w:hAnsi="inherit" w:cs="Arial"/>
          <w:color w:val="141414"/>
          <w:sz w:val="27"/>
          <w:szCs w:val="27"/>
          <w:bdr w:val="none" w:sz="0" w:space="0" w:color="auto" w:frame="1"/>
        </w:rPr>
        <w:t>[desired perspective] </w:t>
      </w:r>
      <w:r>
        <w:rPr>
          <w:rFonts w:ascii="inherit" w:hAnsi="inherit" w:cs="Arial"/>
          <w:color w:val="141414"/>
          <w:sz w:val="27"/>
          <w:szCs w:val="27"/>
        </w:rPr>
        <w:t>perspective. Please make use of</w:t>
      </w:r>
      <w:r>
        <w:rPr>
          <w:rStyle w:val="Strong"/>
          <w:rFonts w:ascii="inherit" w:hAnsi="inherit" w:cs="Arial"/>
          <w:color w:val="141414"/>
          <w:sz w:val="27"/>
          <w:szCs w:val="27"/>
          <w:bdr w:val="none" w:sz="0" w:space="0" w:color="auto" w:frame="1"/>
        </w:rPr>
        <w:t> [desired stylistic elements]</w:t>
      </w:r>
      <w:r>
        <w:rPr>
          <w:rFonts w:ascii="inherit" w:hAnsi="inherit" w:cs="Arial"/>
          <w:color w:val="141414"/>
          <w:sz w:val="27"/>
          <w:szCs w:val="27"/>
        </w:rPr>
        <w:t> and develop </w:t>
      </w:r>
      <w:r>
        <w:rPr>
          <w:rStyle w:val="Strong"/>
          <w:rFonts w:ascii="inherit" w:hAnsi="inherit" w:cs="Arial"/>
          <w:color w:val="141414"/>
          <w:sz w:val="27"/>
          <w:szCs w:val="27"/>
          <w:bdr w:val="none" w:sz="0" w:space="0" w:color="auto" w:frame="1"/>
        </w:rPr>
        <w:t>[number]</w:t>
      </w:r>
      <w:r>
        <w:rPr>
          <w:rFonts w:ascii="inherit" w:hAnsi="inherit" w:cs="Arial"/>
          <w:color w:val="141414"/>
          <w:sz w:val="27"/>
          <w:szCs w:val="27"/>
        </w:rPr>
        <w:t> main characters, each with their unique personality traits. The plot should follow a traditional structure with a clear beginning, middle, and end. Ensure a plot twist occurs at </w:t>
      </w:r>
      <w:r>
        <w:rPr>
          <w:rStyle w:val="Strong"/>
          <w:rFonts w:ascii="inherit" w:hAnsi="inherit" w:cs="Arial"/>
          <w:color w:val="141414"/>
          <w:sz w:val="27"/>
          <w:szCs w:val="27"/>
          <w:bdr w:val="none" w:sz="0" w:space="0" w:color="auto" w:frame="1"/>
        </w:rPr>
        <w:t>[desired plot point] </w:t>
      </w:r>
      <w:r>
        <w:rPr>
          <w:rFonts w:ascii="inherit" w:hAnsi="inherit" w:cs="Arial"/>
          <w:color w:val="141414"/>
          <w:sz w:val="27"/>
          <w:szCs w:val="27"/>
        </w:rPr>
        <w:t>and the story concludes with a</w:t>
      </w:r>
      <w:r>
        <w:rPr>
          <w:rStyle w:val="Strong"/>
          <w:rFonts w:ascii="inherit" w:hAnsi="inherit" w:cs="Arial"/>
          <w:color w:val="141414"/>
          <w:sz w:val="27"/>
          <w:szCs w:val="27"/>
          <w:bdr w:val="none" w:sz="0" w:space="0" w:color="auto" w:frame="1"/>
        </w:rPr>
        <w:t> [desired ending style]</w:t>
      </w:r>
      <w:r>
        <w:rPr>
          <w:rFonts w:ascii="inherit" w:hAnsi="inherit" w:cs="Arial"/>
          <w:color w:val="141414"/>
          <w:sz w:val="27"/>
          <w:szCs w:val="27"/>
        </w:rPr>
        <w:t>.</w:t>
      </w:r>
    </w:p>
    <w:p w14:paraId="785D979B"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2DDCB1CA" w14:textId="77777777" w:rsidR="002D08C9" w:rsidRDefault="002D08C9" w:rsidP="002D08C9">
      <w:pPr>
        <w:pStyle w:val="Heading2"/>
        <w:shd w:val="clear" w:color="auto" w:fill="FFFFFF"/>
        <w:spacing w:before="0"/>
        <w:textAlignment w:val="baseline"/>
        <w:rPr>
          <w:rFonts w:ascii="var(--h2-family)" w:hAnsi="var(--h2-family)" w:cs="Arial"/>
          <w:color w:val="141414"/>
          <w:sz w:val="36"/>
          <w:szCs w:val="36"/>
        </w:rPr>
      </w:pPr>
      <w:r>
        <w:rPr>
          <w:rFonts w:ascii="var(--h2-family)" w:hAnsi="var(--h2-family)" w:cs="Arial"/>
          <w:color w:val="141414"/>
        </w:rPr>
        <w:t>ChatGPT System Prompt for Coders</w:t>
      </w:r>
    </w:p>
    <w:p w14:paraId="069D5453"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Hey ChatGPT, act as a software engineer. Write a Python script that scrapes data from a </w:t>
      </w:r>
      <w:r>
        <w:rPr>
          <w:rStyle w:val="Strong"/>
          <w:rFonts w:ascii="inherit" w:hAnsi="inherit" w:cs="Arial"/>
          <w:color w:val="141414"/>
          <w:sz w:val="27"/>
          <w:szCs w:val="27"/>
          <w:bdr w:val="none" w:sz="0" w:space="0" w:color="auto" w:frame="1"/>
        </w:rPr>
        <w:t>[website URL]</w:t>
      </w:r>
      <w:r>
        <w:rPr>
          <w:rFonts w:ascii="inherit" w:hAnsi="inherit" w:cs="Arial"/>
          <w:color w:val="141414"/>
          <w:sz w:val="27"/>
          <w:szCs w:val="27"/>
        </w:rPr>
        <w:t>. The website is a </w:t>
      </w:r>
      <w:r>
        <w:rPr>
          <w:rStyle w:val="Strong"/>
          <w:rFonts w:ascii="inherit" w:hAnsi="inherit" w:cs="Arial"/>
          <w:color w:val="141414"/>
          <w:sz w:val="27"/>
          <w:szCs w:val="27"/>
          <w:bdr w:val="none" w:sz="0" w:space="0" w:color="auto" w:frame="1"/>
        </w:rPr>
        <w:t>[type of website]</w:t>
      </w:r>
      <w:r>
        <w:rPr>
          <w:rFonts w:ascii="inherit" w:hAnsi="inherit" w:cs="Arial"/>
          <w:color w:val="141414"/>
          <w:sz w:val="27"/>
          <w:szCs w:val="27"/>
        </w:rPr>
        <w:t> and I want to gather the </w:t>
      </w:r>
      <w:r>
        <w:rPr>
          <w:rStyle w:val="Strong"/>
          <w:rFonts w:ascii="inherit" w:hAnsi="inherit" w:cs="Arial"/>
          <w:color w:val="141414"/>
          <w:sz w:val="27"/>
          <w:szCs w:val="27"/>
          <w:bdr w:val="none" w:sz="0" w:space="0" w:color="auto" w:frame="1"/>
        </w:rPr>
        <w:t>[specific data points]</w:t>
      </w:r>
      <w:r>
        <w:rPr>
          <w:rFonts w:ascii="inherit" w:hAnsi="inherit" w:cs="Arial"/>
          <w:color w:val="141414"/>
          <w:sz w:val="27"/>
          <w:szCs w:val="27"/>
        </w:rPr>
        <w:t>. The program should run on a </w:t>
      </w:r>
      <w:r>
        <w:rPr>
          <w:rStyle w:val="Strong"/>
          <w:rFonts w:ascii="inherit" w:hAnsi="inherit" w:cs="Arial"/>
          <w:color w:val="141414"/>
          <w:sz w:val="27"/>
          <w:szCs w:val="27"/>
          <w:bdr w:val="none" w:sz="0" w:space="0" w:color="auto" w:frame="1"/>
        </w:rPr>
        <w:t>[desired operating system]</w:t>
      </w:r>
      <w:r>
        <w:rPr>
          <w:rFonts w:ascii="inherit" w:hAnsi="inherit" w:cs="Arial"/>
          <w:color w:val="141414"/>
          <w:sz w:val="27"/>
          <w:szCs w:val="27"/>
        </w:rPr>
        <w:t> and be designed to run </w:t>
      </w:r>
      <w:r>
        <w:rPr>
          <w:rStyle w:val="Strong"/>
          <w:rFonts w:ascii="inherit" w:hAnsi="inherit" w:cs="Arial"/>
          <w:color w:val="141414"/>
          <w:sz w:val="27"/>
          <w:szCs w:val="27"/>
          <w:bdr w:val="none" w:sz="0" w:space="0" w:color="auto" w:frame="1"/>
        </w:rPr>
        <w:t>[frequency of execution]</w:t>
      </w:r>
      <w:r>
        <w:rPr>
          <w:rFonts w:ascii="inherit" w:hAnsi="inherit" w:cs="Arial"/>
          <w:color w:val="141414"/>
          <w:sz w:val="27"/>
          <w:szCs w:val="27"/>
        </w:rPr>
        <w:t>. If any errors are encountered, the script should </w:t>
      </w:r>
      <w:r>
        <w:rPr>
          <w:rStyle w:val="Strong"/>
          <w:rFonts w:ascii="inherit" w:hAnsi="inherit" w:cs="Arial"/>
          <w:color w:val="141414"/>
          <w:sz w:val="27"/>
          <w:szCs w:val="27"/>
          <w:bdr w:val="none" w:sz="0" w:space="0" w:color="auto" w:frame="1"/>
        </w:rPr>
        <w:t>[desired error handling]</w:t>
      </w:r>
      <w:r>
        <w:rPr>
          <w:rFonts w:ascii="inherit" w:hAnsi="inherit" w:cs="Arial"/>
          <w:color w:val="141414"/>
          <w:sz w:val="27"/>
          <w:szCs w:val="27"/>
        </w:rPr>
        <w:t>. The scraped data should be saved in a </w:t>
      </w:r>
      <w:r>
        <w:rPr>
          <w:rStyle w:val="Strong"/>
          <w:rFonts w:ascii="inherit" w:hAnsi="inherit" w:cs="Arial"/>
          <w:color w:val="141414"/>
          <w:sz w:val="27"/>
          <w:szCs w:val="27"/>
          <w:bdr w:val="none" w:sz="0" w:space="0" w:color="auto" w:frame="1"/>
        </w:rPr>
        <w:t>[desired output format]</w:t>
      </w:r>
      <w:r>
        <w:rPr>
          <w:rFonts w:ascii="inherit" w:hAnsi="inherit" w:cs="Arial"/>
          <w:color w:val="141414"/>
          <w:sz w:val="27"/>
          <w:szCs w:val="27"/>
        </w:rPr>
        <w:t> and stored at </w:t>
      </w:r>
      <w:r>
        <w:rPr>
          <w:rStyle w:val="Strong"/>
          <w:rFonts w:ascii="inherit" w:hAnsi="inherit" w:cs="Arial"/>
          <w:color w:val="141414"/>
          <w:sz w:val="27"/>
          <w:szCs w:val="27"/>
          <w:bdr w:val="none" w:sz="0" w:space="0" w:color="auto" w:frame="1"/>
        </w:rPr>
        <w:t>[desired storage location]</w:t>
      </w:r>
      <w:r>
        <w:rPr>
          <w:rFonts w:ascii="inherit" w:hAnsi="inherit" w:cs="Arial"/>
          <w:color w:val="141414"/>
          <w:sz w:val="27"/>
          <w:szCs w:val="27"/>
        </w:rPr>
        <w:t>.</w:t>
      </w:r>
    </w:p>
    <w:p w14:paraId="1B0A1245"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5CB8A1A2" w14:textId="77777777" w:rsidR="002D08C9" w:rsidRDefault="002D08C9" w:rsidP="002D08C9">
      <w:pPr>
        <w:pStyle w:val="Heading2"/>
        <w:shd w:val="clear" w:color="auto" w:fill="FFFFFF"/>
        <w:spacing w:before="0"/>
        <w:textAlignment w:val="baseline"/>
        <w:rPr>
          <w:rFonts w:ascii="var(--h2-family)" w:hAnsi="var(--h2-family)" w:cs="Arial"/>
          <w:color w:val="141414"/>
        </w:rPr>
      </w:pPr>
      <w:r>
        <w:rPr>
          <w:rFonts w:ascii="var(--h2-family)" w:hAnsi="var(--h2-family)" w:cs="Arial"/>
          <w:color w:val="141414"/>
        </w:rPr>
        <w:t>ChatGPT System Prompt for Marketers</w:t>
      </w:r>
    </w:p>
    <w:p w14:paraId="78C66C4A" w14:textId="77777777" w:rsidR="00D1653C" w:rsidRPr="00D1653C" w:rsidRDefault="00D1653C" w:rsidP="00D1653C"/>
    <w:p w14:paraId="321DA782"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lastRenderedPageBreak/>
        <w:t>Hey ChatGPT, act as a marketing expert. Develop a comprehensive marketing strategy for a </w:t>
      </w:r>
      <w:r>
        <w:rPr>
          <w:rStyle w:val="Strong"/>
          <w:rFonts w:ascii="inherit" w:hAnsi="inherit" w:cs="Arial"/>
          <w:color w:val="141414"/>
          <w:sz w:val="27"/>
          <w:szCs w:val="27"/>
          <w:bdr w:val="none" w:sz="0" w:space="0" w:color="auto" w:frame="1"/>
        </w:rPr>
        <w:t>[type of product/service]</w:t>
      </w:r>
      <w:r>
        <w:rPr>
          <w:rFonts w:ascii="inherit" w:hAnsi="inherit" w:cs="Arial"/>
          <w:color w:val="141414"/>
          <w:sz w:val="27"/>
          <w:szCs w:val="27"/>
        </w:rPr>
        <w:t>. The target audience is </w:t>
      </w:r>
      <w:r>
        <w:rPr>
          <w:rStyle w:val="Strong"/>
          <w:rFonts w:ascii="inherit" w:hAnsi="inherit" w:cs="Arial"/>
          <w:color w:val="141414"/>
          <w:sz w:val="27"/>
          <w:szCs w:val="27"/>
          <w:bdr w:val="none" w:sz="0" w:space="0" w:color="auto" w:frame="1"/>
        </w:rPr>
        <w:t>[demographic information]</w:t>
      </w:r>
      <w:r>
        <w:rPr>
          <w:rFonts w:ascii="inherit" w:hAnsi="inherit" w:cs="Arial"/>
          <w:color w:val="141414"/>
          <w:sz w:val="27"/>
          <w:szCs w:val="27"/>
        </w:rPr>
        <w:t>. Please include a mixture of traditional and digital marketing approaches. The strategy should focus on </w:t>
      </w:r>
      <w:r>
        <w:rPr>
          <w:rStyle w:val="Strong"/>
          <w:rFonts w:ascii="inherit" w:hAnsi="inherit" w:cs="Arial"/>
          <w:color w:val="141414"/>
          <w:sz w:val="27"/>
          <w:szCs w:val="27"/>
          <w:bdr w:val="none" w:sz="0" w:space="0" w:color="auto" w:frame="1"/>
        </w:rPr>
        <w:t>[specific marketing channels]</w:t>
      </w:r>
      <w:r>
        <w:rPr>
          <w:rFonts w:ascii="inherit" w:hAnsi="inherit" w:cs="Arial"/>
          <w:color w:val="141414"/>
          <w:sz w:val="27"/>
          <w:szCs w:val="27"/>
        </w:rPr>
        <w:t> and aim to achieve </w:t>
      </w:r>
      <w:r>
        <w:rPr>
          <w:rStyle w:val="Strong"/>
          <w:rFonts w:ascii="inherit" w:hAnsi="inherit" w:cs="Arial"/>
          <w:color w:val="141414"/>
          <w:sz w:val="27"/>
          <w:szCs w:val="27"/>
          <w:bdr w:val="none" w:sz="0" w:space="0" w:color="auto" w:frame="1"/>
        </w:rPr>
        <w:t>[desired marketing objectives]</w:t>
      </w:r>
      <w:r>
        <w:rPr>
          <w:rFonts w:ascii="inherit" w:hAnsi="inherit" w:cs="Arial"/>
          <w:color w:val="141414"/>
          <w:sz w:val="27"/>
          <w:szCs w:val="27"/>
        </w:rPr>
        <w:t>. Please ensure to detail the budget allocation for each marketing initiative and provide a timeline for campaign execution. Also, include key performance indicators (KPIs) to track the success of each initiative.</w:t>
      </w:r>
    </w:p>
    <w:p w14:paraId="6CC3F919"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36AFF008" w14:textId="77777777" w:rsidR="002D08C9" w:rsidRDefault="002D08C9" w:rsidP="002D08C9">
      <w:pPr>
        <w:pStyle w:val="Heading2"/>
        <w:shd w:val="clear" w:color="auto" w:fill="FFFFFF"/>
        <w:spacing w:before="0"/>
        <w:textAlignment w:val="baseline"/>
        <w:rPr>
          <w:rFonts w:ascii="var(--h2-family)" w:hAnsi="var(--h2-family)" w:cs="Arial"/>
          <w:color w:val="141414"/>
          <w:sz w:val="36"/>
          <w:szCs w:val="36"/>
        </w:rPr>
      </w:pPr>
      <w:r>
        <w:rPr>
          <w:rFonts w:ascii="var(--h2-family)" w:hAnsi="var(--h2-family)" w:cs="Arial"/>
          <w:color w:val="141414"/>
        </w:rPr>
        <w:t>ChatGPT System Prompt for Architecture</w:t>
      </w:r>
    </w:p>
    <w:p w14:paraId="16983987"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Hey ChatGPT, act as an architect. Design a </w:t>
      </w:r>
      <w:r>
        <w:rPr>
          <w:rStyle w:val="Strong"/>
          <w:rFonts w:ascii="inherit" w:hAnsi="inherit" w:cs="Arial"/>
          <w:color w:val="141414"/>
          <w:sz w:val="27"/>
          <w:szCs w:val="27"/>
          <w:bdr w:val="none" w:sz="0" w:space="0" w:color="auto" w:frame="1"/>
        </w:rPr>
        <w:t>[type of building]</w:t>
      </w:r>
      <w:r>
        <w:rPr>
          <w:rFonts w:ascii="inherit" w:hAnsi="inherit" w:cs="Arial"/>
          <w:color w:val="141414"/>
          <w:sz w:val="27"/>
          <w:szCs w:val="27"/>
        </w:rPr>
        <w:t> for a plot size of </w:t>
      </w:r>
      <w:r>
        <w:rPr>
          <w:rStyle w:val="Strong"/>
          <w:rFonts w:ascii="inherit" w:hAnsi="inherit" w:cs="Arial"/>
          <w:color w:val="141414"/>
          <w:sz w:val="27"/>
          <w:szCs w:val="27"/>
          <w:bdr w:val="none" w:sz="0" w:space="0" w:color="auto" w:frame="1"/>
        </w:rPr>
        <w:t>[dimensions of the plot]</w:t>
      </w:r>
      <w:r>
        <w:rPr>
          <w:rFonts w:ascii="inherit" w:hAnsi="inherit" w:cs="Arial"/>
          <w:color w:val="141414"/>
          <w:sz w:val="27"/>
          <w:szCs w:val="27"/>
        </w:rPr>
        <w:t>. The building should have </w:t>
      </w:r>
      <w:r>
        <w:rPr>
          <w:rStyle w:val="Strong"/>
          <w:rFonts w:ascii="inherit" w:hAnsi="inherit" w:cs="Arial"/>
          <w:color w:val="141414"/>
          <w:sz w:val="27"/>
          <w:szCs w:val="27"/>
          <w:bdr w:val="none" w:sz="0" w:space="0" w:color="auto" w:frame="1"/>
        </w:rPr>
        <w:t>[number of floors]</w:t>
      </w:r>
      <w:r>
        <w:rPr>
          <w:rFonts w:ascii="inherit" w:hAnsi="inherit" w:cs="Arial"/>
          <w:color w:val="141414"/>
          <w:sz w:val="27"/>
          <w:szCs w:val="27"/>
        </w:rPr>
        <w:t> and include the following spaces: </w:t>
      </w:r>
      <w:r>
        <w:rPr>
          <w:rStyle w:val="Strong"/>
          <w:rFonts w:ascii="inherit" w:hAnsi="inherit" w:cs="Arial"/>
          <w:color w:val="141414"/>
          <w:sz w:val="27"/>
          <w:szCs w:val="27"/>
          <w:bdr w:val="none" w:sz="0" w:space="0" w:color="auto" w:frame="1"/>
        </w:rPr>
        <w:t>[list of spaces]</w:t>
      </w:r>
      <w:r>
        <w:rPr>
          <w:rFonts w:ascii="inherit" w:hAnsi="inherit" w:cs="Arial"/>
          <w:color w:val="141414"/>
          <w:sz w:val="27"/>
          <w:szCs w:val="27"/>
        </w:rPr>
        <w:t>. The design should prioritize </w:t>
      </w:r>
      <w:r>
        <w:rPr>
          <w:rStyle w:val="Strong"/>
          <w:rFonts w:ascii="inherit" w:hAnsi="inherit" w:cs="Arial"/>
          <w:color w:val="141414"/>
          <w:sz w:val="27"/>
          <w:szCs w:val="27"/>
          <w:bdr w:val="none" w:sz="0" w:space="0" w:color="auto" w:frame="1"/>
        </w:rPr>
        <w:t>[desired architectural concepts]</w:t>
      </w:r>
      <w:r>
        <w:rPr>
          <w:rFonts w:ascii="inherit" w:hAnsi="inherit" w:cs="Arial"/>
          <w:color w:val="141414"/>
          <w:sz w:val="27"/>
          <w:szCs w:val="27"/>
        </w:rPr>
        <w:t> and be environmentally sustainable. Please include a basic layout for each floor and detail the materials to be used in construction. Additionally, provide an estimate of the project duration and cost.</w:t>
      </w:r>
    </w:p>
    <w:p w14:paraId="4560871D"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68E3A29E" w14:textId="77777777" w:rsidR="002D08C9" w:rsidRDefault="002D08C9" w:rsidP="002D08C9">
      <w:pPr>
        <w:pStyle w:val="Heading2"/>
        <w:shd w:val="clear" w:color="auto" w:fill="FFFFFF"/>
        <w:spacing w:before="0"/>
        <w:textAlignment w:val="baseline"/>
        <w:rPr>
          <w:rFonts w:ascii="var(--h2-family)" w:hAnsi="var(--h2-family)" w:cs="Arial"/>
          <w:color w:val="141414"/>
          <w:sz w:val="36"/>
          <w:szCs w:val="36"/>
        </w:rPr>
      </w:pPr>
      <w:r>
        <w:rPr>
          <w:rFonts w:ascii="var(--h2-family)" w:hAnsi="var(--h2-family)" w:cs="Arial"/>
          <w:color w:val="141414"/>
        </w:rPr>
        <w:t>ChatGPT System Prompt for Lawyers</w:t>
      </w:r>
    </w:p>
    <w:p w14:paraId="2E372A9D" w14:textId="008F6561" w:rsidR="002D08C9" w:rsidRDefault="002D08C9" w:rsidP="00D1653C">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Hey ChatGPT, act as a legal advisor. Draft a </w:t>
      </w:r>
      <w:r>
        <w:rPr>
          <w:rStyle w:val="Strong"/>
          <w:rFonts w:ascii="inherit" w:hAnsi="inherit" w:cs="Arial"/>
          <w:color w:val="141414"/>
          <w:sz w:val="27"/>
          <w:szCs w:val="27"/>
          <w:bdr w:val="none" w:sz="0" w:space="0" w:color="auto" w:frame="1"/>
        </w:rPr>
        <w:t>[type of legal document]</w:t>
      </w:r>
      <w:r>
        <w:rPr>
          <w:rFonts w:ascii="inherit" w:hAnsi="inherit" w:cs="Arial"/>
          <w:color w:val="141414"/>
          <w:sz w:val="27"/>
          <w:szCs w:val="27"/>
        </w:rPr>
        <w:t> that covers </w:t>
      </w:r>
      <w:r>
        <w:rPr>
          <w:rStyle w:val="Strong"/>
          <w:rFonts w:ascii="inherit" w:hAnsi="inherit" w:cs="Arial"/>
          <w:color w:val="141414"/>
          <w:sz w:val="27"/>
          <w:szCs w:val="27"/>
          <w:bdr w:val="none" w:sz="0" w:space="0" w:color="auto" w:frame="1"/>
        </w:rPr>
        <w:t>[topics to be covered in the document]</w:t>
      </w:r>
      <w:r>
        <w:rPr>
          <w:rFonts w:ascii="inherit" w:hAnsi="inherit" w:cs="Arial"/>
          <w:color w:val="141414"/>
          <w:sz w:val="27"/>
          <w:szCs w:val="27"/>
        </w:rPr>
        <w:t>. This document should comply with the legal standards of </w:t>
      </w:r>
      <w:r>
        <w:rPr>
          <w:rStyle w:val="Strong"/>
          <w:rFonts w:ascii="inherit" w:hAnsi="inherit" w:cs="Arial"/>
          <w:color w:val="141414"/>
          <w:sz w:val="27"/>
          <w:szCs w:val="27"/>
          <w:bdr w:val="none" w:sz="0" w:space="0" w:color="auto" w:frame="1"/>
        </w:rPr>
        <w:t>[geographical jurisdiction]</w:t>
      </w:r>
      <w:r>
        <w:rPr>
          <w:rFonts w:ascii="inherit" w:hAnsi="inherit" w:cs="Arial"/>
          <w:color w:val="141414"/>
          <w:sz w:val="27"/>
          <w:szCs w:val="27"/>
        </w:rPr>
        <w:t> and is intended to serve the needs of </w:t>
      </w:r>
      <w:r>
        <w:rPr>
          <w:rStyle w:val="Strong"/>
          <w:rFonts w:ascii="inherit" w:hAnsi="inherit" w:cs="Arial"/>
          <w:color w:val="141414"/>
          <w:sz w:val="27"/>
          <w:szCs w:val="27"/>
          <w:bdr w:val="none" w:sz="0" w:space="0" w:color="auto" w:frame="1"/>
        </w:rPr>
        <w:t>[intended users]</w:t>
      </w:r>
      <w:r>
        <w:rPr>
          <w:rFonts w:ascii="inherit" w:hAnsi="inherit" w:cs="Arial"/>
          <w:color w:val="141414"/>
          <w:sz w:val="27"/>
          <w:szCs w:val="27"/>
        </w:rPr>
        <w:t>. Ensure the language is clear and accessible, yet legally sound. Include clauses that protect the rights of </w:t>
      </w:r>
      <w:r>
        <w:rPr>
          <w:rStyle w:val="Strong"/>
          <w:rFonts w:ascii="inherit" w:hAnsi="inherit" w:cs="Arial"/>
          <w:color w:val="141414"/>
          <w:sz w:val="27"/>
          <w:szCs w:val="27"/>
          <w:bdr w:val="none" w:sz="0" w:space="0" w:color="auto" w:frame="1"/>
        </w:rPr>
        <w:t>[party’s name]</w:t>
      </w:r>
      <w:r>
        <w:rPr>
          <w:rFonts w:ascii="inherit" w:hAnsi="inherit" w:cs="Arial"/>
          <w:color w:val="141414"/>
          <w:sz w:val="27"/>
          <w:szCs w:val="27"/>
        </w:rPr>
        <w:t> and limit their liabilities in scenarios involving </w:t>
      </w:r>
      <w:r>
        <w:rPr>
          <w:rStyle w:val="Strong"/>
          <w:rFonts w:ascii="inherit" w:hAnsi="inherit" w:cs="Arial"/>
          <w:color w:val="141414"/>
          <w:sz w:val="27"/>
          <w:szCs w:val="27"/>
          <w:bdr w:val="none" w:sz="0" w:space="0" w:color="auto" w:frame="1"/>
        </w:rPr>
        <w:t>[potential risk areas]</w:t>
      </w:r>
      <w:r>
        <w:rPr>
          <w:rFonts w:ascii="inherit" w:hAnsi="inherit" w:cs="Arial"/>
          <w:color w:val="141414"/>
          <w:sz w:val="27"/>
          <w:szCs w:val="27"/>
        </w:rPr>
        <w:t>.</w:t>
      </w:r>
    </w:p>
    <w:p w14:paraId="26E02562" w14:textId="77777777" w:rsidR="00D1653C" w:rsidRDefault="00D1653C" w:rsidP="00D1653C">
      <w:pPr>
        <w:pStyle w:val="has-background"/>
        <w:shd w:val="clear" w:color="auto" w:fill="B8FFDD"/>
        <w:spacing w:before="0" w:after="0"/>
        <w:textAlignment w:val="baseline"/>
        <w:rPr>
          <w:rFonts w:ascii="inherit" w:hAnsi="inherit" w:cs="Arial"/>
          <w:color w:val="141414"/>
          <w:sz w:val="27"/>
          <w:szCs w:val="27"/>
        </w:rPr>
      </w:pPr>
    </w:p>
    <w:p w14:paraId="156A92D8" w14:textId="77777777" w:rsidR="002D08C9" w:rsidRDefault="002D08C9" w:rsidP="002D08C9">
      <w:pPr>
        <w:pStyle w:val="Heading2"/>
        <w:shd w:val="clear" w:color="auto" w:fill="FFFFFF"/>
        <w:spacing w:before="0"/>
        <w:textAlignment w:val="baseline"/>
        <w:rPr>
          <w:rFonts w:ascii="var(--h2-family)" w:hAnsi="var(--h2-family)" w:cs="Arial"/>
          <w:color w:val="141414"/>
          <w:sz w:val="36"/>
          <w:szCs w:val="36"/>
        </w:rPr>
      </w:pPr>
      <w:r>
        <w:rPr>
          <w:rFonts w:ascii="var(--h2-family)" w:hAnsi="var(--h2-family)" w:cs="Arial"/>
          <w:color w:val="141414"/>
        </w:rPr>
        <w:t>ChatGPT System Prompt for Graphic Designers</w:t>
      </w:r>
    </w:p>
    <w:p w14:paraId="349018B9"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Hey ChatGPT, act as a graphic designer. Sketch a design concept for a </w:t>
      </w:r>
      <w:r>
        <w:rPr>
          <w:rStyle w:val="Strong"/>
          <w:rFonts w:ascii="inherit" w:hAnsi="inherit" w:cs="Arial"/>
          <w:color w:val="141414"/>
          <w:sz w:val="27"/>
          <w:szCs w:val="27"/>
          <w:bdr w:val="none" w:sz="0" w:space="0" w:color="auto" w:frame="1"/>
        </w:rPr>
        <w:t>[type of graphic]</w:t>
      </w:r>
      <w:r>
        <w:rPr>
          <w:rFonts w:ascii="inherit" w:hAnsi="inherit" w:cs="Arial"/>
          <w:color w:val="141414"/>
          <w:sz w:val="27"/>
          <w:szCs w:val="27"/>
        </w:rPr>
        <w:t> that will be used for </w:t>
      </w:r>
      <w:r>
        <w:rPr>
          <w:rStyle w:val="Strong"/>
          <w:rFonts w:ascii="inherit" w:hAnsi="inherit" w:cs="Arial"/>
          <w:color w:val="141414"/>
          <w:sz w:val="27"/>
          <w:szCs w:val="27"/>
          <w:bdr w:val="none" w:sz="0" w:space="0" w:color="auto" w:frame="1"/>
        </w:rPr>
        <w:t>[purpose of the graphic]</w:t>
      </w:r>
      <w:r>
        <w:rPr>
          <w:rFonts w:ascii="inherit" w:hAnsi="inherit" w:cs="Arial"/>
          <w:color w:val="141414"/>
          <w:sz w:val="27"/>
          <w:szCs w:val="27"/>
        </w:rPr>
        <w:t>. The design should follow a </w:t>
      </w:r>
      <w:r>
        <w:rPr>
          <w:rStyle w:val="Strong"/>
          <w:rFonts w:ascii="inherit" w:hAnsi="inherit" w:cs="Arial"/>
          <w:color w:val="141414"/>
          <w:sz w:val="27"/>
          <w:szCs w:val="27"/>
          <w:bdr w:val="none" w:sz="0" w:space="0" w:color="auto" w:frame="1"/>
        </w:rPr>
        <w:t>[desired design style]</w:t>
      </w:r>
      <w:r>
        <w:rPr>
          <w:rFonts w:ascii="inherit" w:hAnsi="inherit" w:cs="Arial"/>
          <w:color w:val="141414"/>
          <w:sz w:val="27"/>
          <w:szCs w:val="27"/>
        </w:rPr>
        <w:t> and incorporate </w:t>
      </w:r>
      <w:r>
        <w:rPr>
          <w:rStyle w:val="Strong"/>
          <w:rFonts w:ascii="inherit" w:hAnsi="inherit" w:cs="Arial"/>
          <w:color w:val="141414"/>
          <w:sz w:val="27"/>
          <w:szCs w:val="27"/>
          <w:bdr w:val="none" w:sz="0" w:space="0" w:color="auto" w:frame="1"/>
        </w:rPr>
        <w:t>[</w:t>
      </w:r>
      <w:proofErr w:type="spellStart"/>
      <w:r>
        <w:rPr>
          <w:rStyle w:val="Strong"/>
          <w:rFonts w:ascii="inherit" w:hAnsi="inherit" w:cs="Arial"/>
          <w:color w:val="141414"/>
          <w:sz w:val="27"/>
          <w:szCs w:val="27"/>
          <w:bdr w:val="none" w:sz="0" w:space="0" w:color="auto" w:frame="1"/>
        </w:rPr>
        <w:t>color</w:t>
      </w:r>
      <w:proofErr w:type="spellEnd"/>
      <w:r>
        <w:rPr>
          <w:rStyle w:val="Strong"/>
          <w:rFonts w:ascii="inherit" w:hAnsi="inherit" w:cs="Arial"/>
          <w:color w:val="141414"/>
          <w:sz w:val="27"/>
          <w:szCs w:val="27"/>
          <w:bdr w:val="none" w:sz="0" w:space="0" w:color="auto" w:frame="1"/>
        </w:rPr>
        <w:t xml:space="preserve"> scheme]</w:t>
      </w:r>
      <w:r>
        <w:rPr>
          <w:rFonts w:ascii="inherit" w:hAnsi="inherit" w:cs="Arial"/>
          <w:color w:val="141414"/>
          <w:sz w:val="27"/>
          <w:szCs w:val="27"/>
        </w:rPr>
        <w:t>. Ensure the design communicates the core values of </w:t>
      </w:r>
      <w:r>
        <w:rPr>
          <w:rStyle w:val="Strong"/>
          <w:rFonts w:ascii="inherit" w:hAnsi="inherit" w:cs="Arial"/>
          <w:color w:val="141414"/>
          <w:sz w:val="27"/>
          <w:szCs w:val="27"/>
          <w:bdr w:val="none" w:sz="0" w:space="0" w:color="auto" w:frame="1"/>
        </w:rPr>
        <w:t>[entity’s name]</w:t>
      </w:r>
      <w:r>
        <w:rPr>
          <w:rFonts w:ascii="inherit" w:hAnsi="inherit" w:cs="Arial"/>
          <w:color w:val="141414"/>
          <w:sz w:val="27"/>
          <w:szCs w:val="27"/>
        </w:rPr>
        <w:t> and appeals to their target audience, which is </w:t>
      </w:r>
      <w:r>
        <w:rPr>
          <w:rStyle w:val="Strong"/>
          <w:rFonts w:ascii="inherit" w:hAnsi="inherit" w:cs="Arial"/>
          <w:color w:val="141414"/>
          <w:sz w:val="27"/>
          <w:szCs w:val="27"/>
          <w:bdr w:val="none" w:sz="0" w:space="0" w:color="auto" w:frame="1"/>
        </w:rPr>
        <w:t>[demographic information]</w:t>
      </w:r>
      <w:r>
        <w:rPr>
          <w:rFonts w:ascii="inherit" w:hAnsi="inherit" w:cs="Arial"/>
          <w:color w:val="141414"/>
          <w:sz w:val="27"/>
          <w:szCs w:val="27"/>
        </w:rPr>
        <w:t>. Please provide a rough layout, detailing the placement of each design element, and a list of fonts and imagery to be used.</w:t>
      </w:r>
    </w:p>
    <w:p w14:paraId="17114A26" w14:textId="77777777" w:rsidR="002D08C9" w:rsidRDefault="002D08C9" w:rsidP="002D08C9">
      <w:pPr>
        <w:pStyle w:val="Heading2"/>
        <w:shd w:val="clear" w:color="auto" w:fill="FFFFFF"/>
        <w:spacing w:before="0"/>
        <w:textAlignment w:val="baseline"/>
        <w:rPr>
          <w:rFonts w:ascii="var(--h2-family)" w:hAnsi="var(--h2-family)" w:cs="Arial"/>
          <w:color w:val="141414"/>
          <w:sz w:val="36"/>
          <w:szCs w:val="36"/>
        </w:rPr>
      </w:pPr>
      <w:r>
        <w:rPr>
          <w:rFonts w:ascii="var(--h2-family)" w:hAnsi="var(--h2-family)" w:cs="Arial"/>
          <w:color w:val="141414"/>
        </w:rPr>
        <w:lastRenderedPageBreak/>
        <w:t>ChatGPT System Prompt for Teachers</w:t>
      </w:r>
    </w:p>
    <w:p w14:paraId="0D565E96"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Hey ChatGPT, act as a teacher. Develop a comprehensive lesson plan for teaching </w:t>
      </w:r>
      <w:r>
        <w:rPr>
          <w:rStyle w:val="Strong"/>
          <w:rFonts w:ascii="inherit" w:hAnsi="inherit" w:cs="Arial"/>
          <w:color w:val="141414"/>
          <w:sz w:val="27"/>
          <w:szCs w:val="27"/>
          <w:bdr w:val="none" w:sz="0" w:space="0" w:color="auto" w:frame="1"/>
        </w:rPr>
        <w:t>[topic]</w:t>
      </w:r>
      <w:r>
        <w:rPr>
          <w:rFonts w:ascii="inherit" w:hAnsi="inherit" w:cs="Arial"/>
          <w:color w:val="141414"/>
          <w:sz w:val="27"/>
          <w:szCs w:val="27"/>
        </w:rPr>
        <w:t> to </w:t>
      </w:r>
      <w:r>
        <w:rPr>
          <w:rStyle w:val="Strong"/>
          <w:rFonts w:ascii="inherit" w:hAnsi="inherit" w:cs="Arial"/>
          <w:color w:val="141414"/>
          <w:sz w:val="27"/>
          <w:szCs w:val="27"/>
          <w:bdr w:val="none" w:sz="0" w:space="0" w:color="auto" w:frame="1"/>
        </w:rPr>
        <w:t>[age/grade level]</w:t>
      </w:r>
      <w:r>
        <w:rPr>
          <w:rFonts w:ascii="inherit" w:hAnsi="inherit" w:cs="Arial"/>
          <w:color w:val="141414"/>
          <w:sz w:val="27"/>
          <w:szCs w:val="27"/>
        </w:rPr>
        <w:t>. The lesson plan should engage multiple learning styles, including </w:t>
      </w:r>
      <w:r>
        <w:rPr>
          <w:rStyle w:val="Strong"/>
          <w:rFonts w:ascii="inherit" w:hAnsi="inherit" w:cs="Arial"/>
          <w:color w:val="141414"/>
          <w:sz w:val="27"/>
          <w:szCs w:val="27"/>
          <w:bdr w:val="none" w:sz="0" w:space="0" w:color="auto" w:frame="1"/>
        </w:rPr>
        <w:t>[desired learning styles]</w:t>
      </w:r>
      <w:r>
        <w:rPr>
          <w:rFonts w:ascii="inherit" w:hAnsi="inherit" w:cs="Arial"/>
          <w:color w:val="141414"/>
          <w:sz w:val="27"/>
          <w:szCs w:val="27"/>
        </w:rPr>
        <w:t>, and include a clear objective, detailed instructions, a list of required materials, and an assessment method. The lesson should ideally last </w:t>
      </w:r>
      <w:r>
        <w:rPr>
          <w:rStyle w:val="Strong"/>
          <w:rFonts w:ascii="inherit" w:hAnsi="inherit" w:cs="Arial"/>
          <w:color w:val="141414"/>
          <w:sz w:val="27"/>
          <w:szCs w:val="27"/>
          <w:bdr w:val="none" w:sz="0" w:space="0" w:color="auto" w:frame="1"/>
        </w:rPr>
        <w:t>[desired duration]</w:t>
      </w:r>
      <w:r>
        <w:rPr>
          <w:rFonts w:ascii="inherit" w:hAnsi="inherit" w:cs="Arial"/>
          <w:color w:val="141414"/>
          <w:sz w:val="27"/>
          <w:szCs w:val="27"/>
        </w:rPr>
        <w:t> and align with the education standards of </w:t>
      </w:r>
      <w:r>
        <w:rPr>
          <w:rStyle w:val="Strong"/>
          <w:rFonts w:ascii="inherit" w:hAnsi="inherit" w:cs="Arial"/>
          <w:color w:val="141414"/>
          <w:sz w:val="27"/>
          <w:szCs w:val="27"/>
          <w:bdr w:val="none" w:sz="0" w:space="0" w:color="auto" w:frame="1"/>
        </w:rPr>
        <w:t>[geographical region or education system]</w:t>
      </w:r>
      <w:r>
        <w:rPr>
          <w:rFonts w:ascii="inherit" w:hAnsi="inherit" w:cs="Arial"/>
          <w:color w:val="141414"/>
          <w:sz w:val="27"/>
          <w:szCs w:val="27"/>
        </w:rPr>
        <w:t>.</w:t>
      </w:r>
    </w:p>
    <w:p w14:paraId="0F755068" w14:textId="77777777" w:rsidR="002D08C9" w:rsidRDefault="002D08C9" w:rsidP="002D08C9">
      <w:pPr>
        <w:pStyle w:val="Heading2"/>
        <w:shd w:val="clear" w:color="auto" w:fill="FFFFFF"/>
        <w:spacing w:before="0"/>
        <w:textAlignment w:val="baseline"/>
        <w:rPr>
          <w:rFonts w:ascii="var(--h2-family)" w:hAnsi="var(--h2-family)" w:cs="Arial"/>
          <w:color w:val="141414"/>
          <w:sz w:val="36"/>
          <w:szCs w:val="36"/>
        </w:rPr>
      </w:pPr>
      <w:r>
        <w:rPr>
          <w:rFonts w:ascii="var(--h2-family)" w:hAnsi="var(--h2-family)" w:cs="Arial"/>
          <w:color w:val="141414"/>
        </w:rPr>
        <w:t>ChatGPT System Prompt for Cooking</w:t>
      </w:r>
    </w:p>
    <w:p w14:paraId="229A4F12"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Hey ChatGPT, act as a chef. Create a unique recipe using </w:t>
      </w:r>
      <w:r>
        <w:rPr>
          <w:rStyle w:val="Strong"/>
          <w:rFonts w:ascii="inherit" w:hAnsi="inherit" w:cs="Arial"/>
          <w:color w:val="141414"/>
          <w:sz w:val="27"/>
          <w:szCs w:val="27"/>
          <w:bdr w:val="none" w:sz="0" w:space="0" w:color="auto" w:frame="1"/>
        </w:rPr>
        <w:t>[specific ingredients]</w:t>
      </w:r>
      <w:r>
        <w:rPr>
          <w:rFonts w:ascii="inherit" w:hAnsi="inherit" w:cs="Arial"/>
          <w:color w:val="141414"/>
          <w:sz w:val="27"/>
          <w:szCs w:val="27"/>
        </w:rPr>
        <w:t>. The recipe should be suitable for </w:t>
      </w:r>
      <w:r>
        <w:rPr>
          <w:rStyle w:val="Strong"/>
          <w:rFonts w:ascii="inherit" w:hAnsi="inherit" w:cs="Arial"/>
          <w:color w:val="141414"/>
          <w:sz w:val="27"/>
          <w:szCs w:val="27"/>
          <w:bdr w:val="none" w:sz="0" w:space="0" w:color="auto" w:frame="1"/>
        </w:rPr>
        <w:t>[dietary restrictions/preferences]</w:t>
      </w:r>
      <w:r>
        <w:rPr>
          <w:rFonts w:ascii="inherit" w:hAnsi="inherit" w:cs="Arial"/>
          <w:color w:val="141414"/>
          <w:sz w:val="27"/>
          <w:szCs w:val="27"/>
        </w:rPr>
        <w:t> and serve </w:t>
      </w:r>
      <w:r>
        <w:rPr>
          <w:rStyle w:val="Strong"/>
          <w:rFonts w:ascii="inherit" w:hAnsi="inherit" w:cs="Arial"/>
          <w:color w:val="141414"/>
          <w:sz w:val="27"/>
          <w:szCs w:val="27"/>
          <w:bdr w:val="none" w:sz="0" w:space="0" w:color="auto" w:frame="1"/>
        </w:rPr>
        <w:t>[number of servings]</w:t>
      </w:r>
      <w:r>
        <w:rPr>
          <w:rFonts w:ascii="inherit" w:hAnsi="inherit" w:cs="Arial"/>
          <w:color w:val="141414"/>
          <w:sz w:val="27"/>
          <w:szCs w:val="27"/>
        </w:rPr>
        <w:t>. Please detail the preparation steps in an easy-to-follow manner, including preparation time, cooking time, and serving suggestions. Also, provide tips for storage and possible ingredient substitutions.</w:t>
      </w:r>
    </w:p>
    <w:p w14:paraId="219C9E05"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14D81C3D" w14:textId="77777777" w:rsidR="002D08C9" w:rsidRDefault="002D08C9" w:rsidP="002D08C9">
      <w:pPr>
        <w:pStyle w:val="Heading2"/>
        <w:shd w:val="clear" w:color="auto" w:fill="FFFFFF"/>
        <w:spacing w:before="0"/>
        <w:textAlignment w:val="baseline"/>
        <w:rPr>
          <w:rFonts w:ascii="var(--h2-family)" w:hAnsi="var(--h2-family)" w:cs="Arial"/>
          <w:color w:val="141414"/>
          <w:sz w:val="36"/>
          <w:szCs w:val="36"/>
        </w:rPr>
      </w:pPr>
      <w:r>
        <w:rPr>
          <w:rFonts w:ascii="var(--h2-family)" w:hAnsi="var(--h2-family)" w:cs="Arial"/>
          <w:color w:val="141414"/>
        </w:rPr>
        <w:t>ChatGPT System Prompt for Accountants</w:t>
      </w:r>
    </w:p>
    <w:p w14:paraId="41C01A90"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Hey ChatGPT, act as an accountant. Prepare a detailed financial forecast for a </w:t>
      </w:r>
      <w:r>
        <w:rPr>
          <w:rStyle w:val="Strong"/>
          <w:rFonts w:ascii="inherit" w:hAnsi="inherit" w:cs="Arial"/>
          <w:color w:val="141414"/>
          <w:sz w:val="27"/>
          <w:szCs w:val="27"/>
          <w:bdr w:val="none" w:sz="0" w:space="0" w:color="auto" w:frame="1"/>
        </w:rPr>
        <w:t>[type of business]</w:t>
      </w:r>
      <w:r>
        <w:rPr>
          <w:rFonts w:ascii="inherit" w:hAnsi="inherit" w:cs="Arial"/>
          <w:color w:val="141414"/>
          <w:sz w:val="27"/>
          <w:szCs w:val="27"/>
        </w:rPr>
        <w:t> in its </w:t>
      </w:r>
      <w:r>
        <w:rPr>
          <w:rStyle w:val="Strong"/>
          <w:rFonts w:ascii="inherit" w:hAnsi="inherit" w:cs="Arial"/>
          <w:color w:val="141414"/>
          <w:sz w:val="27"/>
          <w:szCs w:val="27"/>
          <w:bdr w:val="none" w:sz="0" w:space="0" w:color="auto" w:frame="1"/>
        </w:rPr>
        <w:t>[business stage]</w:t>
      </w:r>
      <w:r>
        <w:rPr>
          <w:rFonts w:ascii="inherit" w:hAnsi="inherit" w:cs="Arial"/>
          <w:color w:val="141414"/>
          <w:sz w:val="27"/>
          <w:szCs w:val="27"/>
        </w:rPr>
        <w:t>. The forecast should cover the next </w:t>
      </w:r>
      <w:r>
        <w:rPr>
          <w:rStyle w:val="Strong"/>
          <w:rFonts w:ascii="inherit" w:hAnsi="inherit" w:cs="Arial"/>
          <w:color w:val="141414"/>
          <w:sz w:val="27"/>
          <w:szCs w:val="27"/>
          <w:bdr w:val="none" w:sz="0" w:space="0" w:color="auto" w:frame="1"/>
        </w:rPr>
        <w:t>[time period]</w:t>
      </w:r>
      <w:r>
        <w:rPr>
          <w:rFonts w:ascii="inherit" w:hAnsi="inherit" w:cs="Arial"/>
          <w:color w:val="141414"/>
          <w:sz w:val="27"/>
          <w:szCs w:val="27"/>
        </w:rPr>
        <w:t>, taking into account current financial status, projected revenue growth, estimated operating expenses, and any potential financial risks. Please also include a break-even analysis and suggestions for cost-saving measures.</w:t>
      </w:r>
    </w:p>
    <w:p w14:paraId="01C7EE51" w14:textId="3663A9BB" w:rsidR="002D08C9" w:rsidRDefault="002D08C9" w:rsidP="002D08C9">
      <w:pPr>
        <w:pStyle w:val="NormalWeb"/>
        <w:shd w:val="clear" w:color="auto" w:fill="FFFFFF"/>
        <w:spacing w:before="0" w:after="0"/>
        <w:textAlignment w:val="baseline"/>
        <w:rPr>
          <w:rFonts w:ascii="inherit" w:hAnsi="inherit" w:cs="Arial"/>
          <w:color w:val="141414"/>
          <w:sz w:val="27"/>
          <w:szCs w:val="27"/>
        </w:rPr>
      </w:pPr>
      <w:r>
        <w:rPr>
          <w:rFonts w:ascii="inherit" w:hAnsi="inherit" w:cs="Arial"/>
          <w:color w:val="141414"/>
          <w:sz w:val="27"/>
          <w:szCs w:val="27"/>
        </w:rPr>
        <w:t>.</w:t>
      </w:r>
    </w:p>
    <w:p w14:paraId="6E0E5165" w14:textId="77777777" w:rsidR="002D08C9" w:rsidRDefault="002D08C9" w:rsidP="002D08C9">
      <w:pPr>
        <w:pStyle w:val="Heading2"/>
        <w:shd w:val="clear" w:color="auto" w:fill="FFFFFF"/>
        <w:spacing w:before="0"/>
        <w:textAlignment w:val="baseline"/>
        <w:rPr>
          <w:rFonts w:ascii="var(--h2-family)" w:hAnsi="var(--h2-family)" w:cs="Arial"/>
          <w:color w:val="141414"/>
          <w:sz w:val="36"/>
          <w:szCs w:val="36"/>
        </w:rPr>
      </w:pPr>
      <w:r>
        <w:rPr>
          <w:rFonts w:ascii="var(--h2-family)" w:hAnsi="var(--h2-family)" w:cs="Arial"/>
          <w:color w:val="141414"/>
        </w:rPr>
        <w:t>ChatGPT System Prompt for Project Managers</w:t>
      </w:r>
    </w:p>
    <w:p w14:paraId="365583D5"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Hey ChatGPT, act as a project manager. Draft a project management plan for a </w:t>
      </w:r>
      <w:r>
        <w:rPr>
          <w:rStyle w:val="Strong"/>
          <w:rFonts w:ascii="inherit" w:hAnsi="inherit" w:cs="Arial"/>
          <w:color w:val="141414"/>
          <w:sz w:val="27"/>
          <w:szCs w:val="27"/>
          <w:bdr w:val="none" w:sz="0" w:space="0" w:color="auto" w:frame="1"/>
        </w:rPr>
        <w:t>[type of project]</w:t>
      </w:r>
      <w:r>
        <w:rPr>
          <w:rFonts w:ascii="inherit" w:hAnsi="inherit" w:cs="Arial"/>
          <w:color w:val="141414"/>
          <w:sz w:val="27"/>
          <w:szCs w:val="27"/>
        </w:rPr>
        <w:t>. The plan should include objectives, key deliverables, project timeline, risk analysis, resource allocation, budget breakdown, and stakeholder communication strategy. Ensure to incorporate agile methodologies and address potential bottlenecks. Also, provide a framework for tracking project progress and handling scope changes.</w:t>
      </w:r>
    </w:p>
    <w:p w14:paraId="684A9B4D"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09AF61C4" w14:textId="77777777" w:rsidR="002D08C9" w:rsidRDefault="002D08C9" w:rsidP="002D08C9">
      <w:pPr>
        <w:pStyle w:val="Heading2"/>
        <w:shd w:val="clear" w:color="auto" w:fill="FFFFFF"/>
        <w:spacing w:before="0"/>
        <w:textAlignment w:val="baseline"/>
        <w:rPr>
          <w:rFonts w:ascii="var(--h2-family)" w:hAnsi="var(--h2-family)" w:cs="Arial"/>
          <w:color w:val="141414"/>
          <w:sz w:val="36"/>
          <w:szCs w:val="36"/>
        </w:rPr>
      </w:pPr>
      <w:r>
        <w:rPr>
          <w:rFonts w:ascii="var(--h2-family)" w:hAnsi="var(--h2-family)" w:cs="Arial"/>
          <w:color w:val="141414"/>
        </w:rPr>
        <w:lastRenderedPageBreak/>
        <w:t>System Prompt for Psychologists</w:t>
      </w:r>
    </w:p>
    <w:p w14:paraId="28465872"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Hey ChatGPT, act as a psychologist. Write a psychological profile for a character exhibiting </w:t>
      </w:r>
      <w:r>
        <w:rPr>
          <w:rStyle w:val="Strong"/>
          <w:rFonts w:ascii="inherit" w:hAnsi="inherit" w:cs="Arial"/>
          <w:color w:val="141414"/>
          <w:sz w:val="27"/>
          <w:szCs w:val="27"/>
          <w:bdr w:val="none" w:sz="0" w:space="0" w:color="auto" w:frame="1"/>
        </w:rPr>
        <w:t xml:space="preserve">[specific </w:t>
      </w:r>
      <w:proofErr w:type="spellStart"/>
      <w:r>
        <w:rPr>
          <w:rStyle w:val="Strong"/>
          <w:rFonts w:ascii="inherit" w:hAnsi="inherit" w:cs="Arial"/>
          <w:color w:val="141414"/>
          <w:sz w:val="27"/>
          <w:szCs w:val="27"/>
          <w:bdr w:val="none" w:sz="0" w:space="0" w:color="auto" w:frame="1"/>
        </w:rPr>
        <w:t>behaviors</w:t>
      </w:r>
      <w:proofErr w:type="spellEnd"/>
      <w:r>
        <w:rPr>
          <w:rStyle w:val="Strong"/>
          <w:rFonts w:ascii="inherit" w:hAnsi="inherit" w:cs="Arial"/>
          <w:color w:val="141414"/>
          <w:sz w:val="27"/>
          <w:szCs w:val="27"/>
          <w:bdr w:val="none" w:sz="0" w:space="0" w:color="auto" w:frame="1"/>
        </w:rPr>
        <w:t xml:space="preserve"> and traits]</w:t>
      </w:r>
      <w:r>
        <w:rPr>
          <w:rFonts w:ascii="inherit" w:hAnsi="inherit" w:cs="Arial"/>
          <w:color w:val="141414"/>
          <w:sz w:val="27"/>
          <w:szCs w:val="27"/>
        </w:rPr>
        <w:t>. Detail their likely background, key personality traits, possible motivations, and potential reactions to </w:t>
      </w:r>
      <w:r>
        <w:rPr>
          <w:rStyle w:val="Strong"/>
          <w:rFonts w:ascii="inherit" w:hAnsi="inherit" w:cs="Arial"/>
          <w:color w:val="141414"/>
          <w:sz w:val="27"/>
          <w:szCs w:val="27"/>
          <w:bdr w:val="none" w:sz="0" w:space="0" w:color="auto" w:frame="1"/>
        </w:rPr>
        <w:t>[specific scenarios]</w:t>
      </w:r>
      <w:r>
        <w:rPr>
          <w:rFonts w:ascii="inherit" w:hAnsi="inherit" w:cs="Arial"/>
          <w:color w:val="141414"/>
          <w:sz w:val="27"/>
          <w:szCs w:val="27"/>
        </w:rPr>
        <w:t>. Include analysis based on </w:t>
      </w:r>
      <w:r>
        <w:rPr>
          <w:rStyle w:val="Strong"/>
          <w:rFonts w:ascii="inherit" w:hAnsi="inherit" w:cs="Arial"/>
          <w:color w:val="141414"/>
          <w:sz w:val="27"/>
          <w:szCs w:val="27"/>
          <w:bdr w:val="none" w:sz="0" w:space="0" w:color="auto" w:frame="1"/>
        </w:rPr>
        <w:t>[desired psychological theories or frameworks]</w:t>
      </w:r>
      <w:r>
        <w:rPr>
          <w:rFonts w:ascii="inherit" w:hAnsi="inherit" w:cs="Arial"/>
          <w:color w:val="141414"/>
          <w:sz w:val="27"/>
          <w:szCs w:val="27"/>
        </w:rPr>
        <w:t> and suggestions for therapeutic interventions, where appropriate.</w:t>
      </w:r>
    </w:p>
    <w:p w14:paraId="2DFEC443"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2DBBE8C1" w14:textId="77777777" w:rsidR="002D08C9" w:rsidRDefault="002D08C9" w:rsidP="002D08C9">
      <w:pPr>
        <w:pStyle w:val="Heading2"/>
        <w:shd w:val="clear" w:color="auto" w:fill="FFFFFF"/>
        <w:spacing w:before="0"/>
        <w:textAlignment w:val="baseline"/>
        <w:rPr>
          <w:rFonts w:ascii="var(--h2-family)" w:hAnsi="var(--h2-family)" w:cs="Arial"/>
          <w:color w:val="141414"/>
          <w:sz w:val="36"/>
          <w:szCs w:val="36"/>
        </w:rPr>
      </w:pPr>
      <w:r>
        <w:rPr>
          <w:rFonts w:ascii="var(--h2-family)" w:hAnsi="var(--h2-family)" w:cs="Arial"/>
          <w:color w:val="141414"/>
        </w:rPr>
        <w:t>Prompt for Historians</w:t>
      </w:r>
    </w:p>
    <w:p w14:paraId="1CDCF7B3"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Hey ChatGPT, act as a historian. Draft a comprehensive analysis of the </w:t>
      </w:r>
      <w:r>
        <w:rPr>
          <w:rStyle w:val="Strong"/>
          <w:rFonts w:ascii="inherit" w:hAnsi="inherit" w:cs="Arial"/>
          <w:color w:val="141414"/>
          <w:sz w:val="27"/>
          <w:szCs w:val="27"/>
          <w:bdr w:val="none" w:sz="0" w:space="0" w:color="auto" w:frame="1"/>
        </w:rPr>
        <w:t>[specific historical period or event]</w:t>
      </w:r>
      <w:r>
        <w:rPr>
          <w:rFonts w:ascii="inherit" w:hAnsi="inherit" w:cs="Arial"/>
          <w:color w:val="141414"/>
          <w:sz w:val="27"/>
          <w:szCs w:val="27"/>
        </w:rPr>
        <w:t>, detailing its causes, key figures, significant occurrences, and its long-term effects on </w:t>
      </w:r>
      <w:r>
        <w:rPr>
          <w:rStyle w:val="Strong"/>
          <w:rFonts w:ascii="inherit" w:hAnsi="inherit" w:cs="Arial"/>
          <w:color w:val="141414"/>
          <w:sz w:val="27"/>
          <w:szCs w:val="27"/>
          <w:bdr w:val="none" w:sz="0" w:space="0" w:color="auto" w:frame="1"/>
        </w:rPr>
        <w:t>[specific geographical area or societal aspect]</w:t>
      </w:r>
      <w:r>
        <w:rPr>
          <w:rFonts w:ascii="inherit" w:hAnsi="inherit" w:cs="Arial"/>
          <w:color w:val="141414"/>
          <w:sz w:val="27"/>
          <w:szCs w:val="27"/>
        </w:rPr>
        <w:t>. Please compare and contrast </w:t>
      </w:r>
      <w:r>
        <w:rPr>
          <w:rStyle w:val="Strong"/>
          <w:rFonts w:ascii="inherit" w:hAnsi="inherit" w:cs="Arial"/>
          <w:color w:val="141414"/>
          <w:sz w:val="27"/>
          <w:szCs w:val="27"/>
          <w:bdr w:val="none" w:sz="0" w:space="0" w:color="auto" w:frame="1"/>
        </w:rPr>
        <w:t>[specific perspectives or theories]</w:t>
      </w:r>
      <w:r>
        <w:rPr>
          <w:rFonts w:ascii="inherit" w:hAnsi="inherit" w:cs="Arial"/>
          <w:color w:val="141414"/>
          <w:sz w:val="27"/>
          <w:szCs w:val="27"/>
        </w:rPr>
        <w:t> regarding this event and reference primary and secondary sources where possible.</w:t>
      </w:r>
    </w:p>
    <w:p w14:paraId="45326E54"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641761B8" w14:textId="77777777" w:rsidR="002D08C9" w:rsidRDefault="002D08C9" w:rsidP="002D08C9">
      <w:pPr>
        <w:pStyle w:val="Heading2"/>
        <w:shd w:val="clear" w:color="auto" w:fill="FFFFFF"/>
        <w:spacing w:before="0"/>
        <w:textAlignment w:val="baseline"/>
        <w:rPr>
          <w:rFonts w:ascii="var(--h2-family)" w:hAnsi="var(--h2-family)" w:cs="Arial"/>
          <w:color w:val="141414"/>
          <w:sz w:val="36"/>
          <w:szCs w:val="36"/>
        </w:rPr>
      </w:pPr>
      <w:r>
        <w:rPr>
          <w:rFonts w:ascii="var(--h2-family)" w:hAnsi="var(--h2-family)" w:cs="Arial"/>
          <w:color w:val="141414"/>
        </w:rPr>
        <w:t>ChatGPT System Prompt for Data Analysts</w:t>
      </w:r>
    </w:p>
    <w:p w14:paraId="700CCBEC"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 xml:space="preserve">Hey ChatGPT, act as a data analyst. Propose a detailed plan for </w:t>
      </w:r>
      <w:proofErr w:type="spellStart"/>
      <w:r>
        <w:rPr>
          <w:rFonts w:ascii="inherit" w:hAnsi="inherit" w:cs="Arial"/>
          <w:color w:val="141414"/>
          <w:sz w:val="27"/>
          <w:szCs w:val="27"/>
        </w:rPr>
        <w:t>analyzing</w:t>
      </w:r>
      <w:proofErr w:type="spellEnd"/>
      <w:r>
        <w:rPr>
          <w:rFonts w:ascii="inherit" w:hAnsi="inherit" w:cs="Arial"/>
          <w:color w:val="141414"/>
          <w:sz w:val="27"/>
          <w:szCs w:val="27"/>
        </w:rPr>
        <w:t xml:space="preserve"> a dataset from </w:t>
      </w:r>
      <w:r>
        <w:rPr>
          <w:rStyle w:val="Strong"/>
          <w:rFonts w:ascii="inherit" w:hAnsi="inherit" w:cs="Arial"/>
          <w:color w:val="141414"/>
          <w:sz w:val="27"/>
          <w:szCs w:val="27"/>
          <w:bdr w:val="none" w:sz="0" w:space="0" w:color="auto" w:frame="1"/>
        </w:rPr>
        <w:t>[specific industry or field]</w:t>
      </w:r>
      <w:r>
        <w:rPr>
          <w:rFonts w:ascii="inherit" w:hAnsi="inherit" w:cs="Arial"/>
          <w:color w:val="141414"/>
          <w:sz w:val="27"/>
          <w:szCs w:val="27"/>
        </w:rPr>
        <w:t> with </w:t>
      </w:r>
      <w:r>
        <w:rPr>
          <w:rStyle w:val="Strong"/>
          <w:rFonts w:ascii="inherit" w:hAnsi="inherit" w:cs="Arial"/>
          <w:color w:val="141414"/>
          <w:sz w:val="27"/>
          <w:szCs w:val="27"/>
          <w:bdr w:val="none" w:sz="0" w:space="0" w:color="auto" w:frame="1"/>
        </w:rPr>
        <w:t>[number of variables]</w:t>
      </w:r>
      <w:r>
        <w:rPr>
          <w:rFonts w:ascii="inherit" w:hAnsi="inherit" w:cs="Arial"/>
          <w:color w:val="141414"/>
          <w:sz w:val="27"/>
          <w:szCs w:val="27"/>
        </w:rPr>
        <w:t>. The goal of the analysis is to </w:t>
      </w:r>
      <w:r>
        <w:rPr>
          <w:rStyle w:val="Strong"/>
          <w:rFonts w:ascii="inherit" w:hAnsi="inherit" w:cs="Arial"/>
          <w:color w:val="141414"/>
          <w:sz w:val="27"/>
          <w:szCs w:val="27"/>
          <w:bdr w:val="none" w:sz="0" w:space="0" w:color="auto" w:frame="1"/>
        </w:rPr>
        <w:t>[specific objective]</w:t>
      </w:r>
      <w:r>
        <w:rPr>
          <w:rFonts w:ascii="inherit" w:hAnsi="inherit" w:cs="Arial"/>
          <w:color w:val="141414"/>
          <w:sz w:val="27"/>
          <w:szCs w:val="27"/>
        </w:rPr>
        <w:t>. Suggest appropriate statistical methods, potential visualizations, and how to handle missing or outlier data. Also, propose methods for validating the results and possible applications of the insights gained.</w:t>
      </w:r>
    </w:p>
    <w:p w14:paraId="5906426A"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35F81525" w14:textId="77777777" w:rsidR="002D08C9" w:rsidRDefault="002D08C9" w:rsidP="002D08C9">
      <w:pPr>
        <w:pStyle w:val="Heading2"/>
        <w:shd w:val="clear" w:color="auto" w:fill="FFFFFF"/>
        <w:spacing w:before="0"/>
        <w:textAlignment w:val="baseline"/>
        <w:rPr>
          <w:rFonts w:ascii="var(--h2-family)" w:hAnsi="var(--h2-family)" w:cs="Arial"/>
          <w:color w:val="141414"/>
          <w:sz w:val="36"/>
          <w:szCs w:val="36"/>
        </w:rPr>
      </w:pPr>
      <w:r>
        <w:rPr>
          <w:rFonts w:ascii="var(--h2-family)" w:hAnsi="var(--h2-family)" w:cs="Arial"/>
          <w:color w:val="141414"/>
        </w:rPr>
        <w:t>ChatGPT System Prompt for Journalists</w:t>
      </w:r>
    </w:p>
    <w:p w14:paraId="09500263"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Hey ChatGPT, act as a journalist. Write a detailed news article on the topic of </w:t>
      </w:r>
      <w:r>
        <w:rPr>
          <w:rStyle w:val="Strong"/>
          <w:rFonts w:ascii="inherit" w:hAnsi="inherit" w:cs="Arial"/>
          <w:color w:val="141414"/>
          <w:sz w:val="27"/>
          <w:szCs w:val="27"/>
          <w:bdr w:val="none" w:sz="0" w:space="0" w:color="auto" w:frame="1"/>
        </w:rPr>
        <w:t>[specific topic]</w:t>
      </w:r>
      <w:r>
        <w:rPr>
          <w:rFonts w:ascii="inherit" w:hAnsi="inherit" w:cs="Arial"/>
          <w:color w:val="141414"/>
          <w:sz w:val="27"/>
          <w:szCs w:val="27"/>
        </w:rPr>
        <w:t> that occurred in </w:t>
      </w:r>
      <w:r>
        <w:rPr>
          <w:rStyle w:val="Strong"/>
          <w:rFonts w:ascii="inherit" w:hAnsi="inherit" w:cs="Arial"/>
          <w:color w:val="141414"/>
          <w:sz w:val="27"/>
          <w:szCs w:val="27"/>
          <w:bdr w:val="none" w:sz="0" w:space="0" w:color="auto" w:frame="1"/>
        </w:rPr>
        <w:t>[specific location]</w:t>
      </w:r>
      <w:r>
        <w:rPr>
          <w:rFonts w:ascii="inherit" w:hAnsi="inherit" w:cs="Arial"/>
          <w:color w:val="141414"/>
          <w:sz w:val="27"/>
          <w:szCs w:val="27"/>
        </w:rPr>
        <w:t> on </w:t>
      </w:r>
      <w:r>
        <w:rPr>
          <w:rStyle w:val="Strong"/>
          <w:rFonts w:ascii="inherit" w:hAnsi="inherit" w:cs="Arial"/>
          <w:color w:val="141414"/>
          <w:sz w:val="27"/>
          <w:szCs w:val="27"/>
          <w:bdr w:val="none" w:sz="0" w:space="0" w:color="auto" w:frame="1"/>
        </w:rPr>
        <w:t>[specific date]</w:t>
      </w:r>
      <w:r>
        <w:rPr>
          <w:rFonts w:ascii="inherit" w:hAnsi="inherit" w:cs="Arial"/>
          <w:color w:val="141414"/>
          <w:sz w:val="27"/>
          <w:szCs w:val="27"/>
        </w:rPr>
        <w:t>. The article should follow the inverted pyramid structure, starting with the most crucial details and following with supporting information and background context. Please include direct quotes from </w:t>
      </w:r>
      <w:r>
        <w:rPr>
          <w:rStyle w:val="Strong"/>
          <w:rFonts w:ascii="inherit" w:hAnsi="inherit" w:cs="Arial"/>
          <w:color w:val="141414"/>
          <w:sz w:val="27"/>
          <w:szCs w:val="27"/>
          <w:bdr w:val="none" w:sz="0" w:space="0" w:color="auto" w:frame="1"/>
        </w:rPr>
        <w:t>[specific individuals or roles]</w:t>
      </w:r>
      <w:r>
        <w:rPr>
          <w:rFonts w:ascii="inherit" w:hAnsi="inherit" w:cs="Arial"/>
          <w:color w:val="141414"/>
          <w:sz w:val="27"/>
          <w:szCs w:val="27"/>
        </w:rPr>
        <w:t> and adhere to AP style guidelines. The article should be approximately </w:t>
      </w:r>
      <w:r>
        <w:rPr>
          <w:rStyle w:val="Strong"/>
          <w:rFonts w:ascii="inherit" w:hAnsi="inherit" w:cs="Arial"/>
          <w:color w:val="141414"/>
          <w:sz w:val="27"/>
          <w:szCs w:val="27"/>
          <w:bdr w:val="none" w:sz="0" w:space="0" w:color="auto" w:frame="1"/>
        </w:rPr>
        <w:t>[desired word count]</w:t>
      </w:r>
      <w:r>
        <w:rPr>
          <w:rFonts w:ascii="inherit" w:hAnsi="inherit" w:cs="Arial"/>
          <w:color w:val="141414"/>
          <w:sz w:val="27"/>
          <w:szCs w:val="27"/>
        </w:rPr>
        <w:t> words long and suitable for publication in </w:t>
      </w:r>
      <w:r>
        <w:rPr>
          <w:rStyle w:val="Strong"/>
          <w:rFonts w:ascii="inherit" w:hAnsi="inherit" w:cs="Arial"/>
          <w:color w:val="141414"/>
          <w:sz w:val="27"/>
          <w:szCs w:val="27"/>
          <w:bdr w:val="none" w:sz="0" w:space="0" w:color="auto" w:frame="1"/>
        </w:rPr>
        <w:t>[type of publication]</w:t>
      </w:r>
      <w:r>
        <w:rPr>
          <w:rFonts w:ascii="inherit" w:hAnsi="inherit" w:cs="Arial"/>
          <w:color w:val="141414"/>
          <w:sz w:val="27"/>
          <w:szCs w:val="27"/>
        </w:rPr>
        <w:t>.</w:t>
      </w:r>
    </w:p>
    <w:p w14:paraId="5D78508D" w14:textId="77777777" w:rsidR="002D08C9" w:rsidRDefault="002D08C9" w:rsidP="002D08C9">
      <w:pPr>
        <w:pStyle w:val="Heading2"/>
        <w:shd w:val="clear" w:color="auto" w:fill="FFFFFF"/>
        <w:spacing w:before="0"/>
        <w:textAlignment w:val="baseline"/>
        <w:rPr>
          <w:rFonts w:ascii="var(--h2-family)" w:hAnsi="var(--h2-family)" w:cs="Arial"/>
          <w:color w:val="141414"/>
          <w:sz w:val="36"/>
          <w:szCs w:val="36"/>
        </w:rPr>
      </w:pPr>
      <w:r>
        <w:rPr>
          <w:rFonts w:ascii="var(--h2-family)" w:hAnsi="var(--h2-family)" w:cs="Arial"/>
          <w:color w:val="141414"/>
        </w:rPr>
        <w:lastRenderedPageBreak/>
        <w:t>ChatGPT System Prompt for HRs</w:t>
      </w:r>
    </w:p>
    <w:p w14:paraId="6BB72117"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Hey ChatGPT, act as an HR manager. Draft a detailed job description for the role of </w:t>
      </w:r>
      <w:r>
        <w:rPr>
          <w:rStyle w:val="Strong"/>
          <w:rFonts w:ascii="inherit" w:hAnsi="inherit" w:cs="Arial"/>
          <w:color w:val="141414"/>
          <w:sz w:val="27"/>
          <w:szCs w:val="27"/>
          <w:bdr w:val="none" w:sz="0" w:space="0" w:color="auto" w:frame="1"/>
        </w:rPr>
        <w:t>[specific job title]</w:t>
      </w:r>
      <w:r>
        <w:rPr>
          <w:rFonts w:ascii="inherit" w:hAnsi="inherit" w:cs="Arial"/>
          <w:color w:val="141414"/>
          <w:sz w:val="27"/>
          <w:szCs w:val="27"/>
        </w:rPr>
        <w:t> in a </w:t>
      </w:r>
      <w:r>
        <w:rPr>
          <w:rStyle w:val="Strong"/>
          <w:rFonts w:ascii="inherit" w:hAnsi="inherit" w:cs="Arial"/>
          <w:color w:val="141414"/>
          <w:sz w:val="27"/>
          <w:szCs w:val="27"/>
          <w:bdr w:val="none" w:sz="0" w:space="0" w:color="auto" w:frame="1"/>
        </w:rPr>
        <w:t>[type of industry]</w:t>
      </w:r>
      <w:r>
        <w:rPr>
          <w:rFonts w:ascii="inherit" w:hAnsi="inherit" w:cs="Arial"/>
          <w:color w:val="141414"/>
          <w:sz w:val="27"/>
          <w:szCs w:val="27"/>
        </w:rPr>
        <w:t> company. The job description should include job duties, required qualifications and skills, and any specific software knowledge or certifications needed. It should also detail the reporting structure, performance expectations, and company culture. Please include an equal opportunity statement and instructions for how to apply.</w:t>
      </w:r>
    </w:p>
    <w:p w14:paraId="7CD991B2"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4184A84B" w14:textId="77777777" w:rsidR="002D08C9" w:rsidRDefault="002D08C9" w:rsidP="002D08C9">
      <w:pPr>
        <w:pStyle w:val="Heading2"/>
        <w:shd w:val="clear" w:color="auto" w:fill="FFFFFF"/>
        <w:spacing w:before="0"/>
        <w:textAlignment w:val="baseline"/>
        <w:rPr>
          <w:rFonts w:ascii="var(--h2-family)" w:hAnsi="var(--h2-family)" w:cs="Arial"/>
          <w:color w:val="141414"/>
          <w:sz w:val="36"/>
          <w:szCs w:val="36"/>
        </w:rPr>
      </w:pPr>
      <w:r>
        <w:rPr>
          <w:rFonts w:ascii="var(--h2-family)" w:hAnsi="var(--h2-family)" w:cs="Arial"/>
          <w:color w:val="141414"/>
        </w:rPr>
        <w:t>System Prompt for Content Marketers</w:t>
      </w:r>
    </w:p>
    <w:p w14:paraId="19390E9B"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Hey ChatGPT, act as a content marketing specialist. Develop a content strategy for a </w:t>
      </w:r>
      <w:r>
        <w:rPr>
          <w:rStyle w:val="Strong"/>
          <w:rFonts w:ascii="inherit" w:hAnsi="inherit" w:cs="Arial"/>
          <w:color w:val="141414"/>
          <w:sz w:val="27"/>
          <w:szCs w:val="27"/>
          <w:bdr w:val="none" w:sz="0" w:space="0" w:color="auto" w:frame="1"/>
        </w:rPr>
        <w:t>[type of business]</w:t>
      </w:r>
      <w:r>
        <w:rPr>
          <w:rFonts w:ascii="inherit" w:hAnsi="inherit" w:cs="Arial"/>
          <w:color w:val="141414"/>
          <w:sz w:val="27"/>
          <w:szCs w:val="27"/>
        </w:rPr>
        <w:t> seeking to </w:t>
      </w:r>
      <w:r>
        <w:rPr>
          <w:rStyle w:val="Strong"/>
          <w:rFonts w:ascii="inherit" w:hAnsi="inherit" w:cs="Arial"/>
          <w:color w:val="141414"/>
          <w:sz w:val="27"/>
          <w:szCs w:val="27"/>
          <w:bdr w:val="none" w:sz="0" w:space="0" w:color="auto" w:frame="1"/>
        </w:rPr>
        <w:t>[specific marketing goal]</w:t>
      </w:r>
      <w:r>
        <w:rPr>
          <w:rFonts w:ascii="inherit" w:hAnsi="inherit" w:cs="Arial"/>
          <w:color w:val="141414"/>
          <w:sz w:val="27"/>
          <w:szCs w:val="27"/>
        </w:rPr>
        <w:t>. The strategy should include content types (e.g., blog posts, whitepapers, social media posts), content topics, target audience, content creation schedule, distribution channels, and SEO keywords. Also, propose methods for tracking content performance and engaging the audience.</w:t>
      </w:r>
    </w:p>
    <w:p w14:paraId="32B48353"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3CF1FD1E" w14:textId="77777777" w:rsidR="002D08C9" w:rsidRDefault="002D08C9" w:rsidP="002D08C9">
      <w:pPr>
        <w:pStyle w:val="Heading2"/>
        <w:shd w:val="clear" w:color="auto" w:fill="FFFFFF"/>
        <w:spacing w:before="0"/>
        <w:textAlignment w:val="baseline"/>
        <w:rPr>
          <w:rFonts w:ascii="var(--h2-family)" w:hAnsi="var(--h2-family)" w:cs="Arial"/>
          <w:color w:val="141414"/>
          <w:sz w:val="36"/>
          <w:szCs w:val="36"/>
        </w:rPr>
      </w:pPr>
      <w:r>
        <w:rPr>
          <w:rFonts w:ascii="var(--h2-family)" w:hAnsi="var(--h2-family)" w:cs="Arial"/>
          <w:color w:val="141414"/>
        </w:rPr>
        <w:t>Best ChatGPT System Prompt for Travelers</w:t>
      </w:r>
    </w:p>
    <w:p w14:paraId="2A883334"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Hey, ChatGPT, act as a travel consultant. Create a detailed travel itinerary for a </w:t>
      </w:r>
      <w:r>
        <w:rPr>
          <w:rStyle w:val="Strong"/>
          <w:rFonts w:ascii="inherit" w:hAnsi="inherit" w:cs="Arial"/>
          <w:color w:val="141414"/>
          <w:sz w:val="27"/>
          <w:szCs w:val="27"/>
          <w:bdr w:val="none" w:sz="0" w:space="0" w:color="auto" w:frame="1"/>
        </w:rPr>
        <w:t>[number of days]</w:t>
      </w:r>
      <w:r>
        <w:rPr>
          <w:rFonts w:ascii="inherit" w:hAnsi="inherit" w:cs="Arial"/>
          <w:color w:val="141414"/>
          <w:sz w:val="27"/>
          <w:szCs w:val="27"/>
        </w:rPr>
        <w:t> trip to </w:t>
      </w:r>
      <w:r>
        <w:rPr>
          <w:rStyle w:val="Strong"/>
          <w:rFonts w:ascii="inherit" w:hAnsi="inherit" w:cs="Arial"/>
          <w:color w:val="141414"/>
          <w:sz w:val="27"/>
          <w:szCs w:val="27"/>
          <w:bdr w:val="none" w:sz="0" w:space="0" w:color="auto" w:frame="1"/>
        </w:rPr>
        <w:t>[destination]</w:t>
      </w:r>
      <w:r>
        <w:rPr>
          <w:rFonts w:ascii="inherit" w:hAnsi="inherit" w:cs="Arial"/>
          <w:color w:val="141414"/>
          <w:sz w:val="27"/>
          <w:szCs w:val="27"/>
        </w:rPr>
        <w:t>. The trip should include </w:t>
      </w:r>
      <w:r>
        <w:rPr>
          <w:rStyle w:val="Strong"/>
          <w:rFonts w:ascii="inherit" w:hAnsi="inherit" w:cs="Arial"/>
          <w:color w:val="141414"/>
          <w:sz w:val="27"/>
          <w:szCs w:val="27"/>
          <w:bdr w:val="none" w:sz="0" w:space="0" w:color="auto" w:frame="1"/>
        </w:rPr>
        <w:t>[specific activities or attractions]</w:t>
      </w:r>
      <w:r>
        <w:rPr>
          <w:rFonts w:ascii="inherit" w:hAnsi="inherit" w:cs="Arial"/>
          <w:color w:val="141414"/>
          <w:sz w:val="27"/>
          <w:szCs w:val="27"/>
        </w:rPr>
        <w:t xml:space="preserve"> and cater to a </w:t>
      </w:r>
      <w:proofErr w:type="spellStart"/>
      <w:r>
        <w:rPr>
          <w:rFonts w:ascii="inherit" w:hAnsi="inherit" w:cs="Arial"/>
          <w:color w:val="141414"/>
          <w:sz w:val="27"/>
          <w:szCs w:val="27"/>
        </w:rPr>
        <w:t>traveler</w:t>
      </w:r>
      <w:proofErr w:type="spellEnd"/>
      <w:r>
        <w:rPr>
          <w:rFonts w:ascii="inherit" w:hAnsi="inherit" w:cs="Arial"/>
          <w:color w:val="141414"/>
          <w:sz w:val="27"/>
          <w:szCs w:val="27"/>
        </w:rPr>
        <w:t xml:space="preserve"> who prefers </w:t>
      </w:r>
      <w:r>
        <w:rPr>
          <w:rStyle w:val="Strong"/>
          <w:rFonts w:ascii="inherit" w:hAnsi="inherit" w:cs="Arial"/>
          <w:color w:val="141414"/>
          <w:sz w:val="27"/>
          <w:szCs w:val="27"/>
          <w:bdr w:val="none" w:sz="0" w:space="0" w:color="auto" w:frame="1"/>
        </w:rPr>
        <w:t>[specific travel style]</w:t>
      </w:r>
      <w:r>
        <w:rPr>
          <w:rFonts w:ascii="inherit" w:hAnsi="inherit" w:cs="Arial"/>
          <w:color w:val="141414"/>
          <w:sz w:val="27"/>
          <w:szCs w:val="27"/>
        </w:rPr>
        <w:t>. The itinerary should include daily activities, suggested accommodations, transportation options, and local dining recommendations. Include tips for navigating local culture, customs, and any necessary travel advisories.</w:t>
      </w:r>
    </w:p>
    <w:p w14:paraId="0345FD7F" w14:textId="77777777" w:rsidR="00D1653C" w:rsidRDefault="00D1653C" w:rsidP="002D08C9">
      <w:pPr>
        <w:pStyle w:val="has-background"/>
        <w:shd w:val="clear" w:color="auto" w:fill="B8FFDD"/>
        <w:spacing w:before="0" w:after="0"/>
        <w:textAlignment w:val="baseline"/>
        <w:rPr>
          <w:rFonts w:ascii="inherit" w:hAnsi="inherit" w:cs="Arial"/>
          <w:color w:val="141414"/>
          <w:sz w:val="27"/>
          <w:szCs w:val="27"/>
        </w:rPr>
      </w:pPr>
    </w:p>
    <w:p w14:paraId="46211A6C" w14:textId="77777777" w:rsidR="002D08C9" w:rsidRDefault="002D08C9" w:rsidP="002D08C9">
      <w:pPr>
        <w:pStyle w:val="Heading2"/>
        <w:shd w:val="clear" w:color="auto" w:fill="FFFFFF"/>
        <w:spacing w:before="0"/>
        <w:textAlignment w:val="baseline"/>
        <w:rPr>
          <w:rFonts w:ascii="var(--h2-family)" w:hAnsi="var(--h2-family)" w:cs="Arial"/>
          <w:color w:val="141414"/>
          <w:sz w:val="36"/>
          <w:szCs w:val="36"/>
        </w:rPr>
      </w:pPr>
      <w:r>
        <w:rPr>
          <w:rFonts w:ascii="var(--h2-family)" w:hAnsi="var(--h2-family)" w:cs="Arial"/>
          <w:color w:val="141414"/>
        </w:rPr>
        <w:t>ChatGPT System Prompt for PRs</w:t>
      </w:r>
    </w:p>
    <w:p w14:paraId="7EFF747A" w14:textId="77777777" w:rsidR="002D08C9" w:rsidRDefault="002D08C9" w:rsidP="002D08C9">
      <w:pPr>
        <w:pStyle w:val="has-background"/>
        <w:shd w:val="clear" w:color="auto" w:fill="B8FFDD"/>
        <w:spacing w:before="0" w:after="0"/>
        <w:textAlignment w:val="baseline"/>
        <w:rPr>
          <w:rFonts w:ascii="inherit" w:hAnsi="inherit" w:cs="Arial"/>
          <w:color w:val="141414"/>
          <w:sz w:val="27"/>
          <w:szCs w:val="27"/>
        </w:rPr>
      </w:pPr>
      <w:r>
        <w:rPr>
          <w:rFonts w:ascii="inherit" w:hAnsi="inherit" w:cs="Arial"/>
          <w:color w:val="141414"/>
          <w:sz w:val="27"/>
          <w:szCs w:val="27"/>
        </w:rPr>
        <w:t>Hey ChatGPT, act as a PR specialist. Draft a press release for </w:t>
      </w:r>
      <w:r>
        <w:rPr>
          <w:rStyle w:val="Strong"/>
          <w:rFonts w:ascii="inherit" w:hAnsi="inherit" w:cs="Arial"/>
          <w:color w:val="141414"/>
          <w:sz w:val="27"/>
          <w:szCs w:val="27"/>
          <w:bdr w:val="none" w:sz="0" w:space="0" w:color="auto" w:frame="1"/>
        </w:rPr>
        <w:t>[specific company]</w:t>
      </w:r>
      <w:r>
        <w:rPr>
          <w:rFonts w:ascii="inherit" w:hAnsi="inherit" w:cs="Arial"/>
          <w:color w:val="141414"/>
          <w:sz w:val="27"/>
          <w:szCs w:val="27"/>
        </w:rPr>
        <w:t> announcing their </w:t>
      </w:r>
      <w:r>
        <w:rPr>
          <w:rStyle w:val="Strong"/>
          <w:rFonts w:ascii="inherit" w:hAnsi="inherit" w:cs="Arial"/>
          <w:color w:val="141414"/>
          <w:sz w:val="27"/>
          <w:szCs w:val="27"/>
          <w:bdr w:val="none" w:sz="0" w:space="0" w:color="auto" w:frame="1"/>
        </w:rPr>
        <w:t>[specific news or event]</w:t>
      </w:r>
      <w:r>
        <w:rPr>
          <w:rFonts w:ascii="inherit" w:hAnsi="inherit" w:cs="Arial"/>
          <w:color w:val="141414"/>
          <w:sz w:val="27"/>
          <w:szCs w:val="27"/>
        </w:rPr>
        <w:t>. The press release should include an engaging headline, a concise summary, quotes from key stakeholders, and relevant company information. It should also contain contact information and instructions for further press inquiries. Please adhere to the traditional press release format and make it newsworthy for a wide range of media outlets.</w:t>
      </w:r>
    </w:p>
    <w:p w14:paraId="292464F5" w14:textId="77777777" w:rsidR="002D08C9" w:rsidRDefault="002D08C9" w:rsidP="002D08C9">
      <w:pPr>
        <w:pStyle w:val="Heading2"/>
        <w:shd w:val="clear" w:color="auto" w:fill="FFFFFF"/>
        <w:spacing w:before="0"/>
        <w:textAlignment w:val="baseline"/>
        <w:rPr>
          <w:rFonts w:ascii="var(--h2-family)" w:hAnsi="var(--h2-family)" w:cs="Arial"/>
          <w:color w:val="141414"/>
          <w:sz w:val="36"/>
          <w:szCs w:val="36"/>
        </w:rPr>
      </w:pPr>
      <w:r>
        <w:rPr>
          <w:rFonts w:ascii="var(--h2-family)" w:hAnsi="var(--h2-family)" w:cs="Arial"/>
          <w:color w:val="141414"/>
        </w:rPr>
        <w:lastRenderedPageBreak/>
        <w:t>What is ChatGPT (A Brief Introduction)</w:t>
      </w:r>
    </w:p>
    <w:p w14:paraId="7441CF8F" w14:textId="02FD157A" w:rsidR="00D1653C" w:rsidRDefault="002D08C9" w:rsidP="00D1653C">
      <w:pPr>
        <w:shd w:val="clear" w:color="auto" w:fill="FFFFFF"/>
        <w:textAlignment w:val="baseline"/>
        <w:rPr>
          <w:rFonts w:ascii="inherit" w:hAnsi="inherit" w:cs="Arial"/>
          <w:color w:val="141414"/>
          <w:sz w:val="27"/>
          <w:szCs w:val="27"/>
        </w:rPr>
      </w:pPr>
      <w:r>
        <w:rPr>
          <w:rFonts w:ascii="inherit" w:hAnsi="inherit" w:cs="Arial"/>
          <w:noProof/>
          <w:color w:val="141414"/>
          <w:sz w:val="27"/>
          <w:szCs w:val="27"/>
        </w:rPr>
        <w:drawing>
          <wp:inline distT="0" distB="0" distL="0" distR="0" wp14:anchorId="3EFA13A2" wp14:editId="420C1175">
            <wp:extent cx="5731510" cy="3223895"/>
            <wp:effectExtent l="0" t="0" r="2540" b="0"/>
            <wp:docPr id="371319781" name="Picture 62" descr="chatg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atgp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28F39AB" w14:textId="2F1A9F98" w:rsidR="002D08C9" w:rsidRDefault="002D08C9" w:rsidP="002D08C9">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w:t>
      </w:r>
    </w:p>
    <w:p w14:paraId="3F5DCC73" w14:textId="422D9561" w:rsidR="002D08C9" w:rsidRDefault="002D08C9" w:rsidP="002D08C9">
      <w:pPr>
        <w:shd w:val="clear" w:color="auto" w:fill="FFFFFF"/>
        <w:textAlignment w:val="baseline"/>
        <w:rPr>
          <w:rFonts w:ascii="inherit" w:hAnsi="inherit" w:cs="Arial"/>
          <w:color w:val="141414"/>
          <w:sz w:val="27"/>
          <w:szCs w:val="27"/>
        </w:rPr>
      </w:pPr>
      <w:r>
        <w:rPr>
          <w:rFonts w:ascii="inherit" w:hAnsi="inherit" w:cs="Arial"/>
          <w:noProof/>
          <w:color w:val="141414"/>
          <w:sz w:val="27"/>
          <w:szCs w:val="27"/>
        </w:rPr>
        <mc:AlternateContent>
          <mc:Choice Requires="wps">
            <w:drawing>
              <wp:inline distT="0" distB="0" distL="0" distR="0" wp14:anchorId="1AD01063" wp14:editId="031BFD50">
                <wp:extent cx="8898255" cy="4250055"/>
                <wp:effectExtent l="0" t="0" r="0" b="0"/>
                <wp:docPr id="1100055486" name="Rectangle 61" descr="what are AI promp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898255" cy="4250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A87F3A" id="Rectangle 61" o:spid="_x0000_s1026" alt="what are AI prompts" style="width:700.65pt;height:33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Ufj1wEAAKADAAAOAAAAZHJzL2Uyb0RvYy54bWysU9uO0zAQfUfiHyy/06RRC92o6Wq1q0VI&#10;y0Va+ADXsZOIxGNm3Kbl6xk73bbAG+LFmotz5szxyfr2MPRib5A6cJWcz3IpjNNQd66p5Levj29W&#10;UlBQrlY9OFPJoyF5u3n9aj360hTQQl8bFAziqBx9JdsQfJllpFszKJqBN46bFnBQgVNsshrVyOhD&#10;nxV5/jYbAWuPoA0RVx+mptwkfGuNDp+tJRNEX0nmFtKJ6dzGM9usVdmg8m2nTzTUP7AYVOd46Bnq&#10;QQUldtj9BTV0GoHAhpmGIQNrO23SDrzNPP9jm+dWeZN2YXHIn2Wi/werP+2f/ReM1Mk/gf5OwsF9&#10;q1xj7sizfPyo8lJChLE1qmYG86hdNnoqzxgxIUYT2/Ej1PzaahcgyXKwOMQZvLA4JPWPZ/XNIQjN&#10;xdXqZlUsl1Jo7i2KZZ5zEmeo8uVzjxTeGxhEDCqJzC/Bq/0Thenqy5U4zcFj1/fpiXv3W4ExYyXR&#10;j4yjX6jcQn1k9giTTdjWHLSAP6UY2SKVpB87hUaK/oNjBW7mi0X0VEoWy3cFJ3jd2V53lNMMVckg&#10;xRTeh8mHO49d0yahJ453rJrt0j4XVieybIOkyMmy0WfXebp1+bE2vwAAAP//AwBQSwMEFAAGAAgA&#10;AAAhANVrOPLeAAAABgEAAA8AAABkcnMvZG93bnJldi54bWxMj0FLw0AQhe9C/8MyBS9iN7USNGZS&#10;SkEsIhRT7XmbHZPQ7Gya3Sbx37v1opeBx3u89026HE0jeupcbRlhPotAEBdW11wifOyebx9AOK9Y&#10;q8YyIXyTg2U2uUpVou3A79TnvhShhF2iECrv20RKV1RklJvZljh4X7YzygfZlVJ3agjlppF3URRL&#10;o2oOC5VqaV1RcczPBmEotv1+9/Yitzf7jeXT5rTOP18Rr6fj6gmEp9H/heGCH9AhC0wHe2btRIMQ&#10;HvG/9+LdR/MFiANCHD8uQGap/I+f/QAAAP//AwBQSwECLQAUAAYACAAAACEAtoM4kv4AAADhAQAA&#10;EwAAAAAAAAAAAAAAAAAAAAAAW0NvbnRlbnRfVHlwZXNdLnhtbFBLAQItABQABgAIAAAAIQA4/SH/&#10;1gAAAJQBAAALAAAAAAAAAAAAAAAAAC8BAABfcmVscy8ucmVsc1BLAQItABQABgAIAAAAIQAuXUfj&#10;1wEAAKADAAAOAAAAAAAAAAAAAAAAAC4CAABkcnMvZTJvRG9jLnhtbFBLAQItABQABgAIAAAAIQDV&#10;azjy3gAAAAYBAAAPAAAAAAAAAAAAAAAAADEEAABkcnMvZG93bnJldi54bWxQSwUGAAAAAAQABADz&#10;AAAAPAUAAAAA&#10;" filled="f" stroked="f">
                <o:lock v:ext="edit" aspectratio="t"/>
                <w10:anchorlock/>
              </v:rect>
            </w:pict>
          </mc:Fallback>
        </mc:AlternateContent>
      </w:r>
    </w:p>
    <w:p w14:paraId="0C79390A" w14:textId="77777777" w:rsidR="002D08C9" w:rsidRDefault="002D08C9" w:rsidP="002D08C9">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They are the human part of the human-computer interaction, the questions, commands, or statements we use to tell the AI what we want it to do.</w:t>
      </w:r>
    </w:p>
    <w:p w14:paraId="1BBDE19F" w14:textId="77777777" w:rsidR="002D08C9" w:rsidRDefault="002D08C9" w:rsidP="002D08C9">
      <w:pPr>
        <w:pStyle w:val="HTMLPreformatted"/>
        <w:shd w:val="clear" w:color="auto" w:fill="FFFFFF"/>
        <w:textAlignment w:val="baseline"/>
        <w:rPr>
          <w:rFonts w:ascii="Courier" w:hAnsi="Courier"/>
          <w:color w:val="141414"/>
          <w:sz w:val="24"/>
          <w:szCs w:val="24"/>
          <w:bdr w:val="none" w:sz="0" w:space="0" w:color="auto" w:frame="1"/>
        </w:rPr>
      </w:pPr>
      <w:r>
        <w:rPr>
          <w:rStyle w:val="Strong"/>
          <w:rFonts w:ascii="inherit" w:hAnsi="inherit"/>
          <w:color w:val="141414"/>
          <w:sz w:val="24"/>
          <w:szCs w:val="24"/>
          <w:bdr w:val="none" w:sz="0" w:space="0" w:color="auto" w:frame="1"/>
        </w:rPr>
        <w:lastRenderedPageBreak/>
        <w:t>Prompt:</w:t>
      </w:r>
      <w:r>
        <w:rPr>
          <w:rFonts w:ascii="Courier" w:hAnsi="Courier"/>
          <w:color w:val="141414"/>
          <w:sz w:val="24"/>
          <w:szCs w:val="24"/>
          <w:bdr w:val="none" w:sz="0" w:space="0" w:color="auto" w:frame="1"/>
        </w:rPr>
        <w:t xml:space="preserve"> "Explain the theory of relativity in simple terms." </w:t>
      </w:r>
    </w:p>
    <w:p w14:paraId="5E854E80" w14:textId="77777777" w:rsidR="002D08C9" w:rsidRDefault="002D08C9" w:rsidP="002D08C9">
      <w:pPr>
        <w:pStyle w:val="HTMLPreformatted"/>
        <w:shd w:val="clear" w:color="auto" w:fill="FFFFFF"/>
        <w:textAlignment w:val="baseline"/>
        <w:rPr>
          <w:rFonts w:ascii="Courier" w:hAnsi="Courier"/>
          <w:color w:val="141414"/>
          <w:sz w:val="24"/>
          <w:szCs w:val="24"/>
          <w:bdr w:val="none" w:sz="0" w:space="0" w:color="auto" w:frame="1"/>
        </w:rPr>
      </w:pPr>
    </w:p>
    <w:p w14:paraId="3B21781D" w14:textId="77777777" w:rsidR="002D08C9" w:rsidRDefault="002D08C9" w:rsidP="002D08C9">
      <w:pPr>
        <w:pStyle w:val="HTMLPreformatted"/>
        <w:shd w:val="clear" w:color="auto" w:fill="FFFFFF"/>
        <w:textAlignment w:val="baseline"/>
        <w:rPr>
          <w:rFonts w:ascii="Courier" w:hAnsi="Courier"/>
          <w:color w:val="141414"/>
          <w:sz w:val="24"/>
          <w:szCs w:val="24"/>
          <w:bdr w:val="none" w:sz="0" w:space="0" w:color="auto" w:frame="1"/>
        </w:rPr>
      </w:pPr>
      <w:r>
        <w:rPr>
          <w:rStyle w:val="Strong"/>
          <w:rFonts w:ascii="inherit" w:hAnsi="inherit"/>
          <w:color w:val="141414"/>
          <w:sz w:val="24"/>
          <w:szCs w:val="24"/>
          <w:bdr w:val="none" w:sz="0" w:space="0" w:color="auto" w:frame="1"/>
        </w:rPr>
        <w:t>ChatGPT Response:</w:t>
      </w:r>
      <w:r>
        <w:rPr>
          <w:rFonts w:ascii="Courier" w:hAnsi="Courier"/>
          <w:color w:val="141414"/>
          <w:sz w:val="24"/>
          <w:szCs w:val="24"/>
          <w:bdr w:val="none" w:sz="0" w:space="0" w:color="auto" w:frame="1"/>
        </w:rPr>
        <w:t xml:space="preserve"> "The theory of relativity is actually two different theories proposed by Albert Einstein. The first is the special theory of relativity, which basically says that the laws of physics are the same everywhere and that the speed of light is constant. The second is the general theory of relativity, which is a bit more complicated. It says that what we perceive as gravity is actually caused by objects bending the space around </w:t>
      </w:r>
      <w:proofErr w:type="spellStart"/>
      <w:r>
        <w:rPr>
          <w:rFonts w:ascii="Courier" w:hAnsi="Courier"/>
          <w:color w:val="141414"/>
          <w:sz w:val="24"/>
          <w:szCs w:val="24"/>
          <w:bdr w:val="none" w:sz="0" w:space="0" w:color="auto" w:frame="1"/>
        </w:rPr>
        <w:t>them."Copy</w:t>
      </w:r>
      <w:proofErr w:type="spellEnd"/>
    </w:p>
    <w:p w14:paraId="0E09D4CB" w14:textId="77777777" w:rsidR="002D08C9" w:rsidRDefault="002D08C9" w:rsidP="002D08C9">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You can also provide more specific instructions to guide the AI’s output, such as asking it to write in the style of a particular author or to speak like a character from a movie.</w:t>
      </w:r>
    </w:p>
    <w:p w14:paraId="2A352492" w14:textId="77777777" w:rsidR="002D08C9" w:rsidRDefault="002D08C9" w:rsidP="002D08C9">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So, AI prompts are not just questions or instructions; they’re a tool for unlocking the creative and practical potential of AI models like ChatGPT.</w:t>
      </w:r>
    </w:p>
    <w:p w14:paraId="53C8D10D" w14:textId="77777777" w:rsidR="002D08C9" w:rsidRDefault="002D08C9" w:rsidP="002D08C9">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You can generate poetry, write stories, explain complex topics, and more with the right prompt. But the problem is, for some people, it is hard to write prompts every time.</w:t>
      </w:r>
    </w:p>
    <w:p w14:paraId="5A08BBA9" w14:textId="77777777" w:rsidR="002D08C9" w:rsidRDefault="002D08C9" w:rsidP="002D08C9">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To solve this problem, the above-curated list of the best ChatGPT prompts can help you in any workflow.</w:t>
      </w:r>
    </w:p>
    <w:p w14:paraId="49D123E0" w14:textId="639DCC32" w:rsidR="002D08C9" w:rsidRPr="00D1653C" w:rsidRDefault="002D08C9" w:rsidP="00D1653C">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Anyways, you can also use ChatGPT prompts generators. Though they don’t work well, you can give them a try.</w:t>
      </w:r>
    </w:p>
    <w:p w14:paraId="775A2116" w14:textId="77777777" w:rsidR="002D08C9" w:rsidRDefault="002D08C9" w:rsidP="002D08C9">
      <w:pPr>
        <w:pStyle w:val="Heading2"/>
        <w:shd w:val="clear" w:color="auto" w:fill="FFFFFF"/>
        <w:spacing w:before="0"/>
        <w:textAlignment w:val="baseline"/>
        <w:rPr>
          <w:rFonts w:ascii="var(--h2-family)" w:hAnsi="var(--h2-family)" w:cs="Arial"/>
          <w:color w:val="141414"/>
        </w:rPr>
      </w:pPr>
      <w:r>
        <w:rPr>
          <w:rFonts w:ascii="var(--h2-family)" w:hAnsi="var(--h2-family)" w:cs="Arial"/>
          <w:color w:val="141414"/>
        </w:rPr>
        <w:t>Additional ChatGPT Prompts Resources</w:t>
      </w:r>
    </w:p>
    <w:p w14:paraId="57B44B97" w14:textId="77777777" w:rsidR="002D08C9" w:rsidRDefault="00000000" w:rsidP="002D08C9">
      <w:pPr>
        <w:numPr>
          <w:ilvl w:val="0"/>
          <w:numId w:val="4"/>
        </w:numPr>
        <w:shd w:val="clear" w:color="auto" w:fill="FFFFFF"/>
        <w:spacing w:after="0" w:afterAutospacing="1" w:line="240" w:lineRule="auto"/>
        <w:textAlignment w:val="baseline"/>
        <w:rPr>
          <w:rFonts w:ascii="inherit" w:hAnsi="inherit" w:cs="Arial"/>
          <w:color w:val="141414"/>
          <w:sz w:val="27"/>
          <w:szCs w:val="27"/>
        </w:rPr>
      </w:pPr>
      <w:hyperlink r:id="rId36" w:history="1">
        <w:r w:rsidR="002D08C9">
          <w:rPr>
            <w:rStyle w:val="Hyperlink"/>
            <w:rFonts w:ascii="inherit" w:hAnsi="inherit" w:cs="Arial"/>
            <w:sz w:val="27"/>
            <w:szCs w:val="27"/>
            <w:bdr w:val="none" w:sz="0" w:space="0" w:color="auto" w:frame="1"/>
          </w:rPr>
          <w:t>ChatGPT Prompts for Students</w:t>
        </w:r>
      </w:hyperlink>
      <w:r w:rsidR="002D08C9">
        <w:rPr>
          <w:rFonts w:ascii="inherit" w:hAnsi="inherit" w:cs="Arial"/>
          <w:color w:val="141414"/>
          <w:sz w:val="27"/>
          <w:szCs w:val="27"/>
        </w:rPr>
        <w:t>: These prompts help students with their studies, like doing homework, preparing for exams, and managing time. ChatGPT can make learning easier and more fun for students.</w:t>
      </w:r>
    </w:p>
    <w:p w14:paraId="3AC4D0C6" w14:textId="77777777" w:rsidR="002D08C9" w:rsidRDefault="00000000" w:rsidP="002D08C9">
      <w:pPr>
        <w:numPr>
          <w:ilvl w:val="0"/>
          <w:numId w:val="4"/>
        </w:numPr>
        <w:shd w:val="clear" w:color="auto" w:fill="FFFFFF"/>
        <w:spacing w:after="0" w:afterAutospacing="1" w:line="240" w:lineRule="auto"/>
        <w:textAlignment w:val="baseline"/>
        <w:rPr>
          <w:rFonts w:ascii="inherit" w:hAnsi="inherit" w:cs="Arial"/>
          <w:color w:val="141414"/>
          <w:sz w:val="27"/>
          <w:szCs w:val="27"/>
        </w:rPr>
      </w:pPr>
      <w:hyperlink r:id="rId37" w:history="1">
        <w:r w:rsidR="002D08C9">
          <w:rPr>
            <w:rStyle w:val="Hyperlink"/>
            <w:rFonts w:ascii="inherit" w:hAnsi="inherit" w:cs="Arial"/>
            <w:sz w:val="27"/>
            <w:szCs w:val="27"/>
            <w:bdr w:val="none" w:sz="0" w:space="0" w:color="auto" w:frame="1"/>
          </w:rPr>
          <w:t>ChatGPT Prompts for Farming</w:t>
        </w:r>
      </w:hyperlink>
      <w:r w:rsidR="002D08C9">
        <w:rPr>
          <w:rFonts w:ascii="inherit" w:hAnsi="inherit" w:cs="Arial"/>
          <w:color w:val="141414"/>
          <w:sz w:val="27"/>
          <w:szCs w:val="27"/>
        </w:rPr>
        <w:t>: Farmers can use these prompts to get advice on farming methods, crop selection, and dealing with pests. ChatGPT can help farmers improve their farming techniques and get better results.</w:t>
      </w:r>
    </w:p>
    <w:p w14:paraId="2B8A0B81" w14:textId="77777777" w:rsidR="002D08C9" w:rsidRDefault="00000000" w:rsidP="002D08C9">
      <w:pPr>
        <w:numPr>
          <w:ilvl w:val="0"/>
          <w:numId w:val="4"/>
        </w:numPr>
        <w:shd w:val="clear" w:color="auto" w:fill="FFFFFF"/>
        <w:spacing w:after="0" w:afterAutospacing="1" w:line="240" w:lineRule="auto"/>
        <w:textAlignment w:val="baseline"/>
        <w:rPr>
          <w:rFonts w:ascii="inherit" w:hAnsi="inherit" w:cs="Arial"/>
          <w:color w:val="141414"/>
          <w:sz w:val="27"/>
          <w:szCs w:val="27"/>
        </w:rPr>
      </w:pPr>
      <w:hyperlink r:id="rId38" w:history="1">
        <w:r w:rsidR="002D08C9">
          <w:rPr>
            <w:rStyle w:val="Hyperlink"/>
            <w:rFonts w:ascii="inherit" w:hAnsi="inherit" w:cs="Arial"/>
            <w:sz w:val="27"/>
            <w:szCs w:val="27"/>
            <w:bdr w:val="none" w:sz="0" w:space="0" w:color="auto" w:frame="1"/>
          </w:rPr>
          <w:t>ChatGPT Prompts for ADHD Management</w:t>
        </w:r>
      </w:hyperlink>
      <w:r w:rsidR="002D08C9">
        <w:rPr>
          <w:rFonts w:ascii="inherit" w:hAnsi="inherit" w:cs="Arial"/>
          <w:color w:val="141414"/>
          <w:sz w:val="27"/>
          <w:szCs w:val="27"/>
        </w:rPr>
        <w:t>: People with ADHD can use these prompts to find ways to focus better, organize their tasks, and manage their daily life. ChatGPT offers tips and strategies to help manage ADHD effectively.</w:t>
      </w:r>
    </w:p>
    <w:p w14:paraId="69E829F4" w14:textId="77777777" w:rsidR="002D08C9" w:rsidRDefault="00000000" w:rsidP="002D08C9">
      <w:pPr>
        <w:numPr>
          <w:ilvl w:val="0"/>
          <w:numId w:val="4"/>
        </w:numPr>
        <w:shd w:val="clear" w:color="auto" w:fill="FFFFFF"/>
        <w:spacing w:after="0" w:afterAutospacing="1" w:line="240" w:lineRule="auto"/>
        <w:textAlignment w:val="baseline"/>
        <w:rPr>
          <w:rFonts w:ascii="inherit" w:hAnsi="inherit" w:cs="Arial"/>
          <w:color w:val="141414"/>
          <w:sz w:val="27"/>
          <w:szCs w:val="27"/>
        </w:rPr>
      </w:pPr>
      <w:hyperlink r:id="rId39" w:history="1">
        <w:r w:rsidR="002D08C9">
          <w:rPr>
            <w:rStyle w:val="Hyperlink"/>
            <w:rFonts w:ascii="inherit" w:hAnsi="inherit" w:cs="Arial"/>
            <w:sz w:val="27"/>
            <w:szCs w:val="27"/>
            <w:bdr w:val="none" w:sz="0" w:space="0" w:color="auto" w:frame="1"/>
          </w:rPr>
          <w:t>ChatGPT Prompts for Marketing</w:t>
        </w:r>
      </w:hyperlink>
      <w:r w:rsidR="002D08C9">
        <w:rPr>
          <w:rFonts w:ascii="inherit" w:hAnsi="inherit" w:cs="Arial"/>
          <w:color w:val="141414"/>
          <w:sz w:val="27"/>
          <w:szCs w:val="27"/>
        </w:rPr>
        <w:t>: These prompts are great for marketing professionals. They help with creating marketing strategies, understanding customer needs, and improving sales. ChatGPT can be a valuable tool for marketers to boost their campaigns.</w:t>
      </w:r>
    </w:p>
    <w:p w14:paraId="0A9E6A88" w14:textId="77777777" w:rsidR="002D08C9" w:rsidRDefault="00000000" w:rsidP="002D08C9">
      <w:pPr>
        <w:numPr>
          <w:ilvl w:val="0"/>
          <w:numId w:val="4"/>
        </w:numPr>
        <w:shd w:val="clear" w:color="auto" w:fill="FFFFFF"/>
        <w:spacing w:after="0" w:afterAutospacing="1" w:line="240" w:lineRule="auto"/>
        <w:textAlignment w:val="baseline"/>
        <w:rPr>
          <w:rFonts w:ascii="inherit" w:hAnsi="inherit" w:cs="Arial"/>
          <w:color w:val="141414"/>
          <w:sz w:val="27"/>
          <w:szCs w:val="27"/>
        </w:rPr>
      </w:pPr>
      <w:hyperlink r:id="rId40" w:history="1">
        <w:r w:rsidR="002D08C9">
          <w:rPr>
            <w:rStyle w:val="Hyperlink"/>
            <w:rFonts w:ascii="inherit" w:hAnsi="inherit" w:cs="Arial"/>
            <w:sz w:val="27"/>
            <w:szCs w:val="27"/>
            <w:bdr w:val="none" w:sz="0" w:space="0" w:color="auto" w:frame="1"/>
          </w:rPr>
          <w:t>ChatGPT Prompts for Coders</w:t>
        </w:r>
      </w:hyperlink>
      <w:r w:rsidR="002D08C9">
        <w:rPr>
          <w:rFonts w:ascii="inherit" w:hAnsi="inherit" w:cs="Arial"/>
          <w:color w:val="141414"/>
          <w:sz w:val="27"/>
          <w:szCs w:val="27"/>
        </w:rPr>
        <w:t>: Coders can use these prompts for coding tips, solving programming problems, and learning new technologies. ChatGPT can be a helpful assistant for coders at all levels.</w:t>
      </w:r>
    </w:p>
    <w:p w14:paraId="3FA3B609" w14:textId="77777777" w:rsidR="00E73EAA" w:rsidRDefault="00E73EAA" w:rsidP="00E73EAA">
      <w:pPr>
        <w:pStyle w:val="Heading1"/>
        <w:shd w:val="clear" w:color="auto" w:fill="FFFFFF"/>
        <w:spacing w:before="0" w:beforeAutospacing="0" w:after="0" w:afterAutospacing="0"/>
        <w:textAlignment w:val="baseline"/>
      </w:pPr>
      <w:r>
        <w:t>35 Best Midjourney Prompts for Album Covers</w:t>
      </w:r>
    </w:p>
    <w:p w14:paraId="2854BB19" w14:textId="77777777" w:rsidR="00E73EAA" w:rsidRDefault="00E73EAA" w:rsidP="00E73EAA">
      <w:pPr>
        <w:pStyle w:val="Heading1"/>
        <w:shd w:val="clear" w:color="auto" w:fill="FFFFFF"/>
        <w:spacing w:before="0" w:beforeAutospacing="0" w:after="0" w:afterAutospacing="0"/>
        <w:textAlignment w:val="baseline"/>
      </w:pPr>
    </w:p>
    <w:p w14:paraId="2271B086" w14:textId="3EE03F54" w:rsidR="00E73EAA" w:rsidRDefault="00E73EAA" w:rsidP="00E73EAA">
      <w:pPr>
        <w:pStyle w:val="Heading1"/>
        <w:shd w:val="clear" w:color="auto" w:fill="FFFFFF"/>
        <w:spacing w:before="0" w:beforeAutospacing="0" w:after="0" w:afterAutospacing="0"/>
        <w:textAlignment w:val="baseline"/>
      </w:pPr>
      <w:r>
        <w:rPr>
          <w:noProof/>
        </w:rPr>
        <mc:AlternateContent>
          <mc:Choice Requires="wps">
            <w:drawing>
              <wp:inline distT="0" distB="0" distL="0" distR="0" wp14:anchorId="3C88B7F0" wp14:editId="715440C5">
                <wp:extent cx="304800" cy="304800"/>
                <wp:effectExtent l="0" t="0" r="0" b="0"/>
                <wp:docPr id="26584027" name="Rectangle 1" descr="Best Midjourney Prompts for Album Cove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8F918A" id="Rectangle 1" o:spid="_x0000_s1026" alt="Best Midjourney Prompts for Album Cove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hyperlink r:id="rId41" w:history="1">
        <w:r w:rsidRPr="00E73EAA">
          <w:rPr>
            <w:rStyle w:val="Hyperlink"/>
          </w:rPr>
          <w:t>https://www.greataiprompts.com/wp-content/uploads/2024/03/Best-Midjourney-Prompts-for-Album-Covers.webp</w:t>
        </w:r>
      </w:hyperlink>
    </w:p>
    <w:p w14:paraId="75A05707" w14:textId="77777777" w:rsidR="00E73EAA" w:rsidRDefault="00E73EAA" w:rsidP="00E73EAA">
      <w:pPr>
        <w:pStyle w:val="Heading1"/>
        <w:shd w:val="clear" w:color="auto" w:fill="FFFFFF"/>
        <w:spacing w:before="0" w:beforeAutospacing="0" w:after="0" w:afterAutospacing="0"/>
        <w:textAlignment w:val="baseline"/>
      </w:pPr>
    </w:p>
    <w:p w14:paraId="26737B6F" w14:textId="43E2D38A" w:rsidR="00E73EAA" w:rsidRDefault="00E73EAA" w:rsidP="00E73EAA">
      <w:pPr>
        <w:pStyle w:val="Heading1"/>
        <w:shd w:val="clear" w:color="auto" w:fill="FFFFFF"/>
        <w:spacing w:before="0" w:beforeAutospacing="0" w:after="0" w:afterAutospacing="0"/>
        <w:textAlignment w:val="baseline"/>
      </w:pPr>
      <w:r w:rsidRPr="00E73EAA">
        <w:t xml:space="preserve">Prompt: /imagine 2Pac album cover, </w:t>
      </w:r>
      <w:proofErr w:type="spellStart"/>
      <w:r w:rsidRPr="00E73EAA">
        <w:t>skillfully</w:t>
      </w:r>
      <w:proofErr w:type="spellEnd"/>
      <w:r w:rsidRPr="00E73EAA">
        <w:t xml:space="preserve"> painted portrait, dramatic lighting and contrasting shadows, painted album style, painted cover art, text written in front with graffiti "2Pac", --s 56 --v 6.0</w:t>
      </w:r>
    </w:p>
    <w:p w14:paraId="1D91376E" w14:textId="2F0DE756" w:rsidR="00E73EAA" w:rsidRDefault="00E73EAA" w:rsidP="00E73EAA">
      <w:pPr>
        <w:pStyle w:val="Heading1"/>
        <w:shd w:val="clear" w:color="auto" w:fill="FFFFFF"/>
        <w:spacing w:before="0" w:beforeAutospacing="0" w:after="0" w:afterAutospacing="0"/>
        <w:textAlignment w:val="baseline"/>
      </w:pPr>
      <w:r>
        <w:rPr>
          <w:noProof/>
        </w:rPr>
        <mc:AlternateContent>
          <mc:Choice Requires="wps">
            <w:drawing>
              <wp:inline distT="0" distB="0" distL="0" distR="0" wp14:anchorId="2236D136" wp14:editId="65EC232A">
                <wp:extent cx="304800" cy="304800"/>
                <wp:effectExtent l="0" t="0" r="0" b="0"/>
                <wp:docPr id="850198608" name="Rectangle 2" descr="album cover painted style genre midjourney promp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6EBB2D" id="Rectangle 2" o:spid="_x0000_s1026" alt="album cover painted style genre midjourney promp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C654417" w14:textId="65E5EAEC" w:rsidR="00E73EAA" w:rsidRDefault="00000000" w:rsidP="00E73EAA">
      <w:pPr>
        <w:shd w:val="clear" w:color="auto" w:fill="FFFFFF"/>
        <w:spacing w:after="0" w:afterAutospacing="1" w:line="240" w:lineRule="auto"/>
        <w:textAlignment w:val="baseline"/>
        <w:rPr>
          <w:rFonts w:ascii="inherit" w:hAnsi="inherit" w:cs="Arial"/>
          <w:color w:val="141414"/>
          <w:sz w:val="27"/>
          <w:szCs w:val="27"/>
        </w:rPr>
      </w:pPr>
      <w:hyperlink r:id="rId42" w:history="1">
        <w:r w:rsidR="00E73EAA" w:rsidRPr="00E73EAA">
          <w:rPr>
            <w:rStyle w:val="Hyperlink"/>
          </w:rPr>
          <w:t>https://www.greataiprompts.com/wp-content/uploads/2024/03/midjourney-album-cover-prompt.webp</w:t>
        </w:r>
      </w:hyperlink>
    </w:p>
    <w:p w14:paraId="4C8AECCE" w14:textId="77777777" w:rsidR="00E73EAA" w:rsidRDefault="00000000" w:rsidP="00111846">
      <w:pPr>
        <w:rPr>
          <w:rFonts w:ascii="Arial" w:hAnsi="Arial" w:cs="Arial"/>
          <w:color w:val="141414"/>
          <w:sz w:val="27"/>
          <w:szCs w:val="27"/>
          <w:shd w:val="clear" w:color="auto" w:fill="B8FFDD"/>
        </w:rPr>
      </w:pPr>
      <w:hyperlink r:id="rId43" w:history="1">
        <w:r w:rsidR="00E73EAA" w:rsidRPr="00E73EAA">
          <w:rPr>
            <w:rStyle w:val="Hyperlink"/>
          </w:rPr>
          <w:t>https://www.greataiprompts.com/wp-content/uploads/2024/03/midjourney-album-cover-prompt.webp.webp</w:t>
        </w:r>
      </w:hyperlink>
    </w:p>
    <w:p w14:paraId="4A161E5D" w14:textId="77777777" w:rsidR="00E73EAA" w:rsidRDefault="00000000" w:rsidP="00111846">
      <w:pPr>
        <w:rPr>
          <w:rFonts w:ascii="Arial" w:hAnsi="Arial" w:cs="Arial"/>
          <w:color w:val="141414"/>
          <w:sz w:val="27"/>
          <w:szCs w:val="27"/>
          <w:shd w:val="clear" w:color="auto" w:fill="B8FFDD"/>
        </w:rPr>
      </w:pPr>
      <w:hyperlink r:id="rId44" w:history="1">
        <w:r w:rsidR="00E73EAA" w:rsidRPr="00E73EAA">
          <w:rPr>
            <w:rStyle w:val="Hyperlink"/>
          </w:rPr>
          <w:t>https://www.greataiprompts.com/wp-content/uploads/2024/03/midjourney-album-cover-prompt3.webp.webp</w:t>
        </w:r>
      </w:hyperlink>
    </w:p>
    <w:p w14:paraId="4ADE00F5" w14:textId="27643370" w:rsidR="002D08C9" w:rsidRDefault="00000000" w:rsidP="00111846">
      <w:pPr>
        <w:rPr>
          <w:rFonts w:ascii="Arial" w:hAnsi="Arial" w:cs="Arial"/>
          <w:color w:val="141414"/>
          <w:sz w:val="27"/>
          <w:szCs w:val="27"/>
          <w:shd w:val="clear" w:color="auto" w:fill="B8FFDD"/>
        </w:rPr>
      </w:pPr>
      <w:hyperlink r:id="rId45" w:history="1">
        <w:r w:rsidR="00E73EAA" w:rsidRPr="00E73EAA">
          <w:rPr>
            <w:rStyle w:val="Hyperlink"/>
          </w:rPr>
          <w:t>https://www.greataiprompts.com/wp-content/uploads/2024/03/midjourney-album-cover-prompt4.webp</w:t>
        </w:r>
      </w:hyperlink>
    </w:p>
    <w:p w14:paraId="4DA13129" w14:textId="46467612" w:rsidR="00E73EAA" w:rsidRDefault="00E73EAA" w:rsidP="00111846">
      <w:pPr>
        <w:rPr>
          <w:rFonts w:ascii="Arial" w:hAnsi="Arial" w:cs="Arial"/>
          <w:color w:val="141414"/>
          <w:sz w:val="27"/>
          <w:szCs w:val="27"/>
          <w:shd w:val="clear" w:color="auto" w:fill="B8FFDD"/>
        </w:rPr>
      </w:pPr>
      <w:r w:rsidRPr="00E73EAA">
        <w:rPr>
          <w:rFonts w:ascii="Arial" w:hAnsi="Arial" w:cs="Arial"/>
          <w:color w:val="141414"/>
          <w:sz w:val="27"/>
          <w:szCs w:val="27"/>
          <w:shd w:val="clear" w:color="auto" w:fill="B8FFDD"/>
        </w:rPr>
        <w:t>Prompt: /imagine great piece of album art with a women drinking wine, abstract experimental style album cover, high level of noise and subtle texture, psychedelic cover, shapes and lines, --s 56 --v 6.0</w:t>
      </w:r>
    </w:p>
    <w:p w14:paraId="79D4B590" w14:textId="77777777" w:rsidR="00E73EAA" w:rsidRDefault="00E73EAA" w:rsidP="00111846">
      <w:pPr>
        <w:rPr>
          <w:rFonts w:ascii="Arial" w:hAnsi="Arial" w:cs="Arial"/>
          <w:color w:val="141414"/>
          <w:sz w:val="27"/>
          <w:szCs w:val="27"/>
          <w:shd w:val="clear" w:color="auto" w:fill="B8FFDD"/>
        </w:rPr>
      </w:pPr>
    </w:p>
    <w:p w14:paraId="311FF213" w14:textId="77777777" w:rsidR="00E73EAA" w:rsidRDefault="00000000" w:rsidP="00111846">
      <w:pPr>
        <w:rPr>
          <w:rFonts w:ascii="Arial" w:hAnsi="Arial" w:cs="Arial"/>
          <w:color w:val="141414"/>
          <w:sz w:val="27"/>
          <w:szCs w:val="27"/>
          <w:shd w:val="clear" w:color="auto" w:fill="B8FFDD"/>
        </w:rPr>
      </w:pPr>
      <w:hyperlink r:id="rId46" w:history="1">
        <w:r w:rsidR="00E73EAA" w:rsidRPr="00E73EAA">
          <w:rPr>
            <w:rStyle w:val="Hyperlink"/>
          </w:rPr>
          <w:t>https://www.greataiprompts.com/wp-content/uploads/2024/03/abstract-style-album-art-midjourney-prompt.webp</w:t>
        </w:r>
      </w:hyperlink>
    </w:p>
    <w:p w14:paraId="52E0471C" w14:textId="77777777" w:rsidR="00E73EAA" w:rsidRDefault="00000000" w:rsidP="00111846">
      <w:pPr>
        <w:rPr>
          <w:rFonts w:ascii="Arial" w:hAnsi="Arial" w:cs="Arial"/>
          <w:color w:val="141414"/>
          <w:sz w:val="27"/>
          <w:szCs w:val="27"/>
          <w:shd w:val="clear" w:color="auto" w:fill="B8FFDD"/>
        </w:rPr>
      </w:pPr>
      <w:hyperlink r:id="rId47" w:history="1">
        <w:r w:rsidR="00E73EAA" w:rsidRPr="00E73EAA">
          <w:rPr>
            <w:rStyle w:val="Hyperlink"/>
          </w:rPr>
          <w:t>https://www.greataiprompts.com/wp-content/uploads/2024/03/abstract-style-album-art-midjourney-prompt3.webp</w:t>
        </w:r>
      </w:hyperlink>
    </w:p>
    <w:p w14:paraId="53C76C15" w14:textId="53FE03B0" w:rsidR="00E73EAA" w:rsidRDefault="00000000" w:rsidP="00111846">
      <w:pPr>
        <w:rPr>
          <w:rFonts w:ascii="Arial" w:hAnsi="Arial" w:cs="Arial"/>
          <w:color w:val="141414"/>
          <w:sz w:val="27"/>
          <w:szCs w:val="27"/>
          <w:shd w:val="clear" w:color="auto" w:fill="B8FFDD"/>
        </w:rPr>
      </w:pPr>
      <w:hyperlink r:id="rId48" w:history="1">
        <w:r w:rsidR="00E73EAA" w:rsidRPr="00E73EAA">
          <w:rPr>
            <w:rStyle w:val="Hyperlink"/>
          </w:rPr>
          <w:t>https://www.greataiprompts.com/wp-content/uploads/2024/03/abstract-style-album-art-midjourney-prompt4.webp</w:t>
        </w:r>
      </w:hyperlink>
    </w:p>
    <w:p w14:paraId="1994883A" w14:textId="2ABDD3B7" w:rsidR="00E73EAA" w:rsidRDefault="00000000" w:rsidP="00111846">
      <w:pPr>
        <w:rPr>
          <w:rFonts w:ascii="Arial" w:hAnsi="Arial" w:cs="Arial"/>
          <w:color w:val="141414"/>
          <w:sz w:val="27"/>
          <w:szCs w:val="27"/>
          <w:shd w:val="clear" w:color="auto" w:fill="B8FFDD"/>
        </w:rPr>
      </w:pPr>
      <w:hyperlink r:id="rId49" w:history="1">
        <w:r w:rsidR="00E73EAA" w:rsidRPr="00E73EAA">
          <w:rPr>
            <w:rStyle w:val="Hyperlink"/>
          </w:rPr>
          <w:t>https://www.greataiprompts.com/wp-content/uploads/2024/03/abstract-style-album-art-midjourney1-prompt.webp</w:t>
        </w:r>
      </w:hyperlink>
    </w:p>
    <w:p w14:paraId="7E0652C4" w14:textId="1177E2E3" w:rsidR="00E73EAA" w:rsidRDefault="00E73EAA" w:rsidP="00111846">
      <w:pPr>
        <w:rPr>
          <w:rFonts w:ascii="Arial" w:hAnsi="Arial" w:cs="Arial"/>
          <w:color w:val="141414"/>
          <w:sz w:val="27"/>
          <w:szCs w:val="27"/>
          <w:shd w:val="clear" w:color="auto" w:fill="B8FFDD"/>
        </w:rPr>
      </w:pPr>
      <w:r w:rsidRPr="00E73EAA">
        <w:rPr>
          <w:rFonts w:ascii="Arial" w:hAnsi="Arial" w:cs="Arial"/>
          <w:color w:val="141414"/>
          <w:sz w:val="27"/>
          <w:szCs w:val="27"/>
          <w:shd w:val="clear" w:color="auto" w:fill="B8FFDD"/>
        </w:rPr>
        <w:t>Prompt: /imagine 1940s, photographic style album cover art, canvas filled with black and white polaroid photos, photographs all over the album art, --s 56 --v 6.0</w:t>
      </w:r>
    </w:p>
    <w:p w14:paraId="43A98110" w14:textId="77777777" w:rsidR="00E73EAA" w:rsidRDefault="00E73EAA" w:rsidP="00111846">
      <w:pPr>
        <w:rPr>
          <w:rFonts w:ascii="Arial" w:hAnsi="Arial" w:cs="Arial"/>
          <w:color w:val="141414"/>
          <w:sz w:val="27"/>
          <w:szCs w:val="27"/>
          <w:shd w:val="clear" w:color="auto" w:fill="B8FFDD"/>
        </w:rPr>
      </w:pPr>
    </w:p>
    <w:p w14:paraId="73CFDDBC" w14:textId="77777777" w:rsidR="00E73EAA" w:rsidRDefault="00000000" w:rsidP="00111846">
      <w:pPr>
        <w:rPr>
          <w:rFonts w:ascii="Arial" w:hAnsi="Arial" w:cs="Arial"/>
          <w:color w:val="141414"/>
          <w:sz w:val="27"/>
          <w:szCs w:val="27"/>
          <w:shd w:val="clear" w:color="auto" w:fill="B8FFDD"/>
        </w:rPr>
      </w:pPr>
      <w:hyperlink r:id="rId50" w:history="1">
        <w:r w:rsidR="00E73EAA" w:rsidRPr="00E73EAA">
          <w:rPr>
            <w:rStyle w:val="Hyperlink"/>
          </w:rPr>
          <w:t>https://www.greataiprompts.com/wp-content/uploads/2024/03/photography-album-art-midjourney-prompt.webp</w:t>
        </w:r>
      </w:hyperlink>
    </w:p>
    <w:p w14:paraId="46584772" w14:textId="77777777" w:rsidR="00E73EAA" w:rsidRDefault="00000000" w:rsidP="00111846">
      <w:pPr>
        <w:rPr>
          <w:rFonts w:ascii="Arial" w:hAnsi="Arial" w:cs="Arial"/>
          <w:color w:val="141414"/>
          <w:sz w:val="27"/>
          <w:szCs w:val="27"/>
          <w:shd w:val="clear" w:color="auto" w:fill="B8FFDD"/>
        </w:rPr>
      </w:pPr>
      <w:hyperlink r:id="rId51" w:history="1">
        <w:r w:rsidR="00E73EAA" w:rsidRPr="00E73EAA">
          <w:rPr>
            <w:rStyle w:val="Hyperlink"/>
          </w:rPr>
          <w:t>https://www.greataiprompts.com/wp-content/uploads/2024/03/photography-album-art-midjourney-prompt2.webp</w:t>
        </w:r>
      </w:hyperlink>
    </w:p>
    <w:p w14:paraId="38D567E4" w14:textId="1AB90096" w:rsidR="00E73EAA" w:rsidRDefault="00000000" w:rsidP="00111846">
      <w:pPr>
        <w:rPr>
          <w:rFonts w:ascii="Arial" w:hAnsi="Arial" w:cs="Arial"/>
          <w:color w:val="141414"/>
          <w:sz w:val="27"/>
          <w:szCs w:val="27"/>
          <w:shd w:val="clear" w:color="auto" w:fill="B8FFDD"/>
        </w:rPr>
      </w:pPr>
      <w:hyperlink r:id="rId52" w:history="1">
        <w:r w:rsidR="00E73EAA" w:rsidRPr="00E73EAA">
          <w:rPr>
            <w:rStyle w:val="Hyperlink"/>
          </w:rPr>
          <w:t>https://www.greataiprompts.com/wp-content/uploads/2024/03/photography-album-art-midjourney-prompt4.webp</w:t>
        </w:r>
      </w:hyperlink>
    </w:p>
    <w:p w14:paraId="448D5F6B" w14:textId="1D217FDE" w:rsidR="00E73EAA" w:rsidRDefault="00E73EAA" w:rsidP="00111846">
      <w:pPr>
        <w:rPr>
          <w:rFonts w:ascii="Arial" w:hAnsi="Arial" w:cs="Arial"/>
          <w:color w:val="141414"/>
          <w:sz w:val="27"/>
          <w:szCs w:val="27"/>
          <w:shd w:val="clear" w:color="auto" w:fill="B8FFDD"/>
        </w:rPr>
      </w:pPr>
      <w:r w:rsidRPr="00E73EAA">
        <w:rPr>
          <w:rFonts w:ascii="Arial" w:hAnsi="Arial" w:cs="Arial"/>
          <w:color w:val="141414"/>
          <w:sz w:val="27"/>
          <w:szCs w:val="27"/>
          <w:shd w:val="clear" w:color="auto" w:fill="B8FFDD"/>
        </w:rPr>
        <w:t xml:space="preserve">Prompt: /imagine minimal abstract style album cover, high level of noise and subtle texture, shapes and lines and circles, </w:t>
      </w:r>
      <w:proofErr w:type="spellStart"/>
      <w:r w:rsidRPr="00E73EAA">
        <w:rPr>
          <w:rFonts w:ascii="Arial" w:hAnsi="Arial" w:cs="Arial"/>
          <w:color w:val="141414"/>
          <w:sz w:val="27"/>
          <w:szCs w:val="27"/>
          <w:shd w:val="clear" w:color="auto" w:fill="B8FFDD"/>
        </w:rPr>
        <w:t>minimimalistic</w:t>
      </w:r>
      <w:proofErr w:type="spellEnd"/>
      <w:r w:rsidRPr="00E73EAA">
        <w:rPr>
          <w:rFonts w:ascii="Arial" w:hAnsi="Arial" w:cs="Arial"/>
          <w:color w:val="141414"/>
          <w:sz w:val="27"/>
          <w:szCs w:val="27"/>
          <w:shd w:val="clear" w:color="auto" w:fill="B8FFDD"/>
        </w:rPr>
        <w:t xml:space="preserve"> album art, two piano keys, 20 circles --s 56 --v 6.0</w:t>
      </w:r>
    </w:p>
    <w:p w14:paraId="4EC915AC" w14:textId="77777777" w:rsidR="00E73EAA" w:rsidRDefault="00000000" w:rsidP="00111846">
      <w:pPr>
        <w:rPr>
          <w:rFonts w:ascii="Arial" w:hAnsi="Arial" w:cs="Arial"/>
          <w:color w:val="141414"/>
          <w:sz w:val="27"/>
          <w:szCs w:val="27"/>
          <w:shd w:val="clear" w:color="auto" w:fill="B8FFDD"/>
        </w:rPr>
      </w:pPr>
      <w:hyperlink r:id="rId53" w:history="1">
        <w:r w:rsidR="00E73EAA" w:rsidRPr="00E73EAA">
          <w:rPr>
            <w:rStyle w:val="Hyperlink"/>
          </w:rPr>
          <w:t>https://www.greataiprompts.com/wp-content/uploads/2024/03/minimal-abstract-style-album-cover.webp</w:t>
        </w:r>
      </w:hyperlink>
    </w:p>
    <w:p w14:paraId="03A288C9" w14:textId="77777777" w:rsidR="00E73EAA" w:rsidRDefault="00000000" w:rsidP="00111846">
      <w:pPr>
        <w:rPr>
          <w:rFonts w:ascii="Arial" w:hAnsi="Arial" w:cs="Arial"/>
          <w:color w:val="141414"/>
          <w:sz w:val="27"/>
          <w:szCs w:val="27"/>
          <w:shd w:val="clear" w:color="auto" w:fill="B8FFDD"/>
        </w:rPr>
      </w:pPr>
      <w:hyperlink r:id="rId54" w:history="1">
        <w:r w:rsidR="00E73EAA" w:rsidRPr="00E73EAA">
          <w:rPr>
            <w:rStyle w:val="Hyperlink"/>
          </w:rPr>
          <w:t>https://www.greataiprompts.com/wp-content/uploads/2024/03/minimal-abstract-style-album-cover1.webp</w:t>
        </w:r>
      </w:hyperlink>
    </w:p>
    <w:p w14:paraId="580FBAD5" w14:textId="77777777" w:rsidR="00E73EAA" w:rsidRDefault="00000000" w:rsidP="00111846">
      <w:pPr>
        <w:rPr>
          <w:rFonts w:ascii="Arial" w:hAnsi="Arial" w:cs="Arial"/>
          <w:color w:val="141414"/>
          <w:sz w:val="27"/>
          <w:szCs w:val="27"/>
          <w:shd w:val="clear" w:color="auto" w:fill="B8FFDD"/>
        </w:rPr>
      </w:pPr>
      <w:hyperlink r:id="rId55" w:history="1">
        <w:r w:rsidR="00E73EAA" w:rsidRPr="00E73EAA">
          <w:rPr>
            <w:rStyle w:val="Hyperlink"/>
          </w:rPr>
          <w:t>https://www.greataiprompts.com/wp-content/uploads/2024/03/minimal-abstract-style-album-cover3.webp</w:t>
        </w:r>
      </w:hyperlink>
    </w:p>
    <w:p w14:paraId="28738E7F" w14:textId="439F79C8" w:rsidR="00E73EAA" w:rsidRDefault="00000000" w:rsidP="00111846">
      <w:pPr>
        <w:rPr>
          <w:rFonts w:ascii="Arial" w:hAnsi="Arial" w:cs="Arial"/>
          <w:color w:val="141414"/>
          <w:sz w:val="27"/>
          <w:szCs w:val="27"/>
          <w:shd w:val="clear" w:color="auto" w:fill="B8FFDD"/>
        </w:rPr>
      </w:pPr>
      <w:hyperlink r:id="rId56" w:history="1">
        <w:r w:rsidR="00E73EAA" w:rsidRPr="00E73EAA">
          <w:rPr>
            <w:rStyle w:val="Hyperlink"/>
          </w:rPr>
          <w:t>https://www.greataiprompts.com/wp-content/uploads/2024/03/minimal-abstract-style-album-cover4.webp</w:t>
        </w:r>
      </w:hyperlink>
    </w:p>
    <w:p w14:paraId="26C60B12" w14:textId="0648BE65" w:rsidR="00E73EAA" w:rsidRDefault="00E73EAA" w:rsidP="00111846">
      <w:pPr>
        <w:rPr>
          <w:rFonts w:ascii="Arial" w:hAnsi="Arial" w:cs="Arial"/>
          <w:color w:val="141414"/>
          <w:sz w:val="27"/>
          <w:szCs w:val="27"/>
          <w:shd w:val="clear" w:color="auto" w:fill="B8FFDD"/>
        </w:rPr>
      </w:pPr>
      <w:r w:rsidRPr="00E73EAA">
        <w:rPr>
          <w:rFonts w:ascii="Arial" w:hAnsi="Arial" w:cs="Arial"/>
          <w:color w:val="141414"/>
          <w:sz w:val="27"/>
          <w:szCs w:val="27"/>
          <w:shd w:val="clear" w:color="auto" w:fill="B8FFDD"/>
        </w:rPr>
        <w:t>Prompt: /imagine Mike Tyson album cover, dramatic lighting and contrasting shadows, retro vintage album style, retro cover, text written in front with stylistic "Fight", cityscape in the background, --s 56 --v 6.0</w:t>
      </w:r>
    </w:p>
    <w:p w14:paraId="7AF293D1" w14:textId="7290513A" w:rsidR="00E73EAA" w:rsidRDefault="00000000" w:rsidP="00111846">
      <w:pPr>
        <w:rPr>
          <w:rFonts w:ascii="Arial" w:hAnsi="Arial" w:cs="Arial"/>
          <w:color w:val="141414"/>
          <w:sz w:val="27"/>
          <w:szCs w:val="27"/>
          <w:shd w:val="clear" w:color="auto" w:fill="B8FFDD"/>
        </w:rPr>
      </w:pPr>
      <w:hyperlink r:id="rId57" w:history="1">
        <w:r w:rsidR="00E73EAA" w:rsidRPr="00E73EAA">
          <w:rPr>
            <w:rStyle w:val="Hyperlink"/>
          </w:rPr>
          <w:t>https://www.greataiprompts.com/wp-content/uploads</w:t>
        </w:r>
        <w:r w:rsidR="00E73EAA">
          <w:rPr>
            <w:rStyle w:val="Hyperlink"/>
          </w:rPr>
          <w:t xml:space="preserve">  </w:t>
        </w:r>
        <w:hyperlink r:id="rId58" w:history="1">
          <w:r w:rsidR="00E73EAA" w:rsidRPr="00E73EAA">
            <w:rPr>
              <w:rStyle w:val="Hyperlink"/>
            </w:rPr>
            <w:t>https://www.greataiprompts.com/wp-content/uploads/2024/03/retro-vintage-album-cover-2.webp</w:t>
          </w:r>
        </w:hyperlink>
        <w:r w:rsidR="00E73EAA" w:rsidRPr="00E73EAA">
          <w:rPr>
            <w:rStyle w:val="Hyperlink"/>
          </w:rPr>
          <w:t>/2024/03/retro-vintage-album-cover-1.webp</w:t>
        </w:r>
      </w:hyperlink>
    </w:p>
    <w:p w14:paraId="13D7A92B" w14:textId="06EE4DB7" w:rsidR="00E73EAA" w:rsidRDefault="00E73EAA" w:rsidP="00111846">
      <w:pPr>
        <w:rPr>
          <w:rFonts w:ascii="Arial" w:hAnsi="Arial" w:cs="Arial"/>
          <w:color w:val="141414"/>
          <w:sz w:val="27"/>
          <w:szCs w:val="27"/>
          <w:shd w:val="clear" w:color="auto" w:fill="B8FFDD"/>
        </w:rPr>
      </w:pPr>
      <w:r w:rsidRPr="00E73EAA">
        <w:rPr>
          <w:rFonts w:ascii="Arial" w:hAnsi="Arial" w:cs="Arial"/>
          <w:color w:val="141414"/>
          <w:sz w:val="27"/>
          <w:szCs w:val="27"/>
          <w:shd w:val="clear" w:color="auto" w:fill="B8FFDD"/>
        </w:rPr>
        <w:t>Prompt: /imagine Beyonce album cover, soft lighting, illustrative album style, comic illustration cover, text written in front in italics "Halo", garden of flowers, --s 56 --v 6.0</w:t>
      </w:r>
    </w:p>
    <w:p w14:paraId="42FE61E5" w14:textId="77777777" w:rsidR="00E73EAA" w:rsidRDefault="00E73EAA" w:rsidP="00111846">
      <w:pPr>
        <w:rPr>
          <w:rFonts w:ascii="Arial" w:hAnsi="Arial" w:cs="Arial"/>
          <w:color w:val="141414"/>
          <w:sz w:val="27"/>
          <w:szCs w:val="27"/>
          <w:shd w:val="clear" w:color="auto" w:fill="B8FFDD"/>
        </w:rPr>
      </w:pPr>
    </w:p>
    <w:p w14:paraId="50EB2054" w14:textId="77777777" w:rsidR="00E73EAA" w:rsidRDefault="00E73EAA" w:rsidP="00111846">
      <w:pPr>
        <w:rPr>
          <w:rFonts w:ascii="Arial" w:hAnsi="Arial" w:cs="Arial"/>
          <w:color w:val="141414"/>
          <w:sz w:val="27"/>
          <w:szCs w:val="27"/>
          <w:shd w:val="clear" w:color="auto" w:fill="B8FFDD"/>
        </w:rPr>
      </w:pPr>
    </w:p>
    <w:p w14:paraId="4456B0A5" w14:textId="4AE511DD" w:rsidR="00E73EAA" w:rsidRDefault="00000000" w:rsidP="00111846">
      <w:pPr>
        <w:rPr>
          <w:rFonts w:ascii="Arial" w:hAnsi="Arial" w:cs="Arial"/>
          <w:color w:val="141414"/>
          <w:sz w:val="27"/>
          <w:szCs w:val="27"/>
          <w:shd w:val="clear" w:color="auto" w:fill="B8FFDD"/>
        </w:rPr>
      </w:pPr>
      <w:hyperlink r:id="rId59" w:history="1">
        <w:r w:rsidR="00E73EAA" w:rsidRPr="00E73EAA">
          <w:rPr>
            <w:rStyle w:val="Hyperlink"/>
          </w:rPr>
          <w:t>https://www.greataiprompts.com/wp-content/uploads/2024/03/illustrative-album-style.webp</w:t>
        </w:r>
      </w:hyperlink>
    </w:p>
    <w:p w14:paraId="3A22D9FF" w14:textId="5E49EC78" w:rsidR="00E73EAA" w:rsidRDefault="00000000" w:rsidP="00111846">
      <w:pPr>
        <w:rPr>
          <w:rFonts w:ascii="Arial" w:hAnsi="Arial" w:cs="Arial"/>
          <w:color w:val="141414"/>
          <w:sz w:val="27"/>
          <w:szCs w:val="27"/>
          <w:shd w:val="clear" w:color="auto" w:fill="B8FFDD"/>
        </w:rPr>
      </w:pPr>
      <w:hyperlink r:id="rId60" w:history="1">
        <w:r w:rsidR="00E73EAA" w:rsidRPr="00E73EAA">
          <w:rPr>
            <w:rStyle w:val="Hyperlink"/>
          </w:rPr>
          <w:t>https://www.greataiprompts.com/wp-content/uploads/2024/03/illustrative-album-style1.webp</w:t>
        </w:r>
      </w:hyperlink>
    </w:p>
    <w:p w14:paraId="705ECBDA" w14:textId="6A11769A" w:rsidR="00E73EAA" w:rsidRDefault="00000000" w:rsidP="00111846">
      <w:pPr>
        <w:rPr>
          <w:rFonts w:ascii="Arial" w:hAnsi="Arial" w:cs="Arial"/>
          <w:color w:val="141414"/>
          <w:sz w:val="27"/>
          <w:szCs w:val="27"/>
          <w:shd w:val="clear" w:color="auto" w:fill="B8FFDD"/>
        </w:rPr>
      </w:pPr>
      <w:hyperlink r:id="rId61" w:history="1">
        <w:r w:rsidR="00E73EAA" w:rsidRPr="00E73EAA">
          <w:rPr>
            <w:rStyle w:val="Hyperlink"/>
          </w:rPr>
          <w:t>https://www.greataiprompts.com/wp-</w:t>
        </w:r>
        <w:hyperlink r:id="rId62" w:history="1">
          <w:r w:rsidR="00E73EAA" w:rsidRPr="00E73EAA">
            <w:rPr>
              <w:rStyle w:val="Hyperlink"/>
            </w:rPr>
            <w:t>https://www.greataiprompts.com/wp-content/uploads/2024/03/illustrative-album-style5.webp</w:t>
          </w:r>
        </w:hyperlink>
        <w:r w:rsidR="00E73EAA" w:rsidRPr="00E73EAA">
          <w:rPr>
            <w:rStyle w:val="Hyperlink"/>
          </w:rPr>
          <w:t>content/uploads/2024/03/illustrative-album-style3.webp</w:t>
        </w:r>
      </w:hyperlink>
    </w:p>
    <w:p w14:paraId="5996C2DA" w14:textId="7D1D9A67" w:rsidR="00E73EAA" w:rsidRDefault="00000000" w:rsidP="00111846">
      <w:pPr>
        <w:rPr>
          <w:rFonts w:ascii="Arial" w:hAnsi="Arial" w:cs="Arial"/>
          <w:color w:val="141414"/>
          <w:sz w:val="27"/>
          <w:szCs w:val="27"/>
          <w:shd w:val="clear" w:color="auto" w:fill="B8FFDD"/>
        </w:rPr>
      </w:pPr>
      <w:hyperlink r:id="rId63" w:history="1">
        <w:r w:rsidR="00E73EAA" w:rsidRPr="00E73EAA">
          <w:rPr>
            <w:rStyle w:val="Hyperlink"/>
          </w:rPr>
          <w:t>https://www.greataiprompts.com/wp-content/uploads/2024/03/illustrative-album-style5.webp</w:t>
        </w:r>
      </w:hyperlink>
    </w:p>
    <w:tbl>
      <w:tblPr>
        <w:tblW w:w="9354" w:type="dxa"/>
        <w:shd w:val="clear" w:color="auto" w:fill="FFFFFF"/>
        <w:tblCellMar>
          <w:left w:w="0" w:type="dxa"/>
          <w:right w:w="0" w:type="dxa"/>
        </w:tblCellMar>
        <w:tblLook w:val="04A0" w:firstRow="1" w:lastRow="0" w:firstColumn="1" w:lastColumn="0" w:noHBand="0" w:noVBand="1"/>
      </w:tblPr>
      <w:tblGrid>
        <w:gridCol w:w="581"/>
        <w:gridCol w:w="2722"/>
        <w:gridCol w:w="6051"/>
      </w:tblGrid>
      <w:tr w:rsidR="00E73EAA" w:rsidRPr="00E73EAA" w14:paraId="08EAC6FB" w14:textId="77777777" w:rsidTr="00E73EAA">
        <w:trPr>
          <w:tblHeader/>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EE846B8" w14:textId="77777777" w:rsidR="00E73EAA" w:rsidRPr="00E73EAA" w:rsidRDefault="00E73EAA" w:rsidP="00E73EAA">
            <w:pPr>
              <w:spacing w:after="0" w:line="240" w:lineRule="auto"/>
              <w:jc w:val="center"/>
              <w:rPr>
                <w:rFonts w:ascii="inherit" w:eastAsia="Times New Roman" w:hAnsi="inherit" w:cs="Arial"/>
                <w:b/>
                <w:bCs/>
                <w:color w:val="141414"/>
                <w:kern w:val="0"/>
                <w:sz w:val="23"/>
                <w:szCs w:val="23"/>
                <w:lang w:eastAsia="en-IN"/>
                <w14:ligatures w14:val="none"/>
              </w:rPr>
            </w:pPr>
            <w:r w:rsidRPr="00E73EAA">
              <w:rPr>
                <w:rFonts w:ascii="inherit" w:eastAsia="Times New Roman" w:hAnsi="inherit" w:cs="Arial"/>
                <w:b/>
                <w:bCs/>
                <w:color w:val="141414"/>
                <w:kern w:val="0"/>
                <w:sz w:val="23"/>
                <w:szCs w:val="23"/>
                <w:bdr w:val="none" w:sz="0" w:space="0" w:color="auto" w:frame="1"/>
                <w:lang w:eastAsia="en-IN"/>
                <w14:ligatures w14:val="none"/>
              </w:rPr>
              <w:t>No.</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FEDF390" w14:textId="77777777" w:rsidR="00E73EAA" w:rsidRPr="00E73EAA" w:rsidRDefault="00E73EAA" w:rsidP="00E73EAA">
            <w:pPr>
              <w:spacing w:after="0" w:line="240" w:lineRule="auto"/>
              <w:jc w:val="center"/>
              <w:rPr>
                <w:rFonts w:ascii="inherit" w:eastAsia="Times New Roman" w:hAnsi="inherit" w:cs="Arial"/>
                <w:b/>
                <w:bCs/>
                <w:color w:val="141414"/>
                <w:kern w:val="0"/>
                <w:sz w:val="23"/>
                <w:szCs w:val="23"/>
                <w:lang w:eastAsia="en-IN"/>
                <w14:ligatures w14:val="none"/>
              </w:rPr>
            </w:pPr>
            <w:r w:rsidRPr="00E73EAA">
              <w:rPr>
                <w:rFonts w:ascii="inherit" w:eastAsia="Times New Roman" w:hAnsi="inherit" w:cs="Arial"/>
                <w:b/>
                <w:bCs/>
                <w:color w:val="141414"/>
                <w:kern w:val="0"/>
                <w:sz w:val="23"/>
                <w:szCs w:val="23"/>
                <w:bdr w:val="none" w:sz="0" w:space="0" w:color="auto" w:frame="1"/>
                <w:lang w:eastAsia="en-IN"/>
                <w14:ligatures w14:val="none"/>
              </w:rPr>
              <w:t>Genre &amp; Style</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6A59250" w14:textId="77777777" w:rsidR="00E73EAA" w:rsidRPr="00E73EAA" w:rsidRDefault="00E73EAA" w:rsidP="00E73EAA">
            <w:pPr>
              <w:spacing w:after="0" w:line="240" w:lineRule="auto"/>
              <w:jc w:val="center"/>
              <w:rPr>
                <w:rFonts w:ascii="inherit" w:eastAsia="Times New Roman" w:hAnsi="inherit" w:cs="Arial"/>
                <w:b/>
                <w:bCs/>
                <w:color w:val="141414"/>
                <w:kern w:val="0"/>
                <w:sz w:val="23"/>
                <w:szCs w:val="23"/>
                <w:lang w:eastAsia="en-IN"/>
                <w14:ligatures w14:val="none"/>
              </w:rPr>
            </w:pPr>
            <w:r w:rsidRPr="00E73EAA">
              <w:rPr>
                <w:rFonts w:ascii="inherit" w:eastAsia="Times New Roman" w:hAnsi="inherit" w:cs="Arial"/>
                <w:b/>
                <w:bCs/>
                <w:color w:val="141414"/>
                <w:kern w:val="0"/>
                <w:sz w:val="23"/>
                <w:szCs w:val="23"/>
                <w:bdr w:val="none" w:sz="0" w:space="0" w:color="auto" w:frame="1"/>
                <w:lang w:eastAsia="en-IN"/>
                <w14:ligatures w14:val="none"/>
              </w:rPr>
              <w:t>Midjourney Prompt</w:t>
            </w:r>
          </w:p>
        </w:tc>
      </w:tr>
      <w:tr w:rsidR="00E73EAA" w:rsidRPr="00E73EAA" w14:paraId="2B8FC69E" w14:textId="77777777" w:rsidTr="00E73EA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1E03C56"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2778F14"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Rock (Photorealistic)</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FB8B1F4"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w:t>
            </w:r>
            <w:proofErr w:type="gramStart"/>
            <w:r w:rsidRPr="00E73EAA">
              <w:rPr>
                <w:rFonts w:ascii="inherit" w:eastAsia="Times New Roman" w:hAnsi="inherit" w:cs="Arial"/>
                <w:color w:val="141414"/>
                <w:kern w:val="0"/>
                <w:sz w:val="29"/>
                <w:szCs w:val="29"/>
                <w:lang w:eastAsia="en-IN"/>
                <w14:ligatures w14:val="none"/>
              </w:rPr>
              <w:t>imagine</w:t>
            </w:r>
            <w:proofErr w:type="gramEnd"/>
            <w:r w:rsidRPr="00E73EAA">
              <w:rPr>
                <w:rFonts w:ascii="inherit" w:eastAsia="Times New Roman" w:hAnsi="inherit" w:cs="Arial"/>
                <w:color w:val="141414"/>
                <w:kern w:val="0"/>
                <w:sz w:val="29"/>
                <w:szCs w:val="29"/>
                <w:lang w:eastAsia="en-IN"/>
                <w14:ligatures w14:val="none"/>
              </w:rPr>
              <w:t xml:space="preserve"> album artwork, man holding a rock guitar sitting on a barrel of gasoline with fire around him</w:t>
            </w:r>
          </w:p>
        </w:tc>
      </w:tr>
      <w:tr w:rsidR="00E73EAA" w:rsidRPr="00E73EAA" w14:paraId="67C9B5FA" w14:textId="77777777" w:rsidTr="00E73EA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5C3783C"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6E871A8"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Rock (Inspirational)</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E5D2E65"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w:t>
            </w:r>
            <w:proofErr w:type="gramStart"/>
            <w:r w:rsidRPr="00E73EAA">
              <w:rPr>
                <w:rFonts w:ascii="inherit" w:eastAsia="Times New Roman" w:hAnsi="inherit" w:cs="Arial"/>
                <w:color w:val="141414"/>
                <w:kern w:val="0"/>
                <w:sz w:val="29"/>
                <w:szCs w:val="29"/>
                <w:lang w:eastAsia="en-IN"/>
                <w14:ligatures w14:val="none"/>
              </w:rPr>
              <w:t>imagine</w:t>
            </w:r>
            <w:proofErr w:type="gramEnd"/>
            <w:r w:rsidRPr="00E73EAA">
              <w:rPr>
                <w:rFonts w:ascii="inherit" w:eastAsia="Times New Roman" w:hAnsi="inherit" w:cs="Arial"/>
                <w:color w:val="141414"/>
                <w:kern w:val="0"/>
                <w:sz w:val="29"/>
                <w:szCs w:val="29"/>
                <w:lang w:eastAsia="en-IN"/>
                <w14:ligatures w14:val="none"/>
              </w:rPr>
              <w:t xml:space="preserve"> rock album cover, rebel, outcast, wolf, lone wolf, morals</w:t>
            </w:r>
          </w:p>
        </w:tc>
      </w:tr>
      <w:tr w:rsidR="00E73EAA" w:rsidRPr="00E73EAA" w14:paraId="08BA7AB5" w14:textId="77777777" w:rsidTr="00E73EA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0571721"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3</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81F28A0"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Rap (Motivational)</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E666196"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w:t>
            </w:r>
            <w:proofErr w:type="gramStart"/>
            <w:r w:rsidRPr="00E73EAA">
              <w:rPr>
                <w:rFonts w:ascii="inherit" w:eastAsia="Times New Roman" w:hAnsi="inherit" w:cs="Arial"/>
                <w:color w:val="141414"/>
                <w:kern w:val="0"/>
                <w:sz w:val="29"/>
                <w:szCs w:val="29"/>
                <w:lang w:eastAsia="en-IN"/>
                <w14:ligatures w14:val="none"/>
              </w:rPr>
              <w:t>imagine</w:t>
            </w:r>
            <w:proofErr w:type="gramEnd"/>
            <w:r w:rsidRPr="00E73EAA">
              <w:rPr>
                <w:rFonts w:ascii="inherit" w:eastAsia="Times New Roman" w:hAnsi="inherit" w:cs="Arial"/>
                <w:color w:val="141414"/>
                <w:kern w:val="0"/>
                <w:sz w:val="29"/>
                <w:szCs w:val="29"/>
                <w:lang w:eastAsia="en-IN"/>
                <w14:ligatures w14:val="none"/>
              </w:rPr>
              <w:t xml:space="preserve"> rap album cover, turning a dollar to a million, motivational</w:t>
            </w:r>
          </w:p>
        </w:tc>
      </w:tr>
      <w:tr w:rsidR="00E73EAA" w:rsidRPr="00E73EAA" w14:paraId="4C82F69A" w14:textId="77777777" w:rsidTr="00E73EA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502229B"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4</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DF67EA1"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Rap (Urban)</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464DD1A"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w:t>
            </w:r>
            <w:proofErr w:type="gramStart"/>
            <w:r w:rsidRPr="00E73EAA">
              <w:rPr>
                <w:rFonts w:ascii="inherit" w:eastAsia="Times New Roman" w:hAnsi="inherit" w:cs="Arial"/>
                <w:color w:val="141414"/>
                <w:kern w:val="0"/>
                <w:sz w:val="29"/>
                <w:szCs w:val="29"/>
                <w:lang w:eastAsia="en-IN"/>
                <w14:ligatures w14:val="none"/>
              </w:rPr>
              <w:t>imagine</w:t>
            </w:r>
            <w:proofErr w:type="gramEnd"/>
            <w:r w:rsidRPr="00E73EAA">
              <w:rPr>
                <w:rFonts w:ascii="inherit" w:eastAsia="Times New Roman" w:hAnsi="inherit" w:cs="Arial"/>
                <w:color w:val="141414"/>
                <w:kern w:val="0"/>
                <w:sz w:val="29"/>
                <w:szCs w:val="29"/>
                <w:lang w:eastAsia="en-IN"/>
                <w14:ligatures w14:val="none"/>
              </w:rPr>
              <w:t xml:space="preserve"> rap album artwork, photorealistic, urban city environment, concrete jungle</w:t>
            </w:r>
          </w:p>
        </w:tc>
      </w:tr>
      <w:tr w:rsidR="00E73EAA" w:rsidRPr="00E73EAA" w14:paraId="38FCE637" w14:textId="77777777" w:rsidTr="00E73EA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73B48B6"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5</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186154FF"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Pop (Debut Album)</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9067D2C"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w:t>
            </w:r>
            <w:proofErr w:type="gramStart"/>
            <w:r w:rsidRPr="00E73EAA">
              <w:rPr>
                <w:rFonts w:ascii="inherit" w:eastAsia="Times New Roman" w:hAnsi="inherit" w:cs="Arial"/>
                <w:color w:val="141414"/>
                <w:kern w:val="0"/>
                <w:sz w:val="29"/>
                <w:szCs w:val="29"/>
                <w:lang w:eastAsia="en-IN"/>
                <w14:ligatures w14:val="none"/>
              </w:rPr>
              <w:t>imagine</w:t>
            </w:r>
            <w:proofErr w:type="gramEnd"/>
            <w:r w:rsidRPr="00E73EAA">
              <w:rPr>
                <w:rFonts w:ascii="inherit" w:eastAsia="Times New Roman" w:hAnsi="inherit" w:cs="Arial"/>
                <w:color w:val="141414"/>
                <w:kern w:val="0"/>
                <w:sz w:val="29"/>
                <w:szCs w:val="29"/>
                <w:lang w:eastAsia="en-IN"/>
                <w14:ligatures w14:val="none"/>
              </w:rPr>
              <w:t xml:space="preserve"> pop album cover, young female singer showing confidence</w:t>
            </w:r>
          </w:p>
        </w:tc>
      </w:tr>
      <w:tr w:rsidR="00E73EAA" w:rsidRPr="00E73EAA" w14:paraId="5E2DBA0C" w14:textId="77777777" w:rsidTr="00E73EA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9188EAA"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6</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1E2602ED"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Pop (Creative)</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34AF88B"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w:t>
            </w:r>
            <w:proofErr w:type="gramStart"/>
            <w:r w:rsidRPr="00E73EAA">
              <w:rPr>
                <w:rFonts w:ascii="inherit" w:eastAsia="Times New Roman" w:hAnsi="inherit" w:cs="Arial"/>
                <w:color w:val="141414"/>
                <w:kern w:val="0"/>
                <w:sz w:val="29"/>
                <w:szCs w:val="29"/>
                <w:lang w:eastAsia="en-IN"/>
                <w14:ligatures w14:val="none"/>
              </w:rPr>
              <w:t>imagine</w:t>
            </w:r>
            <w:proofErr w:type="gramEnd"/>
            <w:r w:rsidRPr="00E73EAA">
              <w:rPr>
                <w:rFonts w:ascii="inherit" w:eastAsia="Times New Roman" w:hAnsi="inherit" w:cs="Arial"/>
                <w:color w:val="141414"/>
                <w:kern w:val="0"/>
                <w:sz w:val="29"/>
                <w:szCs w:val="29"/>
                <w:lang w:eastAsia="en-IN"/>
                <w14:ligatures w14:val="none"/>
              </w:rPr>
              <w:t xml:space="preserve"> pop album cover artwork, </w:t>
            </w:r>
            <w:proofErr w:type="spellStart"/>
            <w:r w:rsidRPr="00E73EAA">
              <w:rPr>
                <w:rFonts w:ascii="inherit" w:eastAsia="Times New Roman" w:hAnsi="inherit" w:cs="Arial"/>
                <w:color w:val="141414"/>
                <w:kern w:val="0"/>
                <w:sz w:val="29"/>
                <w:szCs w:val="29"/>
                <w:lang w:eastAsia="en-IN"/>
                <w14:ligatures w14:val="none"/>
              </w:rPr>
              <w:t>colorful</w:t>
            </w:r>
            <w:proofErr w:type="spellEnd"/>
            <w:r w:rsidRPr="00E73EAA">
              <w:rPr>
                <w:rFonts w:ascii="inherit" w:eastAsia="Times New Roman" w:hAnsi="inherit" w:cs="Arial"/>
                <w:color w:val="141414"/>
                <w:kern w:val="0"/>
                <w:sz w:val="29"/>
                <w:szCs w:val="29"/>
                <w:lang w:eastAsia="en-IN"/>
                <w14:ligatures w14:val="none"/>
              </w:rPr>
              <w:t>, paintballs, creative</w:t>
            </w:r>
          </w:p>
        </w:tc>
      </w:tr>
      <w:tr w:rsidR="00E73EAA" w:rsidRPr="00E73EAA" w14:paraId="3535DC65" w14:textId="77777777" w:rsidTr="00E73EA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1B473820"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7</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1640EE55"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Metal (Dark Fantasy)</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403EA06"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w:t>
            </w:r>
            <w:proofErr w:type="gramStart"/>
            <w:r w:rsidRPr="00E73EAA">
              <w:rPr>
                <w:rFonts w:ascii="inherit" w:eastAsia="Times New Roman" w:hAnsi="inherit" w:cs="Arial"/>
                <w:color w:val="141414"/>
                <w:kern w:val="0"/>
                <w:sz w:val="29"/>
                <w:szCs w:val="29"/>
                <w:lang w:eastAsia="en-IN"/>
                <w14:ligatures w14:val="none"/>
              </w:rPr>
              <w:t>imagine</w:t>
            </w:r>
            <w:proofErr w:type="gramEnd"/>
            <w:r w:rsidRPr="00E73EAA">
              <w:rPr>
                <w:rFonts w:ascii="inherit" w:eastAsia="Times New Roman" w:hAnsi="inherit" w:cs="Arial"/>
                <w:color w:val="141414"/>
                <w:kern w:val="0"/>
                <w:sz w:val="29"/>
                <w:szCs w:val="29"/>
                <w:lang w:eastAsia="en-IN"/>
                <w14:ligatures w14:val="none"/>
              </w:rPr>
              <w:t xml:space="preserve"> metal music album cover, becoming the ruler of the underworld, illustrated</w:t>
            </w:r>
          </w:p>
        </w:tc>
      </w:tr>
      <w:tr w:rsidR="00E73EAA" w:rsidRPr="00E73EAA" w14:paraId="0A92B98A" w14:textId="77777777" w:rsidTr="00E73EA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E54DDF7"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8</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8D42D50"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Metal (Horrorcore)</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EDB3526"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w:t>
            </w:r>
            <w:proofErr w:type="gramStart"/>
            <w:r w:rsidRPr="00E73EAA">
              <w:rPr>
                <w:rFonts w:ascii="inherit" w:eastAsia="Times New Roman" w:hAnsi="inherit" w:cs="Arial"/>
                <w:color w:val="141414"/>
                <w:kern w:val="0"/>
                <w:sz w:val="29"/>
                <w:szCs w:val="29"/>
                <w:lang w:eastAsia="en-IN"/>
                <w14:ligatures w14:val="none"/>
              </w:rPr>
              <w:t>imagine</w:t>
            </w:r>
            <w:proofErr w:type="gramEnd"/>
            <w:r w:rsidRPr="00E73EAA">
              <w:rPr>
                <w:rFonts w:ascii="inherit" w:eastAsia="Times New Roman" w:hAnsi="inherit" w:cs="Arial"/>
                <w:color w:val="141414"/>
                <w:kern w:val="0"/>
                <w:sz w:val="29"/>
                <w:szCs w:val="29"/>
                <w:lang w:eastAsia="en-IN"/>
                <w14:ligatures w14:val="none"/>
              </w:rPr>
              <w:t xml:space="preserve"> metal album cover, mystical forces, communication with the dead</w:t>
            </w:r>
          </w:p>
        </w:tc>
      </w:tr>
      <w:tr w:rsidR="00E73EAA" w:rsidRPr="00E73EAA" w14:paraId="176D3D50" w14:textId="77777777" w:rsidTr="00E73EA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9E4A898"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9</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1424914F"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EDM (Abstract)</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9E73F1E"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w:t>
            </w:r>
            <w:proofErr w:type="gramStart"/>
            <w:r w:rsidRPr="00E73EAA">
              <w:rPr>
                <w:rFonts w:ascii="inherit" w:eastAsia="Times New Roman" w:hAnsi="inherit" w:cs="Arial"/>
                <w:color w:val="141414"/>
                <w:kern w:val="0"/>
                <w:sz w:val="29"/>
                <w:szCs w:val="29"/>
                <w:lang w:eastAsia="en-IN"/>
                <w14:ligatures w14:val="none"/>
              </w:rPr>
              <w:t>imagine</w:t>
            </w:r>
            <w:proofErr w:type="gramEnd"/>
            <w:r w:rsidRPr="00E73EAA">
              <w:rPr>
                <w:rFonts w:ascii="inherit" w:eastAsia="Times New Roman" w:hAnsi="inherit" w:cs="Arial"/>
                <w:color w:val="141414"/>
                <w:kern w:val="0"/>
                <w:sz w:val="29"/>
                <w:szCs w:val="29"/>
                <w:lang w:eastAsia="en-IN"/>
                <w14:ligatures w14:val="none"/>
              </w:rPr>
              <w:t xml:space="preserve"> cognitive dissonance, abstract, modern artwork, dystopian</w:t>
            </w:r>
          </w:p>
        </w:tc>
      </w:tr>
      <w:tr w:rsidR="00E73EAA" w:rsidRPr="00E73EAA" w14:paraId="4CDCC9BF" w14:textId="77777777" w:rsidTr="00E73EA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4D5F09D"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10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E7CACF9"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EDM (</w:t>
            </w:r>
            <w:proofErr w:type="spellStart"/>
            <w:r w:rsidRPr="00E73EAA">
              <w:rPr>
                <w:rFonts w:ascii="inherit" w:eastAsia="Times New Roman" w:hAnsi="inherit" w:cs="Arial"/>
                <w:color w:val="141414"/>
                <w:kern w:val="0"/>
                <w:sz w:val="29"/>
                <w:szCs w:val="29"/>
                <w:lang w:eastAsia="en-IN"/>
                <w14:ligatures w14:val="none"/>
              </w:rPr>
              <w:t>Acidwave</w:t>
            </w:r>
            <w:proofErr w:type="spellEnd"/>
            <w:r w:rsidRPr="00E73EAA">
              <w:rPr>
                <w:rFonts w:ascii="inherit" w:eastAsia="Times New Roman" w:hAnsi="inherit" w:cs="Arial"/>
                <w:color w:val="141414"/>
                <w:kern w:val="0"/>
                <w:sz w:val="29"/>
                <w:szCs w:val="29"/>
                <w:lang w:eastAsia="en-IN"/>
                <w14:ligatures w14:val="none"/>
              </w:rPr>
              <w:t xml:space="preserve"> Aesthetics)</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004A28E"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w:t>
            </w:r>
            <w:proofErr w:type="gramStart"/>
            <w:r w:rsidRPr="00E73EAA">
              <w:rPr>
                <w:rFonts w:ascii="inherit" w:eastAsia="Times New Roman" w:hAnsi="inherit" w:cs="Arial"/>
                <w:color w:val="141414"/>
                <w:kern w:val="0"/>
                <w:sz w:val="29"/>
                <w:szCs w:val="29"/>
                <w:lang w:eastAsia="en-IN"/>
                <w14:ligatures w14:val="none"/>
              </w:rPr>
              <w:t>imagine</w:t>
            </w:r>
            <w:proofErr w:type="gramEnd"/>
            <w:r w:rsidRPr="00E73EAA">
              <w:rPr>
                <w:rFonts w:ascii="inherit" w:eastAsia="Times New Roman" w:hAnsi="inherit" w:cs="Arial"/>
                <w:color w:val="141414"/>
                <w:kern w:val="0"/>
                <w:sz w:val="29"/>
                <w:szCs w:val="29"/>
                <w:lang w:eastAsia="en-IN"/>
                <w14:ligatures w14:val="none"/>
              </w:rPr>
              <w:t xml:space="preserve"> album cover, sonic waves flying throughout the boundless universe</w:t>
            </w:r>
          </w:p>
        </w:tc>
      </w:tr>
      <w:tr w:rsidR="00E73EAA" w:rsidRPr="00E73EAA" w14:paraId="2C5B2DF7" w14:textId="77777777" w:rsidTr="00E73EA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D348C03"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lastRenderedPageBreak/>
              <w:t>11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3EC3ECE"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R&amp;B (Romantic)</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9325E5F"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w:t>
            </w:r>
            <w:proofErr w:type="gramStart"/>
            <w:r w:rsidRPr="00E73EAA">
              <w:rPr>
                <w:rFonts w:ascii="inherit" w:eastAsia="Times New Roman" w:hAnsi="inherit" w:cs="Arial"/>
                <w:color w:val="141414"/>
                <w:kern w:val="0"/>
                <w:sz w:val="29"/>
                <w:szCs w:val="29"/>
                <w:lang w:eastAsia="en-IN"/>
                <w14:ligatures w14:val="none"/>
              </w:rPr>
              <w:t>imagine</w:t>
            </w:r>
            <w:proofErr w:type="gramEnd"/>
            <w:r w:rsidRPr="00E73EAA">
              <w:rPr>
                <w:rFonts w:ascii="inherit" w:eastAsia="Times New Roman" w:hAnsi="inherit" w:cs="Arial"/>
                <w:color w:val="141414"/>
                <w:kern w:val="0"/>
                <w:sz w:val="29"/>
                <w:szCs w:val="29"/>
                <w:lang w:eastAsia="en-IN"/>
                <w14:ligatures w14:val="none"/>
              </w:rPr>
              <w:t xml:space="preserve"> </w:t>
            </w:r>
            <w:proofErr w:type="spellStart"/>
            <w:r w:rsidRPr="00E73EAA">
              <w:rPr>
                <w:rFonts w:ascii="inherit" w:eastAsia="Times New Roman" w:hAnsi="inherit" w:cs="Arial"/>
                <w:color w:val="141414"/>
                <w:kern w:val="0"/>
                <w:sz w:val="29"/>
                <w:szCs w:val="29"/>
                <w:lang w:eastAsia="en-IN"/>
                <w14:ligatures w14:val="none"/>
              </w:rPr>
              <w:t>r&amp;b</w:t>
            </w:r>
            <w:proofErr w:type="spellEnd"/>
            <w:r w:rsidRPr="00E73EAA">
              <w:rPr>
                <w:rFonts w:ascii="inherit" w:eastAsia="Times New Roman" w:hAnsi="inherit" w:cs="Arial"/>
                <w:color w:val="141414"/>
                <w:kern w:val="0"/>
                <w:sz w:val="29"/>
                <w:szCs w:val="29"/>
                <w:lang w:eastAsia="en-IN"/>
                <w14:ligatures w14:val="none"/>
              </w:rPr>
              <w:t xml:space="preserve"> album cover, young woman on a search for love</w:t>
            </w:r>
          </w:p>
        </w:tc>
      </w:tr>
      <w:tr w:rsidR="00E73EAA" w:rsidRPr="00E73EAA" w14:paraId="3BB74354" w14:textId="77777777" w:rsidTr="00E73EA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0FF3333"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12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195BF689"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R&amp;B (Breakup)</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80D926C"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w:t>
            </w:r>
            <w:proofErr w:type="gramStart"/>
            <w:r w:rsidRPr="00E73EAA">
              <w:rPr>
                <w:rFonts w:ascii="inherit" w:eastAsia="Times New Roman" w:hAnsi="inherit" w:cs="Arial"/>
                <w:color w:val="141414"/>
                <w:kern w:val="0"/>
                <w:sz w:val="29"/>
                <w:szCs w:val="29"/>
                <w:lang w:eastAsia="en-IN"/>
                <w14:ligatures w14:val="none"/>
              </w:rPr>
              <w:t>imagine</w:t>
            </w:r>
            <w:proofErr w:type="gramEnd"/>
            <w:r w:rsidRPr="00E73EAA">
              <w:rPr>
                <w:rFonts w:ascii="inherit" w:eastAsia="Times New Roman" w:hAnsi="inherit" w:cs="Arial"/>
                <w:color w:val="141414"/>
                <w:kern w:val="0"/>
                <w:sz w:val="29"/>
                <w:szCs w:val="29"/>
                <w:lang w:eastAsia="en-IN"/>
                <w14:ligatures w14:val="none"/>
              </w:rPr>
              <w:t xml:space="preserve"> </w:t>
            </w:r>
            <w:proofErr w:type="spellStart"/>
            <w:r w:rsidRPr="00E73EAA">
              <w:rPr>
                <w:rFonts w:ascii="inherit" w:eastAsia="Times New Roman" w:hAnsi="inherit" w:cs="Arial"/>
                <w:color w:val="141414"/>
                <w:kern w:val="0"/>
                <w:sz w:val="29"/>
                <w:szCs w:val="29"/>
                <w:lang w:eastAsia="en-IN"/>
                <w14:ligatures w14:val="none"/>
              </w:rPr>
              <w:t>r&amp;b</w:t>
            </w:r>
            <w:proofErr w:type="spellEnd"/>
            <w:r w:rsidRPr="00E73EAA">
              <w:rPr>
                <w:rFonts w:ascii="inherit" w:eastAsia="Times New Roman" w:hAnsi="inherit" w:cs="Arial"/>
                <w:color w:val="141414"/>
                <w:kern w:val="0"/>
                <w:sz w:val="29"/>
                <w:szCs w:val="29"/>
                <w:lang w:eastAsia="en-IN"/>
                <w14:ligatures w14:val="none"/>
              </w:rPr>
              <w:t xml:space="preserve"> album cover, main theme of getting over a hard breakup</w:t>
            </w:r>
          </w:p>
        </w:tc>
      </w:tr>
      <w:tr w:rsidR="00E73EAA" w:rsidRPr="00E73EAA" w14:paraId="6D41AB82" w14:textId="77777777" w:rsidTr="00E73EA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09EBE5E"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13</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4F9CF3F"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Country (Iconic)</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E909F71"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w:t>
            </w:r>
            <w:proofErr w:type="gramStart"/>
            <w:r w:rsidRPr="00E73EAA">
              <w:rPr>
                <w:rFonts w:ascii="inherit" w:eastAsia="Times New Roman" w:hAnsi="inherit" w:cs="Arial"/>
                <w:color w:val="141414"/>
                <w:kern w:val="0"/>
                <w:sz w:val="29"/>
                <w:szCs w:val="29"/>
                <w:lang w:eastAsia="en-IN"/>
                <w14:ligatures w14:val="none"/>
              </w:rPr>
              <w:t>imagine</w:t>
            </w:r>
            <w:proofErr w:type="gramEnd"/>
            <w:r w:rsidRPr="00E73EAA">
              <w:rPr>
                <w:rFonts w:ascii="inherit" w:eastAsia="Times New Roman" w:hAnsi="inherit" w:cs="Arial"/>
                <w:color w:val="141414"/>
                <w:kern w:val="0"/>
                <w:sz w:val="29"/>
                <w:szCs w:val="29"/>
                <w:lang w:eastAsia="en-IN"/>
                <w14:ligatures w14:val="none"/>
              </w:rPr>
              <w:t xml:space="preserve"> country album artwork, old country singer sitting in front of an old diner</w:t>
            </w:r>
          </w:p>
        </w:tc>
      </w:tr>
      <w:tr w:rsidR="00E73EAA" w:rsidRPr="00E73EAA" w14:paraId="6DC3458D" w14:textId="77777777" w:rsidTr="00E73EA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B5D84EE"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14</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1DC144C0"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Punk (Rebellious)</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1A774CA0"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w:t>
            </w:r>
            <w:proofErr w:type="gramStart"/>
            <w:r w:rsidRPr="00E73EAA">
              <w:rPr>
                <w:rFonts w:ascii="inherit" w:eastAsia="Times New Roman" w:hAnsi="inherit" w:cs="Arial"/>
                <w:color w:val="141414"/>
                <w:kern w:val="0"/>
                <w:sz w:val="29"/>
                <w:szCs w:val="29"/>
                <w:lang w:eastAsia="en-IN"/>
                <w14:ligatures w14:val="none"/>
              </w:rPr>
              <w:t>imagine</w:t>
            </w:r>
            <w:proofErr w:type="gramEnd"/>
            <w:r w:rsidRPr="00E73EAA">
              <w:rPr>
                <w:rFonts w:ascii="inherit" w:eastAsia="Times New Roman" w:hAnsi="inherit" w:cs="Arial"/>
                <w:color w:val="141414"/>
                <w:kern w:val="0"/>
                <w:sz w:val="29"/>
                <w:szCs w:val="29"/>
                <w:lang w:eastAsia="en-IN"/>
                <w14:ligatures w14:val="none"/>
              </w:rPr>
              <w:t xml:space="preserve"> punk album cover, homeless individuals defiantly seated at an upscale penthouse restaurant</w:t>
            </w:r>
          </w:p>
        </w:tc>
      </w:tr>
      <w:tr w:rsidR="00E73EAA" w:rsidRPr="00E73EAA" w14:paraId="59B5CD5E" w14:textId="77777777" w:rsidTr="00E73EA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7503199"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15</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A8BB2B1"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Hard Rock (Grunge)</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C5310BC"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w:t>
            </w:r>
            <w:proofErr w:type="gramStart"/>
            <w:r w:rsidRPr="00E73EAA">
              <w:rPr>
                <w:rFonts w:ascii="inherit" w:eastAsia="Times New Roman" w:hAnsi="inherit" w:cs="Arial"/>
                <w:color w:val="141414"/>
                <w:kern w:val="0"/>
                <w:sz w:val="29"/>
                <w:szCs w:val="29"/>
                <w:lang w:eastAsia="en-IN"/>
                <w14:ligatures w14:val="none"/>
              </w:rPr>
              <w:t>imagine</w:t>
            </w:r>
            <w:proofErr w:type="gramEnd"/>
            <w:r w:rsidRPr="00E73EAA">
              <w:rPr>
                <w:rFonts w:ascii="inherit" w:eastAsia="Times New Roman" w:hAnsi="inherit" w:cs="Arial"/>
                <w:color w:val="141414"/>
                <w:kern w:val="0"/>
                <w:sz w:val="29"/>
                <w:szCs w:val="29"/>
                <w:lang w:eastAsia="en-IN"/>
                <w14:ligatures w14:val="none"/>
              </w:rPr>
              <w:t xml:space="preserve"> hard rock album cover, grunge, 90s, oily, dark </w:t>
            </w:r>
            <w:proofErr w:type="spellStart"/>
            <w:r w:rsidRPr="00E73EAA">
              <w:rPr>
                <w:rFonts w:ascii="inherit" w:eastAsia="Times New Roman" w:hAnsi="inherit" w:cs="Arial"/>
                <w:color w:val="141414"/>
                <w:kern w:val="0"/>
                <w:sz w:val="29"/>
                <w:szCs w:val="29"/>
                <w:lang w:eastAsia="en-IN"/>
                <w14:ligatures w14:val="none"/>
              </w:rPr>
              <w:t>colors</w:t>
            </w:r>
            <w:proofErr w:type="spellEnd"/>
          </w:p>
        </w:tc>
      </w:tr>
      <w:tr w:rsidR="00E73EAA" w:rsidRPr="00E73EAA" w14:paraId="1D4DC81A" w14:textId="77777777" w:rsidTr="00E73EA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E947D85"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16</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11A02026"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Electronic (Ethereal)</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6FE1A8F"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w:t>
            </w:r>
            <w:proofErr w:type="gramStart"/>
            <w:r w:rsidRPr="00E73EAA">
              <w:rPr>
                <w:rFonts w:ascii="inherit" w:eastAsia="Times New Roman" w:hAnsi="inherit" w:cs="Arial"/>
                <w:color w:val="141414"/>
                <w:kern w:val="0"/>
                <w:sz w:val="29"/>
                <w:szCs w:val="29"/>
                <w:lang w:eastAsia="en-IN"/>
                <w14:ligatures w14:val="none"/>
              </w:rPr>
              <w:t>imagine</w:t>
            </w:r>
            <w:proofErr w:type="gramEnd"/>
            <w:r w:rsidRPr="00E73EAA">
              <w:rPr>
                <w:rFonts w:ascii="inherit" w:eastAsia="Times New Roman" w:hAnsi="inherit" w:cs="Arial"/>
                <w:color w:val="141414"/>
                <w:kern w:val="0"/>
                <w:sz w:val="29"/>
                <w:szCs w:val="29"/>
                <w:lang w:eastAsia="en-IN"/>
                <w14:ligatures w14:val="none"/>
              </w:rPr>
              <w:t xml:space="preserve"> electronic music album cover, bioluminescent wires intertwine with a futuristic city</w:t>
            </w:r>
          </w:p>
        </w:tc>
      </w:tr>
      <w:tr w:rsidR="00E73EAA" w:rsidRPr="00E73EAA" w14:paraId="52C9F217" w14:textId="77777777" w:rsidTr="00E73EA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C02535A"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17</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10448F98"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Alternative (Dark Mashup)</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1458346"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w:t>
            </w:r>
            <w:proofErr w:type="gramStart"/>
            <w:r w:rsidRPr="00E73EAA">
              <w:rPr>
                <w:rFonts w:ascii="inherit" w:eastAsia="Times New Roman" w:hAnsi="inherit" w:cs="Arial"/>
                <w:color w:val="141414"/>
                <w:kern w:val="0"/>
                <w:sz w:val="29"/>
                <w:szCs w:val="29"/>
                <w:lang w:eastAsia="en-IN"/>
                <w14:ligatures w14:val="none"/>
              </w:rPr>
              <w:t>imagine</w:t>
            </w:r>
            <w:proofErr w:type="gramEnd"/>
            <w:r w:rsidRPr="00E73EAA">
              <w:rPr>
                <w:rFonts w:ascii="inherit" w:eastAsia="Times New Roman" w:hAnsi="inherit" w:cs="Arial"/>
                <w:color w:val="141414"/>
                <w:kern w:val="0"/>
                <w:sz w:val="29"/>
                <w:szCs w:val="29"/>
                <w:lang w:eastAsia="en-IN"/>
                <w14:ligatures w14:val="none"/>
              </w:rPr>
              <w:t xml:space="preserve"> awesome album cover, cinematic, dark </w:t>
            </w:r>
            <w:proofErr w:type="spellStart"/>
            <w:r w:rsidRPr="00E73EAA">
              <w:rPr>
                <w:rFonts w:ascii="inherit" w:eastAsia="Times New Roman" w:hAnsi="inherit" w:cs="Arial"/>
                <w:color w:val="141414"/>
                <w:kern w:val="0"/>
                <w:sz w:val="29"/>
                <w:szCs w:val="29"/>
                <w:lang w:eastAsia="en-IN"/>
                <w14:ligatures w14:val="none"/>
              </w:rPr>
              <w:t>colors</w:t>
            </w:r>
            <w:proofErr w:type="spellEnd"/>
            <w:r w:rsidRPr="00E73EAA">
              <w:rPr>
                <w:rFonts w:ascii="inherit" w:eastAsia="Times New Roman" w:hAnsi="inherit" w:cs="Arial"/>
                <w:color w:val="141414"/>
                <w:kern w:val="0"/>
                <w:sz w:val="29"/>
                <w:szCs w:val="29"/>
                <w:lang w:eastAsia="en-IN"/>
                <w14:ligatures w14:val="none"/>
              </w:rPr>
              <w:t xml:space="preserve"> –no words</w:t>
            </w:r>
          </w:p>
        </w:tc>
      </w:tr>
      <w:tr w:rsidR="00E73EAA" w:rsidRPr="00E73EAA" w14:paraId="2B387FDA" w14:textId="77777777" w:rsidTr="00E73EA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8593825"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18</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1CBAA7A"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Folk (Tranquil)</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D57C549"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w:t>
            </w:r>
            <w:proofErr w:type="gramStart"/>
            <w:r w:rsidRPr="00E73EAA">
              <w:rPr>
                <w:rFonts w:ascii="inherit" w:eastAsia="Times New Roman" w:hAnsi="inherit" w:cs="Arial"/>
                <w:color w:val="141414"/>
                <w:kern w:val="0"/>
                <w:sz w:val="29"/>
                <w:szCs w:val="29"/>
                <w:lang w:eastAsia="en-IN"/>
                <w14:ligatures w14:val="none"/>
              </w:rPr>
              <w:t>imagine</w:t>
            </w:r>
            <w:proofErr w:type="gramEnd"/>
            <w:r w:rsidRPr="00E73EAA">
              <w:rPr>
                <w:rFonts w:ascii="inherit" w:eastAsia="Times New Roman" w:hAnsi="inherit" w:cs="Arial"/>
                <w:color w:val="141414"/>
                <w:kern w:val="0"/>
                <w:sz w:val="29"/>
                <w:szCs w:val="29"/>
                <w:lang w:eastAsia="en-IN"/>
                <w14:ligatures w14:val="none"/>
              </w:rPr>
              <w:t xml:space="preserve"> folk album cover, serene acoustic guitar by a riverside, sunset backdrop</w:t>
            </w:r>
          </w:p>
        </w:tc>
      </w:tr>
      <w:tr w:rsidR="00E73EAA" w:rsidRPr="00E73EAA" w14:paraId="63631BF5" w14:textId="77777777" w:rsidTr="00E73EA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18DA231"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19</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193FD08"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Jazz (Vintage)</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55EDD78"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w:t>
            </w:r>
            <w:proofErr w:type="gramStart"/>
            <w:r w:rsidRPr="00E73EAA">
              <w:rPr>
                <w:rFonts w:ascii="inherit" w:eastAsia="Times New Roman" w:hAnsi="inherit" w:cs="Arial"/>
                <w:color w:val="141414"/>
                <w:kern w:val="0"/>
                <w:sz w:val="29"/>
                <w:szCs w:val="29"/>
                <w:lang w:eastAsia="en-IN"/>
                <w14:ligatures w14:val="none"/>
              </w:rPr>
              <w:t>imagine</w:t>
            </w:r>
            <w:proofErr w:type="gramEnd"/>
            <w:r w:rsidRPr="00E73EAA">
              <w:rPr>
                <w:rFonts w:ascii="inherit" w:eastAsia="Times New Roman" w:hAnsi="inherit" w:cs="Arial"/>
                <w:color w:val="141414"/>
                <w:kern w:val="0"/>
                <w:sz w:val="29"/>
                <w:szCs w:val="29"/>
                <w:lang w:eastAsia="en-IN"/>
                <w14:ligatures w14:val="none"/>
              </w:rPr>
              <w:t xml:space="preserve"> jazz album cover, </w:t>
            </w:r>
            <w:proofErr w:type="spellStart"/>
            <w:r w:rsidRPr="00E73EAA">
              <w:rPr>
                <w:rFonts w:ascii="inherit" w:eastAsia="Times New Roman" w:hAnsi="inherit" w:cs="Arial"/>
                <w:color w:val="141414"/>
                <w:kern w:val="0"/>
                <w:sz w:val="29"/>
                <w:szCs w:val="29"/>
                <w:lang w:eastAsia="en-IN"/>
                <w14:ligatures w14:val="none"/>
              </w:rPr>
              <w:t>smokey</w:t>
            </w:r>
            <w:proofErr w:type="spellEnd"/>
            <w:r w:rsidRPr="00E73EAA">
              <w:rPr>
                <w:rFonts w:ascii="inherit" w:eastAsia="Times New Roman" w:hAnsi="inherit" w:cs="Arial"/>
                <w:color w:val="141414"/>
                <w:kern w:val="0"/>
                <w:sz w:val="29"/>
                <w:szCs w:val="29"/>
                <w:lang w:eastAsia="en-IN"/>
                <w14:ligatures w14:val="none"/>
              </w:rPr>
              <w:t xml:space="preserve"> jazz club scene with a saxophonist in spotlight, vintage feel</w:t>
            </w:r>
          </w:p>
        </w:tc>
      </w:tr>
      <w:tr w:rsidR="00E73EAA" w:rsidRPr="00E73EAA" w14:paraId="38230D25" w14:textId="77777777" w:rsidTr="00E73EA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C347E43"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20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4DCBEA3"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Classical (Elegant)</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138A3514"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w:t>
            </w:r>
            <w:proofErr w:type="gramStart"/>
            <w:r w:rsidRPr="00E73EAA">
              <w:rPr>
                <w:rFonts w:ascii="inherit" w:eastAsia="Times New Roman" w:hAnsi="inherit" w:cs="Arial"/>
                <w:color w:val="141414"/>
                <w:kern w:val="0"/>
                <w:sz w:val="29"/>
                <w:szCs w:val="29"/>
                <w:lang w:eastAsia="en-IN"/>
                <w14:ligatures w14:val="none"/>
              </w:rPr>
              <w:t>imagine</w:t>
            </w:r>
            <w:proofErr w:type="gramEnd"/>
            <w:r w:rsidRPr="00E73EAA">
              <w:rPr>
                <w:rFonts w:ascii="inherit" w:eastAsia="Times New Roman" w:hAnsi="inherit" w:cs="Arial"/>
                <w:color w:val="141414"/>
                <w:kern w:val="0"/>
                <w:sz w:val="29"/>
                <w:szCs w:val="29"/>
                <w:lang w:eastAsia="en-IN"/>
                <w14:ligatures w14:val="none"/>
              </w:rPr>
              <w:t xml:space="preserve"> classical music album cover, grand piano in an ornate concert hall, elegant</w:t>
            </w:r>
          </w:p>
        </w:tc>
      </w:tr>
      <w:tr w:rsidR="00E73EAA" w:rsidRPr="00E73EAA" w14:paraId="72ABF0E7" w14:textId="77777777" w:rsidTr="00E73EA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3BC05DB"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21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F396BFD"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Blues (Soulful)</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8F0A30C"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w:t>
            </w:r>
            <w:proofErr w:type="gramStart"/>
            <w:r w:rsidRPr="00E73EAA">
              <w:rPr>
                <w:rFonts w:ascii="inherit" w:eastAsia="Times New Roman" w:hAnsi="inherit" w:cs="Arial"/>
                <w:color w:val="141414"/>
                <w:kern w:val="0"/>
                <w:sz w:val="29"/>
                <w:szCs w:val="29"/>
                <w:lang w:eastAsia="en-IN"/>
                <w14:ligatures w14:val="none"/>
              </w:rPr>
              <w:t>imagine</w:t>
            </w:r>
            <w:proofErr w:type="gramEnd"/>
            <w:r w:rsidRPr="00E73EAA">
              <w:rPr>
                <w:rFonts w:ascii="inherit" w:eastAsia="Times New Roman" w:hAnsi="inherit" w:cs="Arial"/>
                <w:color w:val="141414"/>
                <w:kern w:val="0"/>
                <w:sz w:val="29"/>
                <w:szCs w:val="29"/>
                <w:lang w:eastAsia="en-IN"/>
                <w14:ligatures w14:val="none"/>
              </w:rPr>
              <w:t xml:space="preserve"> blues album cover, lonely street musician under a streetlamp, soulful</w:t>
            </w:r>
          </w:p>
        </w:tc>
      </w:tr>
      <w:tr w:rsidR="00E73EAA" w:rsidRPr="00E73EAA" w14:paraId="2A071646" w14:textId="77777777" w:rsidTr="00E73EA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945BD30"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22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1377AA3D"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Indie (Dreamy)</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0CAAACB"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w:t>
            </w:r>
            <w:proofErr w:type="gramStart"/>
            <w:r w:rsidRPr="00E73EAA">
              <w:rPr>
                <w:rFonts w:ascii="inherit" w:eastAsia="Times New Roman" w:hAnsi="inherit" w:cs="Arial"/>
                <w:color w:val="141414"/>
                <w:kern w:val="0"/>
                <w:sz w:val="29"/>
                <w:szCs w:val="29"/>
                <w:lang w:eastAsia="en-IN"/>
                <w14:ligatures w14:val="none"/>
              </w:rPr>
              <w:t>imagine</w:t>
            </w:r>
            <w:proofErr w:type="gramEnd"/>
            <w:r w:rsidRPr="00E73EAA">
              <w:rPr>
                <w:rFonts w:ascii="inherit" w:eastAsia="Times New Roman" w:hAnsi="inherit" w:cs="Arial"/>
                <w:color w:val="141414"/>
                <w:kern w:val="0"/>
                <w:sz w:val="29"/>
                <w:szCs w:val="29"/>
                <w:lang w:eastAsia="en-IN"/>
                <w14:ligatures w14:val="none"/>
              </w:rPr>
              <w:t xml:space="preserve"> indie album cover, abstract, ethereal landscapes, dreamy</w:t>
            </w:r>
          </w:p>
        </w:tc>
      </w:tr>
      <w:tr w:rsidR="00E73EAA" w:rsidRPr="00E73EAA" w14:paraId="2855CE6E" w14:textId="77777777" w:rsidTr="00E73EA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CEE3DE3"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23</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AC93217"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Reggae (Vibrant)</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3936350"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w:t>
            </w:r>
            <w:proofErr w:type="gramStart"/>
            <w:r w:rsidRPr="00E73EAA">
              <w:rPr>
                <w:rFonts w:ascii="inherit" w:eastAsia="Times New Roman" w:hAnsi="inherit" w:cs="Arial"/>
                <w:color w:val="141414"/>
                <w:kern w:val="0"/>
                <w:sz w:val="29"/>
                <w:szCs w:val="29"/>
                <w:lang w:eastAsia="en-IN"/>
                <w14:ligatures w14:val="none"/>
              </w:rPr>
              <w:t>imagine</w:t>
            </w:r>
            <w:proofErr w:type="gramEnd"/>
            <w:r w:rsidRPr="00E73EAA">
              <w:rPr>
                <w:rFonts w:ascii="inherit" w:eastAsia="Times New Roman" w:hAnsi="inherit" w:cs="Arial"/>
                <w:color w:val="141414"/>
                <w:kern w:val="0"/>
                <w:sz w:val="29"/>
                <w:szCs w:val="29"/>
                <w:lang w:eastAsia="en-IN"/>
                <w14:ligatures w14:val="none"/>
              </w:rPr>
              <w:t xml:space="preserve"> reggae album cover, vibrant </w:t>
            </w:r>
            <w:proofErr w:type="spellStart"/>
            <w:r w:rsidRPr="00E73EAA">
              <w:rPr>
                <w:rFonts w:ascii="inherit" w:eastAsia="Times New Roman" w:hAnsi="inherit" w:cs="Arial"/>
                <w:color w:val="141414"/>
                <w:kern w:val="0"/>
                <w:sz w:val="29"/>
                <w:szCs w:val="29"/>
                <w:lang w:eastAsia="en-IN"/>
                <w14:ligatures w14:val="none"/>
              </w:rPr>
              <w:t>colors</w:t>
            </w:r>
            <w:proofErr w:type="spellEnd"/>
            <w:r w:rsidRPr="00E73EAA">
              <w:rPr>
                <w:rFonts w:ascii="inherit" w:eastAsia="Times New Roman" w:hAnsi="inherit" w:cs="Arial"/>
                <w:color w:val="141414"/>
                <w:kern w:val="0"/>
                <w:sz w:val="29"/>
                <w:szCs w:val="29"/>
                <w:lang w:eastAsia="en-IN"/>
                <w14:ligatures w14:val="none"/>
              </w:rPr>
              <w:t>, beach and palm trees, relaxed vibes</w:t>
            </w:r>
          </w:p>
        </w:tc>
      </w:tr>
      <w:tr w:rsidR="00E73EAA" w:rsidRPr="00E73EAA" w14:paraId="1AFF3CE0" w14:textId="77777777" w:rsidTr="00E73EA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EDD07AE"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lastRenderedPageBreak/>
              <w:t>24</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07CA77C"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Soul (Intimate)</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931EA88"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w:t>
            </w:r>
            <w:proofErr w:type="gramStart"/>
            <w:r w:rsidRPr="00E73EAA">
              <w:rPr>
                <w:rFonts w:ascii="inherit" w:eastAsia="Times New Roman" w:hAnsi="inherit" w:cs="Arial"/>
                <w:color w:val="141414"/>
                <w:kern w:val="0"/>
                <w:sz w:val="29"/>
                <w:szCs w:val="29"/>
                <w:lang w:eastAsia="en-IN"/>
                <w14:ligatures w14:val="none"/>
              </w:rPr>
              <w:t>imagine</w:t>
            </w:r>
            <w:proofErr w:type="gramEnd"/>
            <w:r w:rsidRPr="00E73EAA">
              <w:rPr>
                <w:rFonts w:ascii="inherit" w:eastAsia="Times New Roman" w:hAnsi="inherit" w:cs="Arial"/>
                <w:color w:val="141414"/>
                <w:kern w:val="0"/>
                <w:sz w:val="29"/>
                <w:szCs w:val="29"/>
                <w:lang w:eastAsia="en-IN"/>
                <w14:ligatures w14:val="none"/>
              </w:rPr>
              <w:t xml:space="preserve"> soul album cover, close-up of an artist in a thoughtful pose, intimate</w:t>
            </w:r>
          </w:p>
        </w:tc>
      </w:tr>
      <w:tr w:rsidR="00E73EAA" w:rsidRPr="00E73EAA" w14:paraId="6331624F" w14:textId="77777777" w:rsidTr="00E73EA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CCF17AB"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25</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FCBE119"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Funk (Groovy)</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B875E17"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w:t>
            </w:r>
            <w:proofErr w:type="gramStart"/>
            <w:r w:rsidRPr="00E73EAA">
              <w:rPr>
                <w:rFonts w:ascii="inherit" w:eastAsia="Times New Roman" w:hAnsi="inherit" w:cs="Arial"/>
                <w:color w:val="141414"/>
                <w:kern w:val="0"/>
                <w:sz w:val="29"/>
                <w:szCs w:val="29"/>
                <w:lang w:eastAsia="en-IN"/>
                <w14:ligatures w14:val="none"/>
              </w:rPr>
              <w:t>imagine</w:t>
            </w:r>
            <w:proofErr w:type="gramEnd"/>
            <w:r w:rsidRPr="00E73EAA">
              <w:rPr>
                <w:rFonts w:ascii="inherit" w:eastAsia="Times New Roman" w:hAnsi="inherit" w:cs="Arial"/>
                <w:color w:val="141414"/>
                <w:kern w:val="0"/>
                <w:sz w:val="29"/>
                <w:szCs w:val="29"/>
                <w:lang w:eastAsia="en-IN"/>
                <w14:ligatures w14:val="none"/>
              </w:rPr>
              <w:t xml:space="preserve"> funk album cover, retro dance floor with disco ball, groovy</w:t>
            </w:r>
          </w:p>
        </w:tc>
      </w:tr>
      <w:tr w:rsidR="00E73EAA" w:rsidRPr="00E73EAA" w14:paraId="12B52D2A" w14:textId="77777777" w:rsidTr="00E73EA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8955540"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26</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13F46F50"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World Music (Cultural)</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35F1BAB"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w:t>
            </w:r>
            <w:proofErr w:type="gramStart"/>
            <w:r w:rsidRPr="00E73EAA">
              <w:rPr>
                <w:rFonts w:ascii="inherit" w:eastAsia="Times New Roman" w:hAnsi="inherit" w:cs="Arial"/>
                <w:color w:val="141414"/>
                <w:kern w:val="0"/>
                <w:sz w:val="29"/>
                <w:szCs w:val="29"/>
                <w:lang w:eastAsia="en-IN"/>
                <w14:ligatures w14:val="none"/>
              </w:rPr>
              <w:t>imagine</w:t>
            </w:r>
            <w:proofErr w:type="gramEnd"/>
            <w:r w:rsidRPr="00E73EAA">
              <w:rPr>
                <w:rFonts w:ascii="inherit" w:eastAsia="Times New Roman" w:hAnsi="inherit" w:cs="Arial"/>
                <w:color w:val="141414"/>
                <w:kern w:val="0"/>
                <w:sz w:val="29"/>
                <w:szCs w:val="29"/>
                <w:lang w:eastAsia="en-IN"/>
                <w14:ligatures w14:val="none"/>
              </w:rPr>
              <w:t xml:space="preserve"> world music album cover, traditional instruments and cultural landmarks</w:t>
            </w:r>
          </w:p>
        </w:tc>
      </w:tr>
      <w:tr w:rsidR="00E73EAA" w:rsidRPr="00E73EAA" w14:paraId="6557BBA2" w14:textId="77777777" w:rsidTr="00E73EA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B926705"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27</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A86FE96"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New Age (Mystical)</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7E19D2E"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w:t>
            </w:r>
            <w:proofErr w:type="gramStart"/>
            <w:r w:rsidRPr="00E73EAA">
              <w:rPr>
                <w:rFonts w:ascii="inherit" w:eastAsia="Times New Roman" w:hAnsi="inherit" w:cs="Arial"/>
                <w:color w:val="141414"/>
                <w:kern w:val="0"/>
                <w:sz w:val="29"/>
                <w:szCs w:val="29"/>
                <w:lang w:eastAsia="en-IN"/>
                <w14:ligatures w14:val="none"/>
              </w:rPr>
              <w:t>imagine</w:t>
            </w:r>
            <w:proofErr w:type="gramEnd"/>
            <w:r w:rsidRPr="00E73EAA">
              <w:rPr>
                <w:rFonts w:ascii="inherit" w:eastAsia="Times New Roman" w:hAnsi="inherit" w:cs="Arial"/>
                <w:color w:val="141414"/>
                <w:kern w:val="0"/>
                <w:sz w:val="29"/>
                <w:szCs w:val="29"/>
                <w:lang w:eastAsia="en-IN"/>
                <w14:ligatures w14:val="none"/>
              </w:rPr>
              <w:t xml:space="preserve"> new age album cover, mystical landscapes, serene and peaceful</w:t>
            </w:r>
          </w:p>
        </w:tc>
      </w:tr>
      <w:tr w:rsidR="00E73EAA" w:rsidRPr="00E73EAA" w14:paraId="0087EFE3" w14:textId="77777777" w:rsidTr="00E73EA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1C63274"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28</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B8A8EF7"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Heavy Metal (Intense)</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D9B7943"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w:t>
            </w:r>
            <w:proofErr w:type="gramStart"/>
            <w:r w:rsidRPr="00E73EAA">
              <w:rPr>
                <w:rFonts w:ascii="inherit" w:eastAsia="Times New Roman" w:hAnsi="inherit" w:cs="Arial"/>
                <w:color w:val="141414"/>
                <w:kern w:val="0"/>
                <w:sz w:val="29"/>
                <w:szCs w:val="29"/>
                <w:lang w:eastAsia="en-IN"/>
                <w14:ligatures w14:val="none"/>
              </w:rPr>
              <w:t>imagine</w:t>
            </w:r>
            <w:proofErr w:type="gramEnd"/>
            <w:r w:rsidRPr="00E73EAA">
              <w:rPr>
                <w:rFonts w:ascii="inherit" w:eastAsia="Times New Roman" w:hAnsi="inherit" w:cs="Arial"/>
                <w:color w:val="141414"/>
                <w:kern w:val="0"/>
                <w:sz w:val="29"/>
                <w:szCs w:val="29"/>
                <w:lang w:eastAsia="en-IN"/>
                <w14:ligatures w14:val="none"/>
              </w:rPr>
              <w:t xml:space="preserve"> heavy metal album cover, fiery phoenix rising, intense</w:t>
            </w:r>
          </w:p>
        </w:tc>
      </w:tr>
      <w:tr w:rsidR="00E73EAA" w:rsidRPr="00E73EAA" w14:paraId="2510548D" w14:textId="77777777" w:rsidTr="00E73EA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A0A8458"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29</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0841C9C"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Disco (Retro)</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74A3641" w14:textId="77777777" w:rsidR="00E73EAA" w:rsidRPr="00E73EAA" w:rsidRDefault="00E73EAA" w:rsidP="00E73EAA">
            <w:pPr>
              <w:spacing w:after="0" w:line="240" w:lineRule="auto"/>
              <w:rPr>
                <w:rFonts w:ascii="inherit" w:eastAsia="Times New Roman" w:hAnsi="inherit" w:cs="Arial"/>
                <w:color w:val="141414"/>
                <w:kern w:val="0"/>
                <w:sz w:val="29"/>
                <w:szCs w:val="29"/>
                <w:lang w:eastAsia="en-IN"/>
                <w14:ligatures w14:val="none"/>
              </w:rPr>
            </w:pPr>
            <w:r w:rsidRPr="00E73EAA">
              <w:rPr>
                <w:rFonts w:ascii="inherit" w:eastAsia="Times New Roman" w:hAnsi="inherit" w:cs="Arial"/>
                <w:color w:val="141414"/>
                <w:kern w:val="0"/>
                <w:sz w:val="29"/>
                <w:szCs w:val="29"/>
                <w:lang w:eastAsia="en-IN"/>
                <w14:ligatures w14:val="none"/>
              </w:rPr>
              <w:t>/</w:t>
            </w:r>
            <w:proofErr w:type="gramStart"/>
            <w:r w:rsidRPr="00E73EAA">
              <w:rPr>
                <w:rFonts w:ascii="inherit" w:eastAsia="Times New Roman" w:hAnsi="inherit" w:cs="Arial"/>
                <w:color w:val="141414"/>
                <w:kern w:val="0"/>
                <w:sz w:val="29"/>
                <w:szCs w:val="29"/>
                <w:lang w:eastAsia="en-IN"/>
                <w14:ligatures w14:val="none"/>
              </w:rPr>
              <w:t>imagine</w:t>
            </w:r>
            <w:proofErr w:type="gramEnd"/>
            <w:r w:rsidRPr="00E73EAA">
              <w:rPr>
                <w:rFonts w:ascii="inherit" w:eastAsia="Times New Roman" w:hAnsi="inherit" w:cs="Arial"/>
                <w:color w:val="141414"/>
                <w:kern w:val="0"/>
                <w:sz w:val="29"/>
                <w:szCs w:val="29"/>
                <w:lang w:eastAsia="en-IN"/>
                <w14:ligatures w14:val="none"/>
              </w:rPr>
              <w:t xml:space="preserve"> disco album cover, neon lights, dance</w:t>
            </w:r>
          </w:p>
        </w:tc>
      </w:tr>
    </w:tbl>
    <w:p w14:paraId="5690660E" w14:textId="77777777" w:rsidR="00E73EAA" w:rsidRDefault="00E73EAA" w:rsidP="00111846">
      <w:pPr>
        <w:rPr>
          <w:rFonts w:ascii="Arial" w:hAnsi="Arial" w:cs="Arial"/>
          <w:color w:val="141414"/>
          <w:sz w:val="27"/>
          <w:szCs w:val="27"/>
          <w:shd w:val="clear" w:color="auto" w:fill="B8FFDD"/>
        </w:rPr>
      </w:pPr>
    </w:p>
    <w:p w14:paraId="7E925F88" w14:textId="77777777" w:rsidR="00E73EAA" w:rsidRDefault="00E73EAA" w:rsidP="00E73EAA">
      <w:pPr>
        <w:pStyle w:val="Heading1"/>
        <w:shd w:val="clear" w:color="auto" w:fill="FFFFFF"/>
        <w:spacing w:before="0" w:beforeAutospacing="0" w:after="0" w:afterAutospacing="0" w:line="254" w:lineRule="atLeast"/>
        <w:textAlignment w:val="baseline"/>
      </w:pPr>
      <w:r>
        <w:t>70+ ChatGPT Prompts for Email Marketing</w:t>
      </w:r>
    </w:p>
    <w:p w14:paraId="03446527" w14:textId="15646181" w:rsidR="00E73EAA" w:rsidRDefault="00E73EAA" w:rsidP="00E73EAA">
      <w:pPr>
        <w:pStyle w:val="Heading1"/>
        <w:numPr>
          <w:ilvl w:val="0"/>
          <w:numId w:val="6"/>
        </w:numPr>
        <w:shd w:val="clear" w:color="auto" w:fill="FFFFFF"/>
        <w:spacing w:before="0" w:beforeAutospacing="0" w:after="0" w:afterAutospacing="0" w:line="254" w:lineRule="atLeast"/>
        <w:textAlignment w:val="baseline"/>
        <w:rPr>
          <w:rFonts w:ascii="Arial" w:hAnsi="Arial" w:cs="Arial"/>
          <w:color w:val="141414"/>
          <w:sz w:val="27"/>
          <w:szCs w:val="27"/>
          <w:shd w:val="clear" w:color="auto" w:fill="B8FFDD"/>
        </w:rPr>
      </w:pPr>
      <w:r>
        <w:rPr>
          <w:rFonts w:ascii="Arial" w:hAnsi="Arial" w:cs="Arial"/>
          <w:color w:val="141414"/>
          <w:sz w:val="27"/>
          <w:szCs w:val="27"/>
          <w:shd w:val="clear" w:color="auto" w:fill="B8FFDD"/>
        </w:rPr>
        <w:t>“Generate an engaging subject line for an email campaign targeted at [target audience], focusing on [specific product or service]. Include elements that will capture attention and entice the reader to open the email.”</w:t>
      </w:r>
    </w:p>
    <w:p w14:paraId="2813A9C3" w14:textId="77777777" w:rsidR="00E73EAA" w:rsidRDefault="00E73EAA" w:rsidP="00E73EAA">
      <w:pPr>
        <w:pStyle w:val="Heading1"/>
        <w:shd w:val="clear" w:color="auto" w:fill="FFFFFF"/>
        <w:spacing w:before="0" w:beforeAutospacing="0" w:after="0" w:afterAutospacing="0" w:line="254" w:lineRule="atLeast"/>
        <w:ind w:left="720"/>
        <w:textAlignment w:val="baseline"/>
        <w:rPr>
          <w:rFonts w:ascii="Arial" w:hAnsi="Arial" w:cs="Arial"/>
          <w:color w:val="141414"/>
          <w:sz w:val="27"/>
          <w:szCs w:val="27"/>
          <w:shd w:val="clear" w:color="auto" w:fill="B8FFDD"/>
        </w:rPr>
      </w:pPr>
    </w:p>
    <w:p w14:paraId="011B8F75" w14:textId="0C0E1C3C" w:rsidR="00E73EAA" w:rsidRDefault="00E73EAA" w:rsidP="00E73EAA">
      <w:pPr>
        <w:pStyle w:val="Heading1"/>
        <w:shd w:val="clear" w:color="auto" w:fill="FFFFFF"/>
        <w:spacing w:before="0" w:beforeAutospacing="0" w:after="0" w:afterAutospacing="0" w:line="254" w:lineRule="atLeast"/>
        <w:ind w:left="720"/>
        <w:textAlignment w:val="baseline"/>
      </w:pPr>
      <w:r>
        <w:rPr>
          <w:rFonts w:ascii="Arial" w:hAnsi="Arial" w:cs="Arial"/>
          <w:color w:val="141414"/>
          <w:sz w:val="27"/>
          <w:szCs w:val="27"/>
          <w:shd w:val="clear" w:color="auto" w:fill="B8FFDD"/>
        </w:rPr>
        <w:t>2. “Create a compelling introductory paragraph for an email that introduces a new (product/service) to [target audience]. The introduction should highlight key benefits and create a sense of excitement.”</w:t>
      </w:r>
    </w:p>
    <w:p w14:paraId="7A84200C" w14:textId="7D80D06E" w:rsidR="00E73EAA" w:rsidRDefault="00E73EAA" w:rsidP="00111846">
      <w:pPr>
        <w:rPr>
          <w:rFonts w:ascii="Arial" w:hAnsi="Arial" w:cs="Arial"/>
          <w:color w:val="141414"/>
          <w:sz w:val="27"/>
          <w:szCs w:val="27"/>
          <w:shd w:val="clear" w:color="auto" w:fill="B8FFDD"/>
        </w:rPr>
      </w:pPr>
      <w:r>
        <w:rPr>
          <w:rFonts w:ascii="Arial" w:hAnsi="Arial" w:cs="Arial"/>
          <w:color w:val="141414"/>
          <w:sz w:val="27"/>
          <w:szCs w:val="27"/>
          <w:shd w:val="clear" w:color="auto" w:fill="B8FFDD"/>
        </w:rPr>
        <w:t xml:space="preserve">          </w:t>
      </w:r>
    </w:p>
    <w:p w14:paraId="2AE421FC" w14:textId="4711613F" w:rsidR="00E73EAA" w:rsidRPr="00E73EAA" w:rsidRDefault="00E73EAA" w:rsidP="00E73EAA">
      <w:pPr>
        <w:pStyle w:val="ListParagraph"/>
        <w:numPr>
          <w:ilvl w:val="0"/>
          <w:numId w:val="6"/>
        </w:numPr>
        <w:rPr>
          <w:rFonts w:ascii="Arial" w:hAnsi="Arial" w:cs="Arial"/>
          <w:color w:val="141414"/>
          <w:sz w:val="27"/>
          <w:szCs w:val="27"/>
          <w:shd w:val="clear" w:color="auto" w:fill="B8FFDD"/>
        </w:rPr>
      </w:pPr>
      <w:r w:rsidRPr="00E73EAA">
        <w:rPr>
          <w:rFonts w:ascii="Arial" w:hAnsi="Arial" w:cs="Arial"/>
          <w:color w:val="141414"/>
          <w:sz w:val="27"/>
          <w:szCs w:val="27"/>
          <w:shd w:val="clear" w:color="auto" w:fill="B8FFDD"/>
        </w:rPr>
        <w:t>“Draft an email body for a promotional campaign about [specific event or sale]. The content should be concise, highlight the main offers, and include a clear call-to-action that encourages [action: e.g., making a purchase, signing up].”</w:t>
      </w:r>
    </w:p>
    <w:p w14:paraId="762A126A" w14:textId="250B74D5" w:rsidR="00E73EAA" w:rsidRPr="00E73EAA" w:rsidRDefault="00E73EAA" w:rsidP="00E73EAA">
      <w:pPr>
        <w:pStyle w:val="ListParagraph"/>
        <w:numPr>
          <w:ilvl w:val="0"/>
          <w:numId w:val="6"/>
        </w:numPr>
        <w:rPr>
          <w:rFonts w:ascii="Arial" w:hAnsi="Arial" w:cs="Arial"/>
          <w:color w:val="141414"/>
          <w:sz w:val="27"/>
          <w:szCs w:val="27"/>
          <w:shd w:val="clear" w:color="auto" w:fill="B8FFDD"/>
        </w:rPr>
      </w:pPr>
      <w:r w:rsidRPr="00E73EAA">
        <w:rPr>
          <w:rFonts w:ascii="Arial" w:hAnsi="Arial" w:cs="Arial"/>
          <w:color w:val="141414"/>
          <w:sz w:val="27"/>
          <w:szCs w:val="27"/>
          <w:shd w:val="clear" w:color="auto" w:fill="B8FFDD"/>
        </w:rPr>
        <w:t>“Compose an email to re-engage customers who haven’t interacted with [brand/company] in the past [time frame]. The content should be personalized and offer an incentive to encourage them to re-engage.”</w:t>
      </w:r>
    </w:p>
    <w:p w14:paraId="44525173" w14:textId="36610DBC" w:rsidR="00E73EAA" w:rsidRDefault="00E73EAA" w:rsidP="00E73EAA">
      <w:pPr>
        <w:pStyle w:val="ListParagraph"/>
        <w:numPr>
          <w:ilvl w:val="0"/>
          <w:numId w:val="6"/>
        </w:numPr>
        <w:rPr>
          <w:rFonts w:ascii="Arial" w:hAnsi="Arial" w:cs="Arial"/>
          <w:color w:val="141414"/>
          <w:sz w:val="27"/>
          <w:szCs w:val="27"/>
          <w:shd w:val="clear" w:color="auto" w:fill="B8FFDD"/>
        </w:rPr>
      </w:pPr>
      <w:r>
        <w:rPr>
          <w:rFonts w:ascii="Arial" w:hAnsi="Arial" w:cs="Arial"/>
          <w:color w:val="141414"/>
          <w:sz w:val="27"/>
          <w:szCs w:val="27"/>
          <w:shd w:val="clear" w:color="auto" w:fill="B8FFDD"/>
        </w:rPr>
        <w:lastRenderedPageBreak/>
        <w:t>“Write an email targeted at [specific customer segment] that introduces a loyalty program. The email should explain the benefits of the program and how customers can participate.”</w:t>
      </w:r>
    </w:p>
    <w:p w14:paraId="13B13613" w14:textId="77777777" w:rsidR="00E73EAA" w:rsidRDefault="00E73EAA" w:rsidP="00E73EAA">
      <w:pPr>
        <w:pStyle w:val="ListParagraph"/>
        <w:numPr>
          <w:ilvl w:val="0"/>
          <w:numId w:val="6"/>
        </w:numPr>
        <w:rPr>
          <w:rFonts w:ascii="Arial" w:hAnsi="Arial" w:cs="Arial"/>
          <w:color w:val="141414"/>
          <w:sz w:val="27"/>
          <w:szCs w:val="27"/>
          <w:shd w:val="clear" w:color="auto" w:fill="B8FFDD"/>
        </w:rPr>
      </w:pPr>
    </w:p>
    <w:p w14:paraId="2B27F14E" w14:textId="733D7B28" w:rsidR="00E73EAA" w:rsidRDefault="00E73EAA" w:rsidP="00E73EAA">
      <w:pPr>
        <w:pStyle w:val="ListParagraph"/>
        <w:numPr>
          <w:ilvl w:val="0"/>
          <w:numId w:val="6"/>
        </w:numPr>
        <w:rPr>
          <w:rFonts w:ascii="Arial" w:hAnsi="Arial" w:cs="Arial"/>
          <w:color w:val="141414"/>
          <w:sz w:val="27"/>
          <w:szCs w:val="27"/>
          <w:shd w:val="clear" w:color="auto" w:fill="B8FFDD"/>
        </w:rPr>
      </w:pPr>
      <w:r w:rsidRPr="00E73EAA">
        <w:rPr>
          <w:rFonts w:ascii="Arial" w:hAnsi="Arial" w:cs="Arial"/>
          <w:color w:val="141414"/>
          <w:sz w:val="27"/>
          <w:szCs w:val="27"/>
          <w:shd w:val="clear" w:color="auto" w:fill="B8FFDD"/>
        </w:rPr>
        <w:t>“Create a newsletter template for [your company/brand] that includes sections for featured products, customer testimonials, and upcoming events. Ensure the template reflects the brand’s tone and style.”</w:t>
      </w:r>
    </w:p>
    <w:p w14:paraId="3A816C95" w14:textId="77777777" w:rsidR="00E73EAA" w:rsidRPr="00E73EAA" w:rsidRDefault="00E73EAA" w:rsidP="00E73EAA">
      <w:pPr>
        <w:ind w:left="360"/>
        <w:rPr>
          <w:rFonts w:ascii="Arial" w:hAnsi="Arial" w:cs="Arial"/>
          <w:color w:val="141414"/>
          <w:sz w:val="27"/>
          <w:szCs w:val="27"/>
          <w:shd w:val="clear" w:color="auto" w:fill="B8FFDD"/>
        </w:rPr>
      </w:pPr>
    </w:p>
    <w:p w14:paraId="1AE8E247" w14:textId="2A342845" w:rsidR="00E73EAA" w:rsidRDefault="00E73EAA" w:rsidP="00E73EAA">
      <w:pPr>
        <w:pStyle w:val="ListParagraph"/>
        <w:numPr>
          <w:ilvl w:val="0"/>
          <w:numId w:val="6"/>
        </w:numPr>
        <w:rPr>
          <w:rFonts w:ascii="Arial" w:hAnsi="Arial" w:cs="Arial"/>
          <w:color w:val="141414"/>
          <w:sz w:val="27"/>
          <w:szCs w:val="27"/>
          <w:shd w:val="clear" w:color="auto" w:fill="B8FFDD"/>
        </w:rPr>
      </w:pPr>
      <w:r>
        <w:rPr>
          <w:rFonts w:ascii="Arial" w:hAnsi="Arial" w:cs="Arial"/>
          <w:color w:val="141414"/>
          <w:sz w:val="27"/>
          <w:szCs w:val="27"/>
          <w:shd w:val="clear" w:color="auto" w:fill="B8FFDD"/>
        </w:rPr>
        <w:t xml:space="preserve">“Draft an email that announces a partnership between [your </w:t>
      </w:r>
      <w:r w:rsidRPr="00E73EAA">
        <w:rPr>
          <w:rFonts w:ascii="Arial" w:hAnsi="Arial" w:cs="Arial"/>
          <w:color w:val="141414"/>
          <w:sz w:val="27"/>
          <w:szCs w:val="27"/>
          <w:shd w:val="clear" w:color="auto" w:fill="B8FFDD"/>
        </w:rPr>
        <w:t>company] and [partner company]. The message should explain the partnership’s benefits to the customers and how it enhances the value of your offerings.”</w:t>
      </w:r>
    </w:p>
    <w:p w14:paraId="5EEC4BA6" w14:textId="77777777" w:rsidR="00E73EAA" w:rsidRPr="00E73EAA" w:rsidRDefault="00E73EAA" w:rsidP="00E73EAA">
      <w:pPr>
        <w:pStyle w:val="ListParagraph"/>
        <w:rPr>
          <w:rFonts w:ascii="Arial" w:hAnsi="Arial" w:cs="Arial"/>
          <w:color w:val="141414"/>
          <w:sz w:val="27"/>
          <w:szCs w:val="27"/>
          <w:shd w:val="clear" w:color="auto" w:fill="B8FFDD"/>
        </w:rPr>
      </w:pPr>
    </w:p>
    <w:p w14:paraId="5EBEF5E5" w14:textId="59724872" w:rsidR="00E73EAA" w:rsidRDefault="00E73EAA" w:rsidP="00E73EAA">
      <w:pPr>
        <w:pStyle w:val="ListParagraph"/>
        <w:numPr>
          <w:ilvl w:val="0"/>
          <w:numId w:val="6"/>
        </w:numPr>
        <w:rPr>
          <w:rFonts w:ascii="Arial" w:hAnsi="Arial" w:cs="Arial"/>
          <w:color w:val="141414"/>
          <w:sz w:val="27"/>
          <w:szCs w:val="27"/>
          <w:shd w:val="clear" w:color="auto" w:fill="B8FFDD"/>
        </w:rPr>
      </w:pPr>
      <w:r>
        <w:rPr>
          <w:rFonts w:ascii="Arial" w:hAnsi="Arial" w:cs="Arial"/>
          <w:color w:val="141414"/>
          <w:sz w:val="27"/>
          <w:szCs w:val="27"/>
          <w:shd w:val="clear" w:color="auto" w:fill="B8FFDD"/>
        </w:rPr>
        <w:t>“Formulate an email for a survey request to gather feedback about [specific product/service]. Include a brief explanation of how the feedback will be used and an incentive for completing the survey.”</w:t>
      </w:r>
    </w:p>
    <w:p w14:paraId="10522784" w14:textId="77777777" w:rsidR="00E73EAA" w:rsidRPr="00E73EAA" w:rsidRDefault="00E73EAA" w:rsidP="00E73EAA">
      <w:pPr>
        <w:pStyle w:val="ListParagraph"/>
        <w:rPr>
          <w:rFonts w:ascii="Arial" w:hAnsi="Arial" w:cs="Arial"/>
          <w:color w:val="141414"/>
          <w:sz w:val="27"/>
          <w:szCs w:val="27"/>
          <w:shd w:val="clear" w:color="auto" w:fill="B8FFDD"/>
        </w:rPr>
      </w:pPr>
    </w:p>
    <w:p w14:paraId="063279AB" w14:textId="25EC8033" w:rsidR="00E73EAA" w:rsidRDefault="00E73EAA" w:rsidP="00E73EAA">
      <w:pPr>
        <w:pStyle w:val="ListParagraph"/>
        <w:numPr>
          <w:ilvl w:val="0"/>
          <w:numId w:val="6"/>
        </w:numPr>
        <w:rPr>
          <w:rFonts w:ascii="Arial" w:hAnsi="Arial" w:cs="Arial"/>
          <w:color w:val="141414"/>
          <w:sz w:val="27"/>
          <w:szCs w:val="27"/>
          <w:shd w:val="clear" w:color="auto" w:fill="B8FFDD"/>
        </w:rPr>
      </w:pPr>
      <w:r>
        <w:rPr>
          <w:rFonts w:ascii="Arial" w:hAnsi="Arial" w:cs="Arial"/>
          <w:color w:val="141414"/>
          <w:sz w:val="27"/>
          <w:szCs w:val="27"/>
          <w:shd w:val="clear" w:color="auto" w:fill="B8FFDD"/>
        </w:rPr>
        <w:t>“Write a thank-you email for customers who have recently made their first purchase. The email should express gratitude, provide helpful information about the product/service, and encourage future interactions.”</w:t>
      </w:r>
    </w:p>
    <w:p w14:paraId="7CFEEFFA" w14:textId="77777777" w:rsidR="00E73EAA" w:rsidRPr="00E73EAA" w:rsidRDefault="00E73EAA" w:rsidP="00E73EAA">
      <w:pPr>
        <w:pStyle w:val="ListParagraph"/>
        <w:rPr>
          <w:rFonts w:ascii="Arial" w:hAnsi="Arial" w:cs="Arial"/>
          <w:color w:val="141414"/>
          <w:sz w:val="27"/>
          <w:szCs w:val="27"/>
          <w:shd w:val="clear" w:color="auto" w:fill="B8FFDD"/>
        </w:rPr>
      </w:pPr>
    </w:p>
    <w:p w14:paraId="7BC093A1" w14:textId="732778E8" w:rsidR="00E73EAA" w:rsidRDefault="00E73EAA" w:rsidP="00E73EAA">
      <w:pPr>
        <w:pStyle w:val="ListParagraph"/>
        <w:numPr>
          <w:ilvl w:val="0"/>
          <w:numId w:val="6"/>
        </w:numPr>
        <w:rPr>
          <w:rFonts w:ascii="Arial" w:hAnsi="Arial" w:cs="Arial"/>
          <w:color w:val="141414"/>
          <w:sz w:val="27"/>
          <w:szCs w:val="27"/>
          <w:shd w:val="clear" w:color="auto" w:fill="B8FFDD"/>
        </w:rPr>
      </w:pPr>
      <w:r>
        <w:rPr>
          <w:rFonts w:ascii="Arial" w:hAnsi="Arial" w:cs="Arial"/>
          <w:color w:val="141414"/>
          <w:sz w:val="27"/>
          <w:szCs w:val="27"/>
          <w:shd w:val="clear" w:color="auto" w:fill="B8FFDD"/>
        </w:rPr>
        <w:t>“Develop a series of three emails for a drip marketing campaign aimed at [specific segment of your mailing list]. Each email should build on the last, providing more information about (product/service) and guiding the reader towards a conversion.”</w:t>
      </w:r>
    </w:p>
    <w:p w14:paraId="4C565909" w14:textId="77777777" w:rsidR="00E73EAA" w:rsidRPr="00E73EAA" w:rsidRDefault="00E73EAA" w:rsidP="00E73EAA">
      <w:pPr>
        <w:pStyle w:val="ListParagraph"/>
        <w:rPr>
          <w:rFonts w:ascii="Arial" w:hAnsi="Arial" w:cs="Arial"/>
          <w:color w:val="141414"/>
          <w:sz w:val="27"/>
          <w:szCs w:val="27"/>
          <w:shd w:val="clear" w:color="auto" w:fill="B8FFDD"/>
        </w:rPr>
      </w:pPr>
    </w:p>
    <w:p w14:paraId="75C7201A" w14:textId="1F89397B" w:rsidR="00E73EAA" w:rsidRDefault="00E73EAA" w:rsidP="00E73EAA">
      <w:pPr>
        <w:pStyle w:val="ListParagraph"/>
        <w:rPr>
          <w:rFonts w:ascii="Arial" w:hAnsi="Arial" w:cs="Arial"/>
          <w:color w:val="141414"/>
          <w:sz w:val="27"/>
          <w:szCs w:val="27"/>
          <w:shd w:val="clear" w:color="auto" w:fill="B8FFDD"/>
        </w:rPr>
      </w:pPr>
      <w:r>
        <w:rPr>
          <w:rFonts w:ascii="Arial" w:hAnsi="Arial" w:cs="Arial"/>
          <w:color w:val="141414"/>
          <w:sz w:val="27"/>
          <w:szCs w:val="27"/>
          <w:shd w:val="clear" w:color="auto" w:fill="B8FFDD"/>
        </w:rPr>
        <w:t>“Develop a plan to A/B test different subject lines for an upcoming email campaign about [specific promotion or event]. Outline the key metrics to track and how the results will influe</w:t>
      </w:r>
      <w:r w:rsidRPr="00E73EAA">
        <w:rPr>
          <w:rFonts w:ascii="Arial" w:hAnsi="Arial" w:cs="Arial"/>
          <w:color w:val="141414"/>
          <w:sz w:val="27"/>
          <w:szCs w:val="27"/>
          <w:shd w:val="clear" w:color="auto" w:fill="B8FFDD"/>
        </w:rPr>
        <w:t>nce future campaigns.”</w:t>
      </w:r>
    </w:p>
    <w:p w14:paraId="2DA5AD0B" w14:textId="77777777" w:rsidR="00E73EAA" w:rsidRDefault="00E73EAA" w:rsidP="00E73EAA">
      <w:pPr>
        <w:pStyle w:val="ListParagraph"/>
        <w:rPr>
          <w:rFonts w:ascii="Arial" w:hAnsi="Arial" w:cs="Arial"/>
          <w:color w:val="141414"/>
          <w:sz w:val="27"/>
          <w:szCs w:val="27"/>
          <w:shd w:val="clear" w:color="auto" w:fill="B8FFDD"/>
        </w:rPr>
      </w:pPr>
    </w:p>
    <w:p w14:paraId="4CAC4E5E" w14:textId="649FBA9A" w:rsidR="00E73EAA" w:rsidRDefault="00E73EAA" w:rsidP="00E73EAA">
      <w:pPr>
        <w:pStyle w:val="ListParagraph"/>
        <w:numPr>
          <w:ilvl w:val="0"/>
          <w:numId w:val="6"/>
        </w:numPr>
        <w:rPr>
          <w:rFonts w:ascii="Arial" w:hAnsi="Arial" w:cs="Arial"/>
          <w:color w:val="141414"/>
          <w:sz w:val="27"/>
          <w:szCs w:val="27"/>
          <w:shd w:val="clear" w:color="auto" w:fill="B8FFDD"/>
        </w:rPr>
      </w:pPr>
      <w:r>
        <w:rPr>
          <w:rFonts w:ascii="Arial" w:hAnsi="Arial" w:cs="Arial"/>
          <w:color w:val="141414"/>
          <w:sz w:val="27"/>
          <w:szCs w:val="27"/>
          <w:shd w:val="clear" w:color="auto" w:fill="B8FFDD"/>
        </w:rPr>
        <w:t xml:space="preserve">“Create a strategy for segmenting your email list based on [customer </w:t>
      </w:r>
      <w:proofErr w:type="spellStart"/>
      <w:r>
        <w:rPr>
          <w:rFonts w:ascii="Arial" w:hAnsi="Arial" w:cs="Arial"/>
          <w:color w:val="141414"/>
          <w:sz w:val="27"/>
          <w:szCs w:val="27"/>
          <w:shd w:val="clear" w:color="auto" w:fill="B8FFDD"/>
        </w:rPr>
        <w:t>behavior</w:t>
      </w:r>
      <w:proofErr w:type="spellEnd"/>
      <w:r>
        <w:rPr>
          <w:rFonts w:ascii="Arial" w:hAnsi="Arial" w:cs="Arial"/>
          <w:color w:val="141414"/>
          <w:sz w:val="27"/>
          <w:szCs w:val="27"/>
          <w:shd w:val="clear" w:color="auto" w:fill="B8FFDD"/>
        </w:rPr>
        <w:t>/interests/purchase history]. Describe how you would tailor content for each segment to increase engagement.”</w:t>
      </w:r>
    </w:p>
    <w:p w14:paraId="67B7C7C0" w14:textId="77777777" w:rsidR="00E73EAA" w:rsidRDefault="00E73EAA" w:rsidP="00E73EAA">
      <w:pPr>
        <w:pStyle w:val="ListParagraph"/>
        <w:rPr>
          <w:rFonts w:ascii="Arial" w:hAnsi="Arial" w:cs="Arial"/>
          <w:color w:val="141414"/>
          <w:sz w:val="27"/>
          <w:szCs w:val="27"/>
          <w:shd w:val="clear" w:color="auto" w:fill="B8FFDD"/>
        </w:rPr>
      </w:pPr>
    </w:p>
    <w:p w14:paraId="568C6F89" w14:textId="585C468C" w:rsidR="00E73EAA" w:rsidRPr="00E73EAA" w:rsidRDefault="00E73EAA" w:rsidP="00E73EAA">
      <w:pPr>
        <w:pStyle w:val="ListParagraph"/>
        <w:numPr>
          <w:ilvl w:val="0"/>
          <w:numId w:val="6"/>
        </w:numPr>
        <w:rPr>
          <w:rFonts w:ascii="Arial" w:hAnsi="Arial" w:cs="Arial"/>
          <w:color w:val="141414"/>
          <w:sz w:val="27"/>
          <w:szCs w:val="27"/>
          <w:shd w:val="clear" w:color="auto" w:fill="B8FFDD"/>
        </w:rPr>
      </w:pPr>
      <w:r w:rsidRPr="00E73EAA">
        <w:rPr>
          <w:rFonts w:ascii="Arial" w:hAnsi="Arial" w:cs="Arial"/>
          <w:color w:val="141414"/>
          <w:sz w:val="27"/>
          <w:szCs w:val="27"/>
          <w:shd w:val="clear" w:color="auto" w:fill="B8FFDD"/>
        </w:rPr>
        <w:t>“Draft an email that addresses cart abandonment issues, targeting customers who have left items in their cart on [your website]. Include persuasive copy and a special offer to encourage completion of the purchase.”</w:t>
      </w:r>
    </w:p>
    <w:p w14:paraId="277BEDBD" w14:textId="77777777" w:rsidR="00E73EAA" w:rsidRDefault="00E73EAA" w:rsidP="00E73EAA">
      <w:pPr>
        <w:pStyle w:val="ListParagraph"/>
        <w:rPr>
          <w:rFonts w:ascii="Arial" w:hAnsi="Arial" w:cs="Arial"/>
          <w:color w:val="141414"/>
          <w:sz w:val="27"/>
          <w:szCs w:val="27"/>
          <w:shd w:val="clear" w:color="auto" w:fill="B8FFDD"/>
        </w:rPr>
      </w:pPr>
    </w:p>
    <w:p w14:paraId="403D100F" w14:textId="1BF60CAF" w:rsidR="00E73EAA" w:rsidRDefault="00E73EAA" w:rsidP="00E73EAA">
      <w:pPr>
        <w:pStyle w:val="ListParagraph"/>
        <w:numPr>
          <w:ilvl w:val="0"/>
          <w:numId w:val="6"/>
        </w:numPr>
        <w:rPr>
          <w:rFonts w:ascii="Arial" w:hAnsi="Arial" w:cs="Arial"/>
          <w:color w:val="141414"/>
          <w:sz w:val="27"/>
          <w:szCs w:val="27"/>
          <w:shd w:val="clear" w:color="auto" w:fill="B8FFDD"/>
        </w:rPr>
      </w:pPr>
      <w:r>
        <w:rPr>
          <w:rFonts w:ascii="Arial" w:hAnsi="Arial" w:cs="Arial"/>
          <w:color w:val="141414"/>
          <w:sz w:val="27"/>
          <w:szCs w:val="27"/>
          <w:shd w:val="clear" w:color="auto" w:fill="B8FFDD"/>
        </w:rPr>
        <w:lastRenderedPageBreak/>
        <w:t>“Develop a strategy for optimizing email send times for [your target audience]. Describe how you would test and determine the best times to increase open and click-through rates.”</w:t>
      </w:r>
    </w:p>
    <w:p w14:paraId="0CC4EE3F" w14:textId="77777777" w:rsidR="00E73EAA" w:rsidRPr="00E73EAA" w:rsidRDefault="00E73EAA" w:rsidP="00E73EAA">
      <w:pPr>
        <w:pStyle w:val="ListParagraph"/>
        <w:rPr>
          <w:rFonts w:ascii="Arial" w:hAnsi="Arial" w:cs="Arial"/>
          <w:color w:val="141414"/>
          <w:sz w:val="27"/>
          <w:szCs w:val="27"/>
          <w:shd w:val="clear" w:color="auto" w:fill="B8FFDD"/>
        </w:rPr>
      </w:pPr>
    </w:p>
    <w:p w14:paraId="17EA261D" w14:textId="77777777" w:rsidR="00E73EAA" w:rsidRDefault="00E73EAA" w:rsidP="00E73EAA">
      <w:pPr>
        <w:pStyle w:val="ListParagraph"/>
        <w:rPr>
          <w:rFonts w:ascii="Arial" w:hAnsi="Arial" w:cs="Arial"/>
          <w:color w:val="141414"/>
          <w:sz w:val="27"/>
          <w:szCs w:val="27"/>
          <w:shd w:val="clear" w:color="auto" w:fill="B8FFDD"/>
        </w:rPr>
      </w:pPr>
    </w:p>
    <w:p w14:paraId="5337BA61" w14:textId="437C191D" w:rsidR="00E73EAA" w:rsidRDefault="00E73EAA" w:rsidP="00E73EAA">
      <w:pPr>
        <w:pStyle w:val="ListParagraph"/>
        <w:numPr>
          <w:ilvl w:val="0"/>
          <w:numId w:val="6"/>
        </w:numPr>
        <w:rPr>
          <w:rFonts w:ascii="Arial" w:hAnsi="Arial" w:cs="Arial"/>
          <w:color w:val="141414"/>
          <w:sz w:val="27"/>
          <w:szCs w:val="27"/>
          <w:shd w:val="clear" w:color="auto" w:fill="B8FFDD"/>
        </w:rPr>
      </w:pPr>
      <w:r w:rsidRPr="00E73EAA">
        <w:rPr>
          <w:rFonts w:ascii="Arial" w:hAnsi="Arial" w:cs="Arial"/>
          <w:color w:val="141414"/>
          <w:sz w:val="27"/>
          <w:szCs w:val="27"/>
          <w:shd w:val="clear" w:color="auto" w:fill="B8FFDD"/>
        </w:rPr>
        <w:t>“Create a checklist for ensuring all email content is mobile-friendly, considering aspects like layout, image size, and text formatting. This will ensure optimal viewing experience on mobile devices.”</w:t>
      </w:r>
    </w:p>
    <w:p w14:paraId="19C1D215" w14:textId="1535C75E" w:rsidR="00E73EAA" w:rsidRPr="00E73EAA" w:rsidRDefault="00E73EAA" w:rsidP="00E73EAA">
      <w:pPr>
        <w:pStyle w:val="ListParagraph"/>
        <w:numPr>
          <w:ilvl w:val="0"/>
          <w:numId w:val="6"/>
        </w:numPr>
        <w:rPr>
          <w:rFonts w:ascii="Arial" w:hAnsi="Arial" w:cs="Arial"/>
          <w:color w:val="141414"/>
          <w:sz w:val="27"/>
          <w:szCs w:val="27"/>
          <w:shd w:val="clear" w:color="auto" w:fill="B8FFDD"/>
        </w:rPr>
      </w:pPr>
      <w:r w:rsidRPr="00E73EAA">
        <w:rPr>
          <w:rFonts w:ascii="Arial" w:hAnsi="Arial" w:cs="Arial"/>
          <w:color w:val="141414"/>
          <w:sz w:val="27"/>
          <w:szCs w:val="27"/>
          <w:shd w:val="clear" w:color="auto" w:fill="B8FFDD"/>
        </w:rPr>
        <w:t>“Design a re-engagement campaign for inactive subscribers on your email list. Outline the steps you would take to identify these subscribers and the type of content that would be used to re-engage them.”</w:t>
      </w:r>
    </w:p>
    <w:p w14:paraId="118ACF0C" w14:textId="49FCF70A" w:rsidR="00E73EAA" w:rsidRDefault="00E73EAA" w:rsidP="00E73EAA">
      <w:pPr>
        <w:rPr>
          <w:rFonts w:ascii="Arial" w:hAnsi="Arial" w:cs="Arial"/>
          <w:color w:val="141414"/>
          <w:sz w:val="27"/>
          <w:szCs w:val="27"/>
          <w:shd w:val="clear" w:color="auto" w:fill="B8FFDD"/>
        </w:rPr>
      </w:pPr>
      <w:r>
        <w:rPr>
          <w:rFonts w:ascii="Arial" w:hAnsi="Arial" w:cs="Arial"/>
          <w:color w:val="141414"/>
          <w:sz w:val="27"/>
          <w:szCs w:val="27"/>
          <w:shd w:val="clear" w:color="auto" w:fill="B8FFDD"/>
        </w:rPr>
        <w:t xml:space="preserve">      </w:t>
      </w:r>
    </w:p>
    <w:p w14:paraId="31DDAAA4" w14:textId="60688994" w:rsidR="00E73EAA" w:rsidRPr="00E73EAA" w:rsidRDefault="00E73EAA" w:rsidP="00E73EAA">
      <w:pPr>
        <w:rPr>
          <w:rFonts w:ascii="Arial" w:hAnsi="Arial" w:cs="Arial"/>
          <w:color w:val="141414"/>
          <w:sz w:val="27"/>
          <w:szCs w:val="27"/>
          <w:shd w:val="clear" w:color="auto" w:fill="B8FFDD"/>
        </w:rPr>
      </w:pPr>
      <w:r>
        <w:rPr>
          <w:rFonts w:ascii="Arial" w:hAnsi="Arial" w:cs="Arial"/>
          <w:color w:val="141414"/>
          <w:sz w:val="27"/>
          <w:szCs w:val="27"/>
          <w:shd w:val="clear" w:color="auto" w:fill="B8FFDD"/>
        </w:rPr>
        <w:t xml:space="preserve">       17. “Propose a method for tracking and </w:t>
      </w:r>
      <w:proofErr w:type="spellStart"/>
      <w:r>
        <w:rPr>
          <w:rFonts w:ascii="Arial" w:hAnsi="Arial" w:cs="Arial"/>
          <w:color w:val="141414"/>
          <w:sz w:val="27"/>
          <w:szCs w:val="27"/>
          <w:shd w:val="clear" w:color="auto" w:fill="B8FFDD"/>
        </w:rPr>
        <w:t>analyzing</w:t>
      </w:r>
      <w:proofErr w:type="spellEnd"/>
      <w:r>
        <w:rPr>
          <w:rFonts w:ascii="Arial" w:hAnsi="Arial" w:cs="Arial"/>
          <w:color w:val="141414"/>
          <w:sz w:val="27"/>
          <w:szCs w:val="27"/>
          <w:shd w:val="clear" w:color="auto" w:fill="B8FFDD"/>
        </w:rPr>
        <w:t xml:space="preserve"> the performance of an email campaign focused on [specific goal]. Include key performance indicators like open rate, click-through rate, and conversion rate.”</w:t>
      </w:r>
    </w:p>
    <w:p w14:paraId="417BBFDB" w14:textId="77777777" w:rsidR="00E73EAA" w:rsidRPr="00E73EAA" w:rsidRDefault="00E73EAA" w:rsidP="00E73EAA">
      <w:pPr>
        <w:ind w:left="360"/>
        <w:rPr>
          <w:rFonts w:ascii="Arial" w:hAnsi="Arial" w:cs="Arial"/>
          <w:color w:val="141414"/>
          <w:sz w:val="27"/>
          <w:szCs w:val="27"/>
          <w:shd w:val="clear" w:color="auto" w:fill="B8FFDD"/>
        </w:rPr>
      </w:pPr>
    </w:p>
    <w:p w14:paraId="2B5DCEB5" w14:textId="265E0276" w:rsidR="00E73EAA" w:rsidRDefault="00E73EAA" w:rsidP="00E73EAA">
      <w:pPr>
        <w:rPr>
          <w:rFonts w:ascii="Arial" w:hAnsi="Arial" w:cs="Arial"/>
          <w:color w:val="141414"/>
          <w:sz w:val="27"/>
          <w:szCs w:val="27"/>
          <w:shd w:val="clear" w:color="auto" w:fill="B8FFDD"/>
        </w:rPr>
      </w:pPr>
      <w:r>
        <w:rPr>
          <w:rFonts w:ascii="Arial" w:hAnsi="Arial" w:cs="Arial"/>
          <w:color w:val="141414"/>
          <w:sz w:val="27"/>
          <w:szCs w:val="27"/>
          <w:shd w:val="clear" w:color="auto" w:fill="B8FFDD"/>
        </w:rPr>
        <w:t>18. “Draft an email that encourages recipients to update their preferences, ensuring that they receive the most relevant content based on their interests and needs.”</w:t>
      </w:r>
    </w:p>
    <w:p w14:paraId="18953BDC" w14:textId="731CB784" w:rsidR="00E73EAA" w:rsidRDefault="00E73EAA" w:rsidP="00E73EAA">
      <w:pPr>
        <w:rPr>
          <w:rFonts w:ascii="Arial" w:hAnsi="Arial" w:cs="Arial"/>
          <w:color w:val="141414"/>
          <w:sz w:val="27"/>
          <w:szCs w:val="27"/>
          <w:shd w:val="clear" w:color="auto" w:fill="B8FFDD"/>
        </w:rPr>
      </w:pPr>
      <w:r>
        <w:rPr>
          <w:rFonts w:ascii="Arial" w:hAnsi="Arial" w:cs="Arial"/>
          <w:color w:val="141414"/>
          <w:sz w:val="27"/>
          <w:szCs w:val="27"/>
          <w:shd w:val="clear" w:color="auto" w:fill="B8FFDD"/>
        </w:rPr>
        <w:t>19. “Outline a strategy for gradually increasing email frequency for [specific segment of your audience] without causing a spike in unsubscribe rates. Describe how you would monitor engagement to find the optimal frequency.”</w:t>
      </w:r>
    </w:p>
    <w:p w14:paraId="170FA519" w14:textId="4E98BF78" w:rsidR="00E73EAA" w:rsidRDefault="00E73EAA" w:rsidP="00E73EAA">
      <w:pPr>
        <w:rPr>
          <w:rFonts w:ascii="Arial" w:hAnsi="Arial" w:cs="Arial"/>
          <w:color w:val="141414"/>
          <w:sz w:val="27"/>
          <w:szCs w:val="27"/>
          <w:shd w:val="clear" w:color="auto" w:fill="B8FFDD"/>
        </w:rPr>
      </w:pPr>
      <w:r>
        <w:rPr>
          <w:rFonts w:ascii="Arial" w:hAnsi="Arial" w:cs="Arial"/>
          <w:color w:val="141414"/>
          <w:sz w:val="27"/>
          <w:szCs w:val="27"/>
          <w:shd w:val="clear" w:color="auto" w:fill="B8FFDD"/>
        </w:rPr>
        <w:t>20. “Create a process for routinely cleaning your email list, including steps for removing inactive subscribers and updating email addresses. Explain how this will improve overall email campaign performance.”</w:t>
      </w:r>
    </w:p>
    <w:p w14:paraId="2379E516" w14:textId="62566E98" w:rsidR="00E73EAA" w:rsidRDefault="00E73EAA" w:rsidP="00E73EAA">
      <w:pPr>
        <w:rPr>
          <w:rFonts w:ascii="Arial" w:hAnsi="Arial" w:cs="Arial"/>
          <w:color w:val="141414"/>
          <w:sz w:val="27"/>
          <w:szCs w:val="27"/>
          <w:shd w:val="clear" w:color="auto" w:fill="B8FFDD"/>
        </w:rPr>
      </w:pPr>
      <w:r>
        <w:rPr>
          <w:rFonts w:ascii="Arial" w:hAnsi="Arial" w:cs="Arial"/>
          <w:color w:val="141414"/>
          <w:sz w:val="27"/>
          <w:szCs w:val="27"/>
          <w:shd w:val="clear" w:color="auto" w:fill="B8FFDD"/>
        </w:rPr>
        <w:t>21. “Draft an email that promotes a referral program to [your existing customers]. The email should explain how the program works and the benefits for those who participate.”</w:t>
      </w:r>
    </w:p>
    <w:p w14:paraId="41278409" w14:textId="197A8B28" w:rsidR="00E73EAA" w:rsidRDefault="00E73EAA" w:rsidP="00E73EAA">
      <w:pPr>
        <w:rPr>
          <w:rFonts w:ascii="Arial" w:hAnsi="Arial" w:cs="Arial"/>
          <w:color w:val="141414"/>
          <w:sz w:val="27"/>
          <w:szCs w:val="27"/>
          <w:shd w:val="clear" w:color="auto" w:fill="B8FFDD"/>
        </w:rPr>
      </w:pPr>
      <w:r>
        <w:rPr>
          <w:rFonts w:ascii="Arial" w:hAnsi="Arial" w:cs="Arial"/>
          <w:color w:val="141414"/>
          <w:sz w:val="27"/>
          <w:szCs w:val="27"/>
          <w:shd w:val="clear" w:color="auto" w:fill="B8FFDD"/>
        </w:rPr>
        <w:t>22. “Develop a strategy to use email marketing for upselling and cross-selling products to [current customers]. Outline how you would segment the audience and personalize the offers.”</w:t>
      </w:r>
    </w:p>
    <w:p w14:paraId="3B17BBA2" w14:textId="5C3F870B" w:rsidR="00E73EAA" w:rsidRDefault="00E73EAA" w:rsidP="00E73EAA">
      <w:pPr>
        <w:rPr>
          <w:rFonts w:ascii="Arial" w:hAnsi="Arial" w:cs="Arial"/>
          <w:color w:val="141414"/>
          <w:sz w:val="27"/>
          <w:szCs w:val="27"/>
          <w:shd w:val="clear" w:color="auto" w:fill="B8FFDD"/>
        </w:rPr>
      </w:pPr>
      <w:r>
        <w:rPr>
          <w:rFonts w:ascii="Arial" w:hAnsi="Arial" w:cs="Arial"/>
          <w:color w:val="141414"/>
          <w:sz w:val="27"/>
          <w:szCs w:val="27"/>
          <w:shd w:val="clear" w:color="auto" w:fill="B8FFDD"/>
        </w:rPr>
        <w:t>23. “Compose an email to introduce a new product line to [existing customers]. The email should highlight the unique features of the new line and how it complements their previous purchases.”</w:t>
      </w:r>
    </w:p>
    <w:p w14:paraId="19C5DB93"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lastRenderedPageBreak/>
        <w:t>24. “Create a series of educational emails that provide valuable information related to [your product/service]. These emails should position your brand as a thought leader and build trust with your audience.”</w:t>
      </w:r>
    </w:p>
    <w:p w14:paraId="568553B1"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25. “Outline a campaign to use email marketing in conjunction with social media. Describe how you would integrate the two platforms to amplify your marketing message and reach a wider audience.”</w:t>
      </w:r>
    </w:p>
    <w:p w14:paraId="53E89D78"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26. “Develop an anniversary or milestone email to send to customers who have been with [your brand/company] for [a specific time period]. The email should celebrate the relationship and offer a special discount or gift.”</w:t>
      </w:r>
    </w:p>
    <w:p w14:paraId="1DEDDB37"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27. “Create a plan for leveraging customer testimonials in your email marketing. Describe how you would collect and feature these testimonials to build credibility and trust among your audience.”</w:t>
      </w:r>
    </w:p>
    <w:p w14:paraId="48FF7F8F"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28. “Draft an email that highlights customer success stories related to [your product/service]. These stories should demonstrate the tangible benefits and results that customers have achieved.”</w:t>
      </w:r>
    </w:p>
    <w:p w14:paraId="0CCD5BBB"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29. “Develop a strategy for incorporating user-generated content into your email newsletters. Describe how this content can add authenticity to your brand and engage your audience.”</w:t>
      </w:r>
    </w:p>
    <w:p w14:paraId="3D44D30D"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30. “Compose an end-of-year recap email that highlights the major achievements of [your company] and thanks customers for their support. Include a sneak peek of what’s coming in the next year to build anticipation.”</w:t>
      </w:r>
    </w:p>
    <w:p w14:paraId="14616375" w14:textId="77777777" w:rsidR="00D643E0" w:rsidRDefault="00D643E0" w:rsidP="00D643E0">
      <w:pPr>
        <w:pStyle w:val="Heading2"/>
        <w:shd w:val="clear" w:color="auto" w:fill="FFFFFF"/>
        <w:spacing w:before="0"/>
        <w:textAlignment w:val="baseline"/>
        <w:rPr>
          <w:rFonts w:ascii="var(--h2-family)" w:hAnsi="var(--h2-family)" w:cs="Times New Roman"/>
          <w:color w:val="141414"/>
          <w:sz w:val="36"/>
          <w:szCs w:val="36"/>
        </w:rPr>
      </w:pPr>
      <w:r>
        <w:rPr>
          <w:rStyle w:val="Strong"/>
          <w:rFonts w:ascii="inherit" w:hAnsi="inherit"/>
          <w:b w:val="0"/>
          <w:bCs w:val="0"/>
          <w:color w:val="141414"/>
          <w:sz w:val="53"/>
          <w:szCs w:val="53"/>
          <w:bdr w:val="none" w:sz="0" w:space="0" w:color="auto" w:frame="1"/>
        </w:rPr>
        <w:t>Prompts for Email Design and Layout</w:t>
      </w:r>
    </w:p>
    <w:p w14:paraId="773128C9"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 xml:space="preserve">31. “Design an email template that aligns with the brand identity of [your company]. The template should include a header, footer, and sections for main content. Ensure it is visually appealing and reflects the brand’s </w:t>
      </w:r>
      <w:proofErr w:type="spellStart"/>
      <w:r>
        <w:rPr>
          <w:rFonts w:ascii="Arial" w:hAnsi="Arial" w:cs="Arial"/>
          <w:color w:val="141414"/>
          <w:sz w:val="27"/>
          <w:szCs w:val="27"/>
        </w:rPr>
        <w:t>color</w:t>
      </w:r>
      <w:proofErr w:type="spellEnd"/>
      <w:r>
        <w:rPr>
          <w:rFonts w:ascii="Arial" w:hAnsi="Arial" w:cs="Arial"/>
          <w:color w:val="141414"/>
          <w:sz w:val="27"/>
          <w:szCs w:val="27"/>
        </w:rPr>
        <w:t xml:space="preserve"> scheme and typography.”</w:t>
      </w:r>
    </w:p>
    <w:p w14:paraId="33F6AA72" w14:textId="4C68CE20" w:rsidR="00D643E0" w:rsidRDefault="00D643E0" w:rsidP="00D643E0">
      <w:pPr>
        <w:rPr>
          <w:rFonts w:ascii="Times New Roman" w:hAnsi="Times New Roman" w:cs="Times New Roman"/>
          <w:sz w:val="24"/>
          <w:szCs w:val="24"/>
        </w:rPr>
      </w:pPr>
      <w:r>
        <w:rPr>
          <w:noProof/>
        </w:rPr>
        <w:lastRenderedPageBreak/>
        <w:drawing>
          <wp:inline distT="0" distB="0" distL="0" distR="0" wp14:anchorId="7D61A0DB" wp14:editId="0FF1DAEF">
            <wp:extent cx="5731510" cy="3995420"/>
            <wp:effectExtent l="0" t="0" r="2540" b="5080"/>
            <wp:docPr id="1493549002" name="Picture 45" descr="Illustrate prompts pertaining to email design and layout within chat g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llustrate prompts pertaining to email design and layout within chat gp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995420"/>
                    </a:xfrm>
                    <a:prstGeom prst="rect">
                      <a:avLst/>
                    </a:prstGeom>
                    <a:noFill/>
                    <a:ln>
                      <a:noFill/>
                    </a:ln>
                  </pic:spPr>
                </pic:pic>
              </a:graphicData>
            </a:graphic>
          </wp:inline>
        </w:drawing>
      </w:r>
    </w:p>
    <w:p w14:paraId="18F5A1F8"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32. “Create a plan for an interactive email layout for a product launch. The email should include interactive elements like hover effects or clickable sections that reveal more information about [new product/service].”</w:t>
      </w:r>
    </w:p>
    <w:p w14:paraId="225376AB"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33. “Draft an email with a minimalist design for a campaign focusing on [specific product/service]. The content should be easy to read, with a clean layout and high-quality images that highlight the product’s features.”</w:t>
      </w:r>
    </w:p>
    <w:p w14:paraId="76FC5436"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34. “Develop an email format that efficiently uses infographics to explain the benefits of [a complex product/service]. The infographics should be clear, engaging, and help simplify the explanation process.”</w:t>
      </w:r>
    </w:p>
    <w:p w14:paraId="49379081"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35. “Compose an email template suitable for a weekly newsletter. The design should be flexible enough to accommodate different types of content, including articles, product recommendations, and user-generated content.”</w:t>
      </w:r>
    </w:p>
    <w:p w14:paraId="73AF8C7C"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36. “Create a visually rich email design to showcase a new collection from [your brand]. Include high-resolution images, product descriptions, and direct links for easy shopping.”</w:t>
      </w:r>
    </w:p>
    <w:p w14:paraId="30AD7945"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37. “Draft an email that effectively uses GIFs or short videos to demonstrate the use of [a specific product/service]. The visual elements should be engaging and informative, enhancing the overall message.”</w:t>
      </w:r>
    </w:p>
    <w:p w14:paraId="0A12083D"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lastRenderedPageBreak/>
        <w:t>38. “Design a responsive email template that adapts well to different devices and screen sizes. The layout should maintain its integrity and readability on desktops, tablets, and smartphones.”</w:t>
      </w:r>
    </w:p>
    <w:p w14:paraId="70D2BA2A"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39. “Create a holiday-themed email template for [upcoming holiday]. The design should capture the holiday spirit while still maintaining the brand’s identity, and be adaptable for various holiday promotions.”</w:t>
      </w:r>
    </w:p>
    <w:p w14:paraId="5F3CCB53"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40. “Develop a dual-purpose email layout that serves as both a promotional tool and an educational resource. It should balance content about (product/service) with informative tips or insights relevant to your audience.”</w:t>
      </w:r>
    </w:p>
    <w:p w14:paraId="3A5128E9" w14:textId="77777777" w:rsidR="00D643E0" w:rsidRDefault="00D643E0" w:rsidP="00D643E0">
      <w:pPr>
        <w:pStyle w:val="Heading2"/>
        <w:shd w:val="clear" w:color="auto" w:fill="FFFFFF"/>
        <w:spacing w:before="0"/>
        <w:textAlignment w:val="baseline"/>
        <w:rPr>
          <w:rFonts w:ascii="var(--h2-family)" w:hAnsi="var(--h2-family)" w:cs="Times New Roman"/>
          <w:color w:val="141414"/>
          <w:sz w:val="36"/>
          <w:szCs w:val="36"/>
        </w:rPr>
      </w:pPr>
      <w:r>
        <w:rPr>
          <w:rStyle w:val="Strong"/>
          <w:rFonts w:ascii="inherit" w:hAnsi="inherit"/>
          <w:b w:val="0"/>
          <w:bCs w:val="0"/>
          <w:color w:val="141414"/>
          <w:sz w:val="53"/>
          <w:szCs w:val="53"/>
          <w:bdr w:val="none" w:sz="0" w:space="0" w:color="auto" w:frame="1"/>
        </w:rPr>
        <w:t>Prompts for Email Strategy and Planning</w:t>
      </w:r>
    </w:p>
    <w:p w14:paraId="569B52DA"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 xml:space="preserve">41. “Plan a multi-stage email campaign to introduce a new loyalty program. Detail the sequence of emails, from initial announcement to follow-up reminders, highlighting the program’s benefits and </w:t>
      </w:r>
      <w:proofErr w:type="spellStart"/>
      <w:r>
        <w:rPr>
          <w:rFonts w:ascii="Arial" w:hAnsi="Arial" w:cs="Arial"/>
          <w:color w:val="141414"/>
          <w:sz w:val="27"/>
          <w:szCs w:val="27"/>
        </w:rPr>
        <w:t>enrollment</w:t>
      </w:r>
      <w:proofErr w:type="spellEnd"/>
      <w:r>
        <w:rPr>
          <w:rFonts w:ascii="Arial" w:hAnsi="Arial" w:cs="Arial"/>
          <w:color w:val="141414"/>
          <w:sz w:val="27"/>
          <w:szCs w:val="27"/>
        </w:rPr>
        <w:t xml:space="preserve"> process.”</w:t>
      </w:r>
    </w:p>
    <w:p w14:paraId="1FC657BA" w14:textId="46B6448E" w:rsidR="00D643E0" w:rsidRDefault="00D643E0" w:rsidP="00D643E0">
      <w:pPr>
        <w:rPr>
          <w:rFonts w:ascii="Times New Roman" w:hAnsi="Times New Roman" w:cs="Times New Roman"/>
          <w:sz w:val="24"/>
          <w:szCs w:val="24"/>
        </w:rPr>
      </w:pPr>
      <w:r>
        <w:rPr>
          <w:noProof/>
        </w:rPr>
        <w:drawing>
          <wp:inline distT="0" distB="0" distL="0" distR="0" wp14:anchorId="2564F3B6" wp14:editId="14ACDD66">
            <wp:extent cx="5731510" cy="3885565"/>
            <wp:effectExtent l="0" t="0" r="2540" b="635"/>
            <wp:docPr id="1706617531" name="Picture 44" descr="Illustration for email strategy and planning on ChatG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llustration for email strategy and planning on ChatGP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885565"/>
                    </a:xfrm>
                    <a:prstGeom prst="rect">
                      <a:avLst/>
                    </a:prstGeom>
                    <a:noFill/>
                    <a:ln>
                      <a:noFill/>
                    </a:ln>
                  </pic:spPr>
                </pic:pic>
              </a:graphicData>
            </a:graphic>
          </wp:inline>
        </w:drawing>
      </w:r>
    </w:p>
    <w:p w14:paraId="17204EF1"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lastRenderedPageBreak/>
        <w:t>42. “Create a strategy for a seasonal email marketing campaign for [upcoming season]. The campaign should include a series of emails that build anticipation, reveal new products, and offer seasonal promotions.”</w:t>
      </w:r>
    </w:p>
    <w:p w14:paraId="4D813B42"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43. “Draft a plan for a year-end email series that reviews the major milestones and achievements of [your company]. Include customer highlights, popular products, and a thank you message to loyal customers.”</w:t>
      </w:r>
    </w:p>
    <w:p w14:paraId="71CB264B"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44. “Develop a pre-launch teaser email campaign for [an upcoming product/service]. Outline how each email will progressively reveal more details and build excitement leading up to the launch date.”</w:t>
      </w:r>
    </w:p>
    <w:p w14:paraId="19890ADA"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45. “Create a content calendar for a month-long email campaign focusing on customer education about [specific aspect of your product/service]. The emails should be informative, engaging, and encourage readers to explore further.”</w:t>
      </w:r>
    </w:p>
    <w:p w14:paraId="39720D8F"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46. “Plan a reactivation campaign targeting former customers who haven’t engaged with [your brand] in over [specified time]. Outline the email sequence, content strategy, and special offers to lure them back.”</w:t>
      </w:r>
    </w:p>
    <w:p w14:paraId="677F01E9"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47. “Draft a strategy for integrating user feedback into your email content. Plan how to collect, curate, and feature customer reviews and testimonials in your emails to build trust and authenticity.”</w:t>
      </w:r>
    </w:p>
    <w:p w14:paraId="0E79351E"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48. “Develop a cross-promotional email campaign in collaboration with [another brand or influencer]. Outline how the partnership will be beneficial for both parties and describe the content of the co-branded emails.”</w:t>
      </w:r>
    </w:p>
    <w:p w14:paraId="5AF781D6"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49. “Create a strategy for a behind-the-scenes email series that gives subscribers an exclusive look at how [your product/service] is made or an insight into your company culture.”</w:t>
      </w:r>
    </w:p>
    <w:p w14:paraId="643CC296"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50. “Plan an email campaign focused on the environmental or social impact of [your product/service]. Highlight your company’s initiatives and how customers’ support contributes to these efforts.”</w:t>
      </w:r>
    </w:p>
    <w:p w14:paraId="0A01D827" w14:textId="77777777" w:rsidR="00D643E0" w:rsidRDefault="00D643E0" w:rsidP="00D643E0">
      <w:pPr>
        <w:pStyle w:val="Heading2"/>
        <w:shd w:val="clear" w:color="auto" w:fill="FFFFFF"/>
        <w:spacing w:before="0"/>
        <w:textAlignment w:val="baseline"/>
        <w:rPr>
          <w:rFonts w:ascii="var(--h2-family)" w:hAnsi="var(--h2-family)" w:cs="Times New Roman"/>
          <w:color w:val="141414"/>
          <w:sz w:val="36"/>
          <w:szCs w:val="36"/>
        </w:rPr>
      </w:pPr>
      <w:r>
        <w:rPr>
          <w:rStyle w:val="Strong"/>
          <w:rFonts w:ascii="inherit" w:hAnsi="inherit"/>
          <w:b w:val="0"/>
          <w:bCs w:val="0"/>
          <w:color w:val="141414"/>
          <w:sz w:val="53"/>
          <w:szCs w:val="53"/>
          <w:bdr w:val="none" w:sz="0" w:space="0" w:color="auto" w:frame="1"/>
        </w:rPr>
        <w:t>Prompts to Improve Email Performance</w:t>
      </w:r>
    </w:p>
    <w:p w14:paraId="03CDF39D"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51. “Develop a method for conducting an in-depth analysis of your recent email campaign. Include metrics such as open rate, click-through rate, and conversions, and suggest improvements based on the data.”</w:t>
      </w:r>
    </w:p>
    <w:p w14:paraId="0F077E4B" w14:textId="6B5CCE69" w:rsidR="00D643E0" w:rsidRDefault="00D643E0" w:rsidP="00D643E0">
      <w:pPr>
        <w:rPr>
          <w:rFonts w:ascii="Times New Roman" w:hAnsi="Times New Roman" w:cs="Times New Roman"/>
          <w:sz w:val="24"/>
          <w:szCs w:val="24"/>
        </w:rPr>
      </w:pPr>
      <w:r>
        <w:rPr>
          <w:noProof/>
        </w:rPr>
        <w:lastRenderedPageBreak/>
        <w:drawing>
          <wp:inline distT="0" distB="0" distL="0" distR="0" wp14:anchorId="2CE6543A" wp14:editId="1A70904E">
            <wp:extent cx="5731510" cy="3816985"/>
            <wp:effectExtent l="0" t="0" r="2540" b="0"/>
            <wp:docPr id="599655607" name="Picture 43" descr="Prompts to improve email performance, illustrated in chatG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Prompts to improve email performance, illustrated in chatGP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816985"/>
                    </a:xfrm>
                    <a:prstGeom prst="rect">
                      <a:avLst/>
                    </a:prstGeom>
                    <a:noFill/>
                    <a:ln>
                      <a:noFill/>
                    </a:ln>
                  </pic:spPr>
                </pic:pic>
              </a:graphicData>
            </a:graphic>
          </wp:inline>
        </w:drawing>
      </w:r>
    </w:p>
    <w:p w14:paraId="2D84B5D3"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52. “Create a step-by-step guide for setting up and interpreting A/B tests on different elements of your emails, like subject lines, call-to-action buttons, and images, to optimize engagement.”</w:t>
      </w:r>
    </w:p>
    <w:p w14:paraId="57402A6E"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53. “Draft a plan for a regular email performance review meeting. Include key metrics to evaluate, potential discussion points, and strategies for implementing feedback into future campaigns.”</w:t>
      </w:r>
    </w:p>
    <w:p w14:paraId="53A8A270"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54. “Develop a checklist for troubleshooting common issues in email campaigns, such as low open rates or high unsubscribe rates. Include potential causes and remedial actions for each issue.”</w:t>
      </w:r>
    </w:p>
    <w:p w14:paraId="076C92C9"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 xml:space="preserve">55. “Outline a strategy for segmenting your email analytics to gain insights into different customer </w:t>
      </w:r>
      <w:proofErr w:type="spellStart"/>
      <w:r>
        <w:rPr>
          <w:rFonts w:ascii="Arial" w:hAnsi="Arial" w:cs="Arial"/>
          <w:color w:val="141414"/>
          <w:sz w:val="27"/>
          <w:szCs w:val="27"/>
        </w:rPr>
        <w:t>behaviors</w:t>
      </w:r>
      <w:proofErr w:type="spellEnd"/>
      <w:r>
        <w:rPr>
          <w:rFonts w:ascii="Arial" w:hAnsi="Arial" w:cs="Arial"/>
          <w:color w:val="141414"/>
          <w:sz w:val="27"/>
          <w:szCs w:val="27"/>
        </w:rPr>
        <w:t>. Explain how you would use this data to tailor future campaigns for better engagement.”</w:t>
      </w:r>
    </w:p>
    <w:p w14:paraId="6B47D24D"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 xml:space="preserve">56. “Create a guide for effectively using heat maps and click tracking in </w:t>
      </w:r>
      <w:proofErr w:type="spellStart"/>
      <w:r>
        <w:rPr>
          <w:rFonts w:ascii="Arial" w:hAnsi="Arial" w:cs="Arial"/>
          <w:color w:val="141414"/>
          <w:sz w:val="27"/>
          <w:szCs w:val="27"/>
        </w:rPr>
        <w:t>analyzing</w:t>
      </w:r>
      <w:proofErr w:type="spellEnd"/>
      <w:r>
        <w:rPr>
          <w:rFonts w:ascii="Arial" w:hAnsi="Arial" w:cs="Arial"/>
          <w:color w:val="141414"/>
          <w:sz w:val="27"/>
          <w:szCs w:val="27"/>
        </w:rPr>
        <w:t xml:space="preserve"> email engagement. Detail how to interpret these tools and apply the insights to improve email layout and content.”</w:t>
      </w:r>
    </w:p>
    <w:p w14:paraId="3D5BD766"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57. “Draft a process for regularly updating and maintaining your email marketing database. Include steps for cleaning out inactive subscribers and refreshing your list to improve overall campaign performance.”</w:t>
      </w:r>
    </w:p>
    <w:p w14:paraId="07632E9D"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lastRenderedPageBreak/>
        <w:t xml:space="preserve">58. “Develop a strategy for leveraging customer feedback from email surveys. Explain how to effectively collect and </w:t>
      </w:r>
      <w:proofErr w:type="spellStart"/>
      <w:r>
        <w:rPr>
          <w:rFonts w:ascii="Arial" w:hAnsi="Arial" w:cs="Arial"/>
          <w:color w:val="141414"/>
          <w:sz w:val="27"/>
          <w:szCs w:val="27"/>
        </w:rPr>
        <w:t>analyze</w:t>
      </w:r>
      <w:proofErr w:type="spellEnd"/>
      <w:r>
        <w:rPr>
          <w:rFonts w:ascii="Arial" w:hAnsi="Arial" w:cs="Arial"/>
          <w:color w:val="141414"/>
          <w:sz w:val="27"/>
          <w:szCs w:val="27"/>
        </w:rPr>
        <w:t xml:space="preserve"> this feedback to enhance your email marketing tactics.”</w:t>
      </w:r>
    </w:p>
    <w:p w14:paraId="02FFE640"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59. “Outline a method for measuring the return on investment (ROI) of your email marketing campaigns. Include the types of data to collect and how to calculate the ROI based on your business goals.”</w:t>
      </w:r>
    </w:p>
    <w:p w14:paraId="2E30D4FB"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60. “Create a system for benchmarking your email marketing performance against industry standards. Discuss how to find relevant benchmarks and use them to set goals and improve your campaigns.”</w:t>
      </w:r>
    </w:p>
    <w:p w14:paraId="22676FB7" w14:textId="77777777" w:rsidR="00D643E0" w:rsidRDefault="00D643E0" w:rsidP="00D643E0">
      <w:pPr>
        <w:pStyle w:val="Heading2"/>
        <w:shd w:val="clear" w:color="auto" w:fill="FFFFFF"/>
        <w:spacing w:before="0"/>
        <w:textAlignment w:val="baseline"/>
        <w:rPr>
          <w:rFonts w:ascii="var(--h2-family)" w:hAnsi="var(--h2-family)" w:cs="Times New Roman"/>
          <w:color w:val="141414"/>
          <w:sz w:val="36"/>
          <w:szCs w:val="36"/>
        </w:rPr>
      </w:pPr>
      <w:r>
        <w:rPr>
          <w:rFonts w:ascii="var(--h2-family)" w:hAnsi="var(--h2-family)"/>
          <w:color w:val="141414"/>
        </w:rPr>
        <w:t>Integrating Email with Marketing Strategies</w:t>
      </w:r>
    </w:p>
    <w:p w14:paraId="75357161"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61. “Develop a comprehensive plan to integrate email marketing with your social media strategy for [your company’s upcoming campaign]. Outline how you will use email to amplify social media content and vice versa, creating a cohesive cross-channel marketing experience.”</w:t>
      </w:r>
    </w:p>
    <w:p w14:paraId="1E4B9565" w14:textId="6ADFD72C" w:rsidR="00D643E0" w:rsidRDefault="00D643E0" w:rsidP="00D643E0">
      <w:pPr>
        <w:rPr>
          <w:rFonts w:ascii="Times New Roman" w:hAnsi="Times New Roman" w:cs="Times New Roman"/>
          <w:sz w:val="24"/>
          <w:szCs w:val="24"/>
        </w:rPr>
      </w:pPr>
      <w:r>
        <w:rPr>
          <w:noProof/>
        </w:rPr>
        <w:drawing>
          <wp:inline distT="0" distB="0" distL="0" distR="0" wp14:anchorId="1B39F703" wp14:editId="1024B27B">
            <wp:extent cx="5731510" cy="4335780"/>
            <wp:effectExtent l="0" t="0" r="2540" b="7620"/>
            <wp:docPr id="86923961" name="Picture 42" descr="Illustration explaining how to integrate email with broader marketing strate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llustration explaining how to integrate email with broader marketing strategi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4335780"/>
                    </a:xfrm>
                    <a:prstGeom prst="rect">
                      <a:avLst/>
                    </a:prstGeom>
                    <a:noFill/>
                    <a:ln>
                      <a:noFill/>
                    </a:ln>
                  </pic:spPr>
                </pic:pic>
              </a:graphicData>
            </a:graphic>
          </wp:inline>
        </w:drawing>
      </w:r>
    </w:p>
    <w:p w14:paraId="54AF009B"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 xml:space="preserve">62. “Create a strategy for utilizing email marketing to enhance the impact of an upcoming webinar or virtual event. Include how you’ll use emails to drive </w:t>
      </w:r>
      <w:r>
        <w:rPr>
          <w:rFonts w:ascii="Arial" w:hAnsi="Arial" w:cs="Arial"/>
          <w:color w:val="141414"/>
          <w:sz w:val="27"/>
          <w:szCs w:val="27"/>
        </w:rPr>
        <w:lastRenderedPageBreak/>
        <w:t>sign-ups, provide event information, and follow up post-event for feedback and further engagement.”</w:t>
      </w:r>
    </w:p>
    <w:p w14:paraId="58B72DFF"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63. “Draft a series of emails to complement a content marketing campaign focused on [specific topic or theme]. These emails should highlight key content pieces like blog posts or videos, driving traffic back to your website and encouraging deeper engagement.”</w:t>
      </w:r>
    </w:p>
    <w:p w14:paraId="066C7ADD"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64. “Plan an email campaign that aligns with an upcoming PR or media push for [new product launch or company announcement]. The emails should reinforce the messages in your PR efforts and provide an exclusive angle or deeper insight for your subscribers.”</w:t>
      </w:r>
    </w:p>
    <w:p w14:paraId="0AB220FE"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65. “Develop a strategy for using email to support a customer referral program. Explain how you’ll use email to educate subscribers about the program, encourage participation, and reward successful referrals.”</w:t>
      </w:r>
    </w:p>
    <w:p w14:paraId="6EA8664B"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66. “Create a series of emails designed to complement and promote a series of podcasts or video content related to [a specific topic relevant to your audience]. Outline how each email will highlight key takeaways from the episodes and encourage further engagement with the content.”</w:t>
      </w:r>
    </w:p>
    <w:p w14:paraId="4D694A06"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67. “Draft an email marketing plan to support a physical or online event, such as a sale or pop-up shop. Include pre-event hype, real-time updates, and post-event follow-ups that tie into the overall theme and goals of the event.”</w:t>
      </w:r>
    </w:p>
    <w:p w14:paraId="5B49AEE8"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68. “Plan a strategy for using email marketing to enhance customer loyalty programs. Discuss how emails can be used to inform customers about loyalty benefits, track their progress, and offer exclusive deals or early access to new products.”</w:t>
      </w:r>
    </w:p>
    <w:p w14:paraId="34C7D53F"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69. “Develop a process for integrating customer feedback from various channels into your email content strategy. This includes using insights from social media, customer service interactions, and product reviews to create more targeted and relevant email campaigns.”</w:t>
      </w:r>
    </w:p>
    <w:p w14:paraId="714C98FE" w14:textId="77777777" w:rsidR="00D643E0" w:rsidRDefault="00D643E0" w:rsidP="00D643E0">
      <w:pPr>
        <w:pStyle w:val="has-background"/>
        <w:shd w:val="clear" w:color="auto" w:fill="B8FFDD"/>
        <w:textAlignment w:val="baseline"/>
        <w:rPr>
          <w:rFonts w:ascii="Arial" w:hAnsi="Arial" w:cs="Arial"/>
          <w:color w:val="141414"/>
          <w:sz w:val="27"/>
          <w:szCs w:val="27"/>
        </w:rPr>
      </w:pPr>
      <w:r>
        <w:rPr>
          <w:rFonts w:ascii="Arial" w:hAnsi="Arial" w:cs="Arial"/>
          <w:color w:val="141414"/>
          <w:sz w:val="27"/>
          <w:szCs w:val="27"/>
        </w:rPr>
        <w:t>70. “Create a plan for an email series that supports a cross-promotional partnership with [another brand or influencer]. Outline how the emails will highlight the partnership, showcase the benefits of both brands and provide exclusive offers or content to subscribers.”</w:t>
      </w:r>
    </w:p>
    <w:p w14:paraId="63E9EAF8" w14:textId="77777777" w:rsidR="00D643E0" w:rsidRDefault="00D643E0" w:rsidP="00E73EAA">
      <w:pPr>
        <w:rPr>
          <w:rFonts w:ascii="Arial" w:hAnsi="Arial" w:cs="Arial"/>
          <w:color w:val="141414"/>
          <w:sz w:val="27"/>
          <w:szCs w:val="27"/>
          <w:shd w:val="clear" w:color="auto" w:fill="B8FFDD"/>
        </w:rPr>
      </w:pPr>
    </w:p>
    <w:p w14:paraId="27CFB3F2" w14:textId="77777777" w:rsidR="002729B1" w:rsidRDefault="002729B1" w:rsidP="002729B1">
      <w:pPr>
        <w:pStyle w:val="Heading1"/>
        <w:shd w:val="clear" w:color="auto" w:fill="FFFFFF"/>
        <w:spacing w:before="0" w:beforeAutospacing="0" w:after="0" w:afterAutospacing="0"/>
        <w:textAlignment w:val="baseline"/>
      </w:pPr>
      <w:r>
        <w:lastRenderedPageBreak/>
        <w:t xml:space="preserve">80 Best Stable Diffusion Anime Prompts </w:t>
      </w:r>
      <w:proofErr w:type="gramStart"/>
      <w:r>
        <w:t>To</w:t>
      </w:r>
      <w:proofErr w:type="gramEnd"/>
      <w:r>
        <w:t xml:space="preserve"> Generate Anime Characters</w:t>
      </w:r>
    </w:p>
    <w:p w14:paraId="2A82B806" w14:textId="77777777" w:rsidR="002729B1" w:rsidRDefault="002729B1" w:rsidP="002729B1">
      <w:pPr>
        <w:pStyle w:val="Heading3"/>
        <w:shd w:val="clear" w:color="auto" w:fill="FFFFFF"/>
        <w:spacing w:before="0" w:beforeAutospacing="0"/>
        <w:textAlignment w:val="baseline"/>
        <w:rPr>
          <w:rFonts w:ascii="var(--h3-family)" w:hAnsi="var(--h3-family)" w:cs="Arial"/>
          <w:color w:val="141414"/>
        </w:rPr>
      </w:pPr>
      <w:r>
        <w:rPr>
          <w:rFonts w:ascii="var(--h3-family)" w:hAnsi="var(--h3-family)" w:cs="Arial"/>
          <w:color w:val="141414"/>
        </w:rPr>
        <w:t>Stable Diffusion Anime Girl Prompts</w:t>
      </w:r>
    </w:p>
    <w:tbl>
      <w:tblPr>
        <w:tblW w:w="6196" w:type="dxa"/>
        <w:tblCellMar>
          <w:left w:w="0" w:type="dxa"/>
          <w:right w:w="0" w:type="dxa"/>
        </w:tblCellMar>
        <w:tblLook w:val="04A0" w:firstRow="1" w:lastRow="0" w:firstColumn="1" w:lastColumn="0" w:noHBand="0" w:noVBand="1"/>
      </w:tblPr>
      <w:tblGrid>
        <w:gridCol w:w="699"/>
        <w:gridCol w:w="5497"/>
      </w:tblGrid>
      <w:tr w:rsidR="002729B1" w14:paraId="674E09BF" w14:textId="77777777" w:rsidTr="002729B1">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3DA7CBE" w14:textId="77777777" w:rsidR="002729B1" w:rsidRDefault="002729B1">
            <w:pPr>
              <w:jc w:val="center"/>
              <w:rPr>
                <w:rFonts w:ascii="inherit" w:hAnsi="inherit" w:cs="Times New Roman"/>
                <w:b/>
                <w:bCs/>
                <w:sz w:val="23"/>
                <w:szCs w:val="23"/>
              </w:rPr>
            </w:pPr>
            <w:proofErr w:type="spellStart"/>
            <w:proofErr w:type="gramStart"/>
            <w:r>
              <w:rPr>
                <w:rFonts w:ascii="inherit" w:hAnsi="inherit"/>
                <w:b/>
                <w:bCs/>
                <w:sz w:val="23"/>
                <w:szCs w:val="23"/>
              </w:rPr>
              <w:t>S.No</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FF07891" w14:textId="77777777" w:rsidR="002729B1" w:rsidRDefault="002729B1">
            <w:pPr>
              <w:jc w:val="center"/>
              <w:rPr>
                <w:rFonts w:ascii="inherit" w:hAnsi="inherit"/>
                <w:b/>
                <w:bCs/>
                <w:sz w:val="23"/>
                <w:szCs w:val="23"/>
              </w:rPr>
            </w:pPr>
            <w:r>
              <w:rPr>
                <w:rFonts w:ascii="inherit" w:hAnsi="inherit"/>
                <w:b/>
                <w:bCs/>
                <w:sz w:val="23"/>
                <w:szCs w:val="23"/>
              </w:rPr>
              <w:t>Stable Diffusion Anime Girl Prompts</w:t>
            </w:r>
          </w:p>
        </w:tc>
      </w:tr>
      <w:tr w:rsidR="002729B1" w14:paraId="53F5DC18"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7D8D1A2" w14:textId="77777777" w:rsidR="002729B1" w:rsidRDefault="002729B1">
            <w:pPr>
              <w:rPr>
                <w:rFonts w:ascii="inherit" w:hAnsi="inherit"/>
                <w:sz w:val="27"/>
                <w:szCs w:val="27"/>
              </w:rPr>
            </w:pPr>
            <w:r>
              <w:rPr>
                <w:rFonts w:ascii="inherit" w:hAnsi="inherit"/>
                <w:sz w:val="27"/>
                <w:szCs w:val="27"/>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3EF0740" w14:textId="77777777" w:rsidR="002729B1" w:rsidRDefault="002729B1">
            <w:pPr>
              <w:rPr>
                <w:rFonts w:ascii="inherit" w:hAnsi="inherit"/>
                <w:sz w:val="27"/>
                <w:szCs w:val="27"/>
              </w:rPr>
            </w:pPr>
            <w:r>
              <w:rPr>
                <w:rFonts w:ascii="inherit" w:hAnsi="inherit"/>
                <w:sz w:val="27"/>
                <w:szCs w:val="27"/>
              </w:rPr>
              <w:t xml:space="preserve">“Anime key visual of a girl with black hair and glasses, official media, trending on </w:t>
            </w:r>
            <w:proofErr w:type="spellStart"/>
            <w:r>
              <w:rPr>
                <w:rFonts w:ascii="inherit" w:hAnsi="inherit"/>
                <w:sz w:val="27"/>
                <w:szCs w:val="27"/>
              </w:rPr>
              <w:t>pixiv</w:t>
            </w:r>
            <w:proofErr w:type="spellEnd"/>
            <w:r>
              <w:rPr>
                <w:rFonts w:ascii="inherit" w:hAnsi="inherit"/>
                <w:sz w:val="27"/>
                <w:szCs w:val="27"/>
              </w:rPr>
              <w:t>”</w:t>
            </w:r>
          </w:p>
        </w:tc>
      </w:tr>
      <w:tr w:rsidR="002729B1" w14:paraId="01985979"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A096741" w14:textId="77777777" w:rsidR="002729B1" w:rsidRDefault="002729B1">
            <w:pPr>
              <w:rPr>
                <w:rFonts w:ascii="inherit" w:hAnsi="inherit"/>
                <w:sz w:val="27"/>
                <w:szCs w:val="27"/>
              </w:rPr>
            </w:pPr>
            <w:r>
              <w:rPr>
                <w:rFonts w:ascii="inherit" w:hAnsi="inherit"/>
                <w:sz w:val="27"/>
                <w:szCs w:val="27"/>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5CAD69E" w14:textId="77777777" w:rsidR="002729B1" w:rsidRDefault="002729B1">
            <w:pPr>
              <w:rPr>
                <w:rFonts w:ascii="inherit" w:hAnsi="inherit"/>
                <w:sz w:val="27"/>
                <w:szCs w:val="27"/>
              </w:rPr>
            </w:pPr>
            <w:r>
              <w:rPr>
                <w:rFonts w:ascii="inherit" w:hAnsi="inherit"/>
                <w:sz w:val="27"/>
                <w:szCs w:val="27"/>
              </w:rPr>
              <w:t>“</w:t>
            </w:r>
            <w:proofErr w:type="gramStart"/>
            <w:r>
              <w:rPr>
                <w:rFonts w:ascii="inherit" w:hAnsi="inherit"/>
                <w:sz w:val="27"/>
                <w:szCs w:val="27"/>
              </w:rPr>
              <w:t>oil</w:t>
            </w:r>
            <w:proofErr w:type="gramEnd"/>
            <w:r>
              <w:rPr>
                <w:rFonts w:ascii="inherit" w:hAnsi="inherit"/>
                <w:sz w:val="27"/>
                <w:szCs w:val="27"/>
              </w:rPr>
              <w:t xml:space="preserve"> painting, </w:t>
            </w:r>
            <w:proofErr w:type="spellStart"/>
            <w:r>
              <w:rPr>
                <w:rFonts w:ascii="inherit" w:hAnsi="inherit"/>
                <w:sz w:val="27"/>
                <w:szCs w:val="27"/>
              </w:rPr>
              <w:t>yoji</w:t>
            </w:r>
            <w:proofErr w:type="spellEnd"/>
            <w:r>
              <w:rPr>
                <w:rFonts w:ascii="inherit" w:hAnsi="inherit"/>
                <w:sz w:val="27"/>
                <w:szCs w:val="27"/>
              </w:rPr>
              <w:t xml:space="preserve"> </w:t>
            </w:r>
            <w:proofErr w:type="spellStart"/>
            <w:r>
              <w:rPr>
                <w:rFonts w:ascii="inherit" w:hAnsi="inherit"/>
                <w:sz w:val="27"/>
                <w:szCs w:val="27"/>
              </w:rPr>
              <w:t>shinakawa</w:t>
            </w:r>
            <w:proofErr w:type="spellEnd"/>
            <w:r>
              <w:rPr>
                <w:rFonts w:ascii="inherit" w:hAnsi="inherit"/>
                <w:sz w:val="27"/>
                <w:szCs w:val="27"/>
              </w:rPr>
              <w:t xml:space="preserve">, studio </w:t>
            </w:r>
            <w:proofErr w:type="spellStart"/>
            <w:r>
              <w:rPr>
                <w:rFonts w:ascii="inherit" w:hAnsi="inherit"/>
                <w:sz w:val="27"/>
                <w:szCs w:val="27"/>
              </w:rPr>
              <w:t>gainax</w:t>
            </w:r>
            <w:proofErr w:type="spellEnd"/>
            <w:r>
              <w:rPr>
                <w:rFonts w:ascii="inherit" w:hAnsi="inherit"/>
                <w:sz w:val="27"/>
                <w:szCs w:val="27"/>
              </w:rPr>
              <w:t>, y2k design, anime girl floating in cereal, dramatic lighting”</w:t>
            </w:r>
          </w:p>
        </w:tc>
      </w:tr>
      <w:tr w:rsidR="002729B1" w14:paraId="2A4849E5"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CAD23FD" w14:textId="77777777" w:rsidR="002729B1" w:rsidRDefault="002729B1">
            <w:pPr>
              <w:rPr>
                <w:rFonts w:ascii="inherit" w:hAnsi="inherit"/>
                <w:sz w:val="27"/>
                <w:szCs w:val="27"/>
              </w:rPr>
            </w:pPr>
            <w:r>
              <w:rPr>
                <w:rFonts w:ascii="inherit" w:hAnsi="inherit"/>
                <w:sz w:val="27"/>
                <w:szCs w:val="27"/>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94A811F" w14:textId="77777777" w:rsidR="002729B1" w:rsidRDefault="002729B1">
            <w:pPr>
              <w:rPr>
                <w:rFonts w:ascii="inherit" w:hAnsi="inherit"/>
                <w:sz w:val="27"/>
                <w:szCs w:val="27"/>
              </w:rPr>
            </w:pPr>
            <w:r>
              <w:rPr>
                <w:rFonts w:ascii="inherit" w:hAnsi="inherit"/>
                <w:sz w:val="27"/>
                <w:szCs w:val="27"/>
              </w:rPr>
              <w:t xml:space="preserve">“Literature Club by </w:t>
            </w:r>
            <w:proofErr w:type="spellStart"/>
            <w:r>
              <w:rPr>
                <w:rFonts w:ascii="inherit" w:hAnsi="inherit"/>
                <w:sz w:val="27"/>
                <w:szCs w:val="27"/>
              </w:rPr>
              <w:t>krenz</w:t>
            </w:r>
            <w:proofErr w:type="spellEnd"/>
            <w:r>
              <w:rPr>
                <w:rFonts w:ascii="inherit" w:hAnsi="inherit"/>
                <w:sz w:val="27"/>
                <w:szCs w:val="27"/>
              </w:rPr>
              <w:t xml:space="preserve"> </w:t>
            </w:r>
            <w:proofErr w:type="spellStart"/>
            <w:r>
              <w:rPr>
                <w:rFonts w:ascii="inherit" w:hAnsi="inherit"/>
                <w:sz w:val="27"/>
                <w:szCs w:val="27"/>
              </w:rPr>
              <w:t>cushart</w:t>
            </w:r>
            <w:proofErr w:type="spellEnd"/>
            <w:r>
              <w:rPr>
                <w:rFonts w:ascii="inherit" w:hAnsi="inherit"/>
                <w:sz w:val="27"/>
                <w:szCs w:val="27"/>
              </w:rPr>
              <w:t xml:space="preserve">, </w:t>
            </w:r>
            <w:proofErr w:type="spellStart"/>
            <w:r>
              <w:rPr>
                <w:rFonts w:ascii="inherit" w:hAnsi="inherit"/>
                <w:sz w:val="27"/>
                <w:szCs w:val="27"/>
              </w:rPr>
              <w:t>stu_dts</w:t>
            </w:r>
            <w:proofErr w:type="spellEnd"/>
            <w:r>
              <w:rPr>
                <w:rFonts w:ascii="inherit" w:hAnsi="inherit"/>
                <w:sz w:val="27"/>
                <w:szCs w:val="27"/>
              </w:rPr>
              <w:t xml:space="preserve">, </w:t>
            </w:r>
            <w:proofErr w:type="spellStart"/>
            <w:r>
              <w:rPr>
                <w:rFonts w:ascii="inherit" w:hAnsi="inherit"/>
                <w:sz w:val="27"/>
                <w:szCs w:val="27"/>
              </w:rPr>
              <w:t>yoshiku</w:t>
            </w:r>
            <w:proofErr w:type="spellEnd"/>
            <w:r>
              <w:rPr>
                <w:rFonts w:ascii="inherit" w:hAnsi="inherit"/>
                <w:sz w:val="27"/>
                <w:szCs w:val="27"/>
              </w:rPr>
              <w:t xml:space="preserve">, </w:t>
            </w:r>
            <w:proofErr w:type="spellStart"/>
            <w:r>
              <w:rPr>
                <w:rFonts w:ascii="inherit" w:hAnsi="inherit"/>
                <w:sz w:val="27"/>
                <w:szCs w:val="27"/>
              </w:rPr>
              <w:t>wlop</w:t>
            </w:r>
            <w:proofErr w:type="spellEnd"/>
            <w:r>
              <w:rPr>
                <w:rFonts w:ascii="inherit" w:hAnsi="inherit"/>
                <w:sz w:val="27"/>
                <w:szCs w:val="27"/>
              </w:rPr>
              <w:t xml:space="preserve">, trending on </w:t>
            </w:r>
            <w:proofErr w:type="spellStart"/>
            <w:r>
              <w:rPr>
                <w:rFonts w:ascii="inherit" w:hAnsi="inherit"/>
                <w:sz w:val="27"/>
                <w:szCs w:val="27"/>
              </w:rPr>
              <w:t>ArtStation</w:t>
            </w:r>
            <w:proofErr w:type="spellEnd"/>
            <w:r>
              <w:rPr>
                <w:rFonts w:ascii="inherit" w:hAnsi="inherit"/>
                <w:sz w:val="27"/>
                <w:szCs w:val="27"/>
              </w:rPr>
              <w:t>, Pixiv”</w:t>
            </w:r>
          </w:p>
        </w:tc>
      </w:tr>
      <w:tr w:rsidR="002729B1" w14:paraId="318936D6"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247A28B" w14:textId="77777777" w:rsidR="002729B1" w:rsidRDefault="002729B1">
            <w:pPr>
              <w:rPr>
                <w:rFonts w:ascii="inherit" w:hAnsi="inherit"/>
                <w:sz w:val="27"/>
                <w:szCs w:val="27"/>
              </w:rPr>
            </w:pPr>
            <w:r>
              <w:rPr>
                <w:rFonts w:ascii="inherit" w:hAnsi="inherit"/>
                <w:sz w:val="27"/>
                <w:szCs w:val="27"/>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1338BDC" w14:textId="77777777" w:rsidR="002729B1" w:rsidRDefault="002729B1">
            <w:pPr>
              <w:rPr>
                <w:rFonts w:ascii="inherit" w:hAnsi="inherit"/>
                <w:sz w:val="27"/>
                <w:szCs w:val="27"/>
              </w:rPr>
            </w:pPr>
            <w:r>
              <w:rPr>
                <w:rFonts w:ascii="inherit" w:hAnsi="inherit"/>
                <w:sz w:val="27"/>
                <w:szCs w:val="27"/>
              </w:rPr>
              <w:t xml:space="preserve">“A manga key visual from That Time I got reincarnated in Romcom Anime as a Spider featuring a spider with a wolf, sharp, carefully drawn, detailed, beautiful, wallpaper 4K, Yen Press, Kyoto Animation, </w:t>
            </w:r>
            <w:proofErr w:type="spellStart"/>
            <w:r>
              <w:rPr>
                <w:rFonts w:ascii="inherit" w:hAnsi="inherit"/>
                <w:sz w:val="27"/>
                <w:szCs w:val="27"/>
              </w:rPr>
              <w:t>pixiv</w:t>
            </w:r>
            <w:proofErr w:type="spellEnd"/>
            <w:r>
              <w:rPr>
                <w:rFonts w:ascii="inherit" w:hAnsi="inherit"/>
                <w:sz w:val="27"/>
                <w:szCs w:val="27"/>
              </w:rPr>
              <w:t>, official media”</w:t>
            </w:r>
          </w:p>
        </w:tc>
      </w:tr>
      <w:tr w:rsidR="002729B1" w14:paraId="5641FD83"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8098742" w14:textId="77777777" w:rsidR="002729B1" w:rsidRDefault="002729B1">
            <w:pPr>
              <w:rPr>
                <w:rFonts w:ascii="inherit" w:hAnsi="inherit"/>
                <w:sz w:val="27"/>
                <w:szCs w:val="27"/>
              </w:rPr>
            </w:pPr>
            <w:r>
              <w:rPr>
                <w:rFonts w:ascii="inherit" w:hAnsi="inherit"/>
                <w:sz w:val="27"/>
                <w:szCs w:val="27"/>
              </w:rPr>
              <w:t>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096DA50" w14:textId="77777777" w:rsidR="002729B1" w:rsidRDefault="002729B1">
            <w:pPr>
              <w:rPr>
                <w:rFonts w:ascii="inherit" w:hAnsi="inherit"/>
                <w:sz w:val="27"/>
                <w:szCs w:val="27"/>
              </w:rPr>
            </w:pPr>
            <w:r>
              <w:rPr>
                <w:rFonts w:ascii="inherit" w:hAnsi="inherit"/>
                <w:sz w:val="27"/>
                <w:szCs w:val="27"/>
              </w:rPr>
              <w:t>“</w:t>
            </w:r>
            <w:proofErr w:type="gramStart"/>
            <w:r>
              <w:rPr>
                <w:rFonts w:ascii="inherit" w:hAnsi="inherit"/>
                <w:sz w:val="27"/>
                <w:szCs w:val="27"/>
              </w:rPr>
              <w:t>portrait</w:t>
            </w:r>
            <w:proofErr w:type="gramEnd"/>
            <w:r>
              <w:rPr>
                <w:rFonts w:ascii="inherit" w:hAnsi="inherit"/>
                <w:sz w:val="27"/>
                <w:szCs w:val="27"/>
              </w:rPr>
              <w:t xml:space="preserve"> of cute girl, cloudy sky background lush landscape illustration concept art anime key visual trending </w:t>
            </w:r>
            <w:proofErr w:type="spellStart"/>
            <w:r>
              <w:rPr>
                <w:rFonts w:ascii="inherit" w:hAnsi="inherit"/>
                <w:sz w:val="27"/>
                <w:szCs w:val="27"/>
              </w:rPr>
              <w:t>pixiv</w:t>
            </w:r>
            <w:proofErr w:type="spellEnd"/>
            <w:r>
              <w:rPr>
                <w:rFonts w:ascii="inherit" w:hAnsi="inherit"/>
                <w:sz w:val="27"/>
                <w:szCs w:val="27"/>
              </w:rPr>
              <w:t xml:space="preserve"> </w:t>
            </w:r>
            <w:proofErr w:type="spellStart"/>
            <w:r>
              <w:rPr>
                <w:rFonts w:ascii="inherit" w:hAnsi="inherit"/>
                <w:sz w:val="27"/>
                <w:szCs w:val="27"/>
              </w:rPr>
              <w:t>fanbox</w:t>
            </w:r>
            <w:proofErr w:type="spellEnd"/>
            <w:r>
              <w:rPr>
                <w:rFonts w:ascii="inherit" w:hAnsi="inherit"/>
                <w:sz w:val="27"/>
                <w:szCs w:val="27"/>
              </w:rPr>
              <w:t xml:space="preserve"> by </w:t>
            </w:r>
            <w:proofErr w:type="spellStart"/>
            <w:r>
              <w:rPr>
                <w:rFonts w:ascii="inherit" w:hAnsi="inherit"/>
                <w:sz w:val="27"/>
                <w:szCs w:val="27"/>
              </w:rPr>
              <w:t>wlop</w:t>
            </w:r>
            <w:proofErr w:type="spellEnd"/>
            <w:r>
              <w:rPr>
                <w:rFonts w:ascii="inherit" w:hAnsi="inherit"/>
                <w:sz w:val="27"/>
                <w:szCs w:val="27"/>
              </w:rPr>
              <w:t xml:space="preserve"> and </w:t>
            </w:r>
            <w:proofErr w:type="spellStart"/>
            <w:r>
              <w:rPr>
                <w:rFonts w:ascii="inherit" w:hAnsi="inherit"/>
                <w:sz w:val="27"/>
                <w:szCs w:val="27"/>
              </w:rPr>
              <w:t>greg</w:t>
            </w:r>
            <w:proofErr w:type="spellEnd"/>
            <w:r>
              <w:rPr>
                <w:rFonts w:ascii="inherit" w:hAnsi="inherit"/>
                <w:sz w:val="27"/>
                <w:szCs w:val="27"/>
              </w:rPr>
              <w:t xml:space="preserve"> </w:t>
            </w:r>
            <w:proofErr w:type="spellStart"/>
            <w:r>
              <w:rPr>
                <w:rFonts w:ascii="inherit" w:hAnsi="inherit"/>
                <w:sz w:val="27"/>
                <w:szCs w:val="27"/>
              </w:rPr>
              <w:t>rutkowski</w:t>
            </w:r>
            <w:proofErr w:type="spellEnd"/>
            <w:r>
              <w:rPr>
                <w:rFonts w:ascii="inherit" w:hAnsi="inherit"/>
                <w:sz w:val="27"/>
                <w:szCs w:val="27"/>
              </w:rPr>
              <w:t xml:space="preserve"> and </w:t>
            </w:r>
            <w:proofErr w:type="spellStart"/>
            <w:r>
              <w:rPr>
                <w:rFonts w:ascii="inherit" w:hAnsi="inherit"/>
                <w:sz w:val="27"/>
                <w:szCs w:val="27"/>
              </w:rPr>
              <w:t>makoto</w:t>
            </w:r>
            <w:proofErr w:type="spellEnd"/>
            <w:r>
              <w:rPr>
                <w:rFonts w:ascii="inherit" w:hAnsi="inherit"/>
                <w:sz w:val="27"/>
                <w:szCs w:val="27"/>
              </w:rPr>
              <w:t xml:space="preserve"> </w:t>
            </w:r>
            <w:proofErr w:type="spellStart"/>
            <w:r>
              <w:rPr>
                <w:rFonts w:ascii="inherit" w:hAnsi="inherit"/>
                <w:sz w:val="27"/>
                <w:szCs w:val="27"/>
              </w:rPr>
              <w:t>shinkai</w:t>
            </w:r>
            <w:proofErr w:type="spellEnd"/>
            <w:r>
              <w:rPr>
                <w:rFonts w:ascii="inherit" w:hAnsi="inherit"/>
                <w:sz w:val="27"/>
                <w:szCs w:val="27"/>
              </w:rPr>
              <w:t xml:space="preserve"> and studio </w:t>
            </w:r>
            <w:proofErr w:type="spellStart"/>
            <w:r>
              <w:rPr>
                <w:rFonts w:ascii="inherit" w:hAnsi="inherit"/>
                <w:sz w:val="27"/>
                <w:szCs w:val="27"/>
              </w:rPr>
              <w:t>ghibli</w:t>
            </w:r>
            <w:proofErr w:type="spellEnd"/>
            <w:r>
              <w:rPr>
                <w:rFonts w:ascii="inherit" w:hAnsi="inherit"/>
                <w:sz w:val="27"/>
                <w:szCs w:val="27"/>
              </w:rPr>
              <w:t>”</w:t>
            </w:r>
          </w:p>
        </w:tc>
      </w:tr>
      <w:tr w:rsidR="002729B1" w14:paraId="5181414A"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CA76B3F" w14:textId="77777777" w:rsidR="002729B1" w:rsidRDefault="002729B1">
            <w:pPr>
              <w:rPr>
                <w:rFonts w:ascii="inherit" w:hAnsi="inherit"/>
                <w:sz w:val="27"/>
                <w:szCs w:val="27"/>
              </w:rPr>
            </w:pPr>
            <w:r>
              <w:rPr>
                <w:rFonts w:ascii="inherit" w:hAnsi="inherit"/>
                <w:sz w:val="27"/>
                <w:szCs w:val="27"/>
              </w:rPr>
              <w:t>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DCA35DC" w14:textId="77777777" w:rsidR="002729B1" w:rsidRDefault="002729B1">
            <w:pPr>
              <w:rPr>
                <w:rFonts w:ascii="inherit" w:hAnsi="inherit"/>
                <w:sz w:val="27"/>
                <w:szCs w:val="27"/>
              </w:rPr>
            </w:pPr>
            <w:r>
              <w:rPr>
                <w:rFonts w:ascii="inherit" w:hAnsi="inherit"/>
                <w:sz w:val="27"/>
                <w:szCs w:val="27"/>
              </w:rPr>
              <w:t>“</w:t>
            </w:r>
            <w:proofErr w:type="gramStart"/>
            <w:r>
              <w:rPr>
                <w:rFonts w:ascii="inherit" w:hAnsi="inherit"/>
                <w:sz w:val="27"/>
                <w:szCs w:val="27"/>
              </w:rPr>
              <w:t>full</w:t>
            </w:r>
            <w:proofErr w:type="gramEnd"/>
            <w:r>
              <w:rPr>
                <w:rFonts w:ascii="inherit" w:hAnsi="inherit"/>
                <w:sz w:val="27"/>
                <w:szCs w:val="27"/>
              </w:rPr>
              <w:t xml:space="preserve"> shot of </w:t>
            </w:r>
            <w:proofErr w:type="spellStart"/>
            <w:r>
              <w:rPr>
                <w:rFonts w:ascii="inherit" w:hAnsi="inherit"/>
                <w:sz w:val="27"/>
                <w:szCs w:val="27"/>
              </w:rPr>
              <w:t>rimuru</w:t>
            </w:r>
            <w:proofErr w:type="spellEnd"/>
            <w:r>
              <w:rPr>
                <w:rFonts w:ascii="inherit" w:hAnsi="inherit"/>
                <w:sz w:val="27"/>
                <w:szCs w:val="27"/>
              </w:rPr>
              <w:t xml:space="preserve"> tempest, sky blue straight hair, long bangs, with amber eyes, wearing a fancy black jacket, high collar, ultra detailed, brush strokes, digital painting, cinematic, </w:t>
            </w:r>
            <w:proofErr w:type="spellStart"/>
            <w:r>
              <w:rPr>
                <w:rFonts w:ascii="inherit" w:hAnsi="inherit"/>
                <w:sz w:val="27"/>
                <w:szCs w:val="27"/>
              </w:rPr>
              <w:t>wlop</w:t>
            </w:r>
            <w:proofErr w:type="spellEnd"/>
            <w:r>
              <w:rPr>
                <w:rFonts w:ascii="inherit" w:hAnsi="inherit"/>
                <w:sz w:val="27"/>
                <w:szCs w:val="27"/>
              </w:rPr>
              <w:t xml:space="preserve"> </w:t>
            </w:r>
            <w:proofErr w:type="spellStart"/>
            <w:r>
              <w:rPr>
                <w:rFonts w:ascii="inherit" w:hAnsi="inherit"/>
                <w:sz w:val="27"/>
                <w:szCs w:val="27"/>
              </w:rPr>
              <w:t>artstation</w:t>
            </w:r>
            <w:proofErr w:type="spellEnd"/>
            <w:r>
              <w:rPr>
                <w:rFonts w:ascii="inherit" w:hAnsi="inherit"/>
                <w:sz w:val="27"/>
                <w:szCs w:val="27"/>
              </w:rPr>
              <w:t xml:space="preserve">, closeup, </w:t>
            </w:r>
            <w:proofErr w:type="spellStart"/>
            <w:r>
              <w:rPr>
                <w:rFonts w:ascii="inherit" w:hAnsi="inherit"/>
                <w:sz w:val="27"/>
                <w:szCs w:val="27"/>
              </w:rPr>
              <w:t>pixiv</w:t>
            </w:r>
            <w:proofErr w:type="spellEnd"/>
            <w:r>
              <w:rPr>
                <w:rFonts w:ascii="inherit" w:hAnsi="inherit"/>
                <w:sz w:val="27"/>
                <w:szCs w:val="27"/>
              </w:rPr>
              <w:t xml:space="preserve">, intense, intimidating glare, photorealistic, overpowering, </w:t>
            </w:r>
            <w:proofErr w:type="spellStart"/>
            <w:r>
              <w:rPr>
                <w:rFonts w:ascii="inherit" w:hAnsi="inherit"/>
                <w:sz w:val="27"/>
                <w:szCs w:val="27"/>
              </w:rPr>
              <w:t>makoto</w:t>
            </w:r>
            <w:proofErr w:type="spellEnd"/>
            <w:r>
              <w:rPr>
                <w:rFonts w:ascii="inherit" w:hAnsi="inherit"/>
                <w:sz w:val="27"/>
                <w:szCs w:val="27"/>
              </w:rPr>
              <w:t xml:space="preserve"> </w:t>
            </w:r>
            <w:proofErr w:type="spellStart"/>
            <w:r>
              <w:rPr>
                <w:rFonts w:ascii="inherit" w:hAnsi="inherit"/>
                <w:sz w:val="27"/>
                <w:szCs w:val="27"/>
              </w:rPr>
              <w:t>shinkai</w:t>
            </w:r>
            <w:proofErr w:type="spellEnd"/>
            <w:r>
              <w:rPr>
                <w:rFonts w:ascii="inherit" w:hAnsi="inherit"/>
                <w:sz w:val="27"/>
                <w:szCs w:val="27"/>
              </w:rPr>
              <w:t xml:space="preserve">, </w:t>
            </w:r>
            <w:proofErr w:type="spellStart"/>
            <w:r>
              <w:rPr>
                <w:rFonts w:ascii="inherit" w:hAnsi="inherit"/>
                <w:sz w:val="27"/>
                <w:szCs w:val="27"/>
              </w:rPr>
              <w:t>rossdraws</w:t>
            </w:r>
            <w:proofErr w:type="spellEnd"/>
            <w:r>
              <w:rPr>
                <w:rFonts w:ascii="inherit" w:hAnsi="inherit"/>
                <w:sz w:val="27"/>
                <w:szCs w:val="27"/>
              </w:rPr>
              <w:t xml:space="preserve">, </w:t>
            </w:r>
            <w:proofErr w:type="spellStart"/>
            <w:r>
              <w:rPr>
                <w:rFonts w:ascii="inherit" w:hAnsi="inherit"/>
                <w:sz w:val="27"/>
                <w:szCs w:val="27"/>
              </w:rPr>
              <w:t>andy</w:t>
            </w:r>
            <w:proofErr w:type="spellEnd"/>
            <w:r>
              <w:rPr>
                <w:rFonts w:ascii="inherit" w:hAnsi="inherit"/>
                <w:sz w:val="27"/>
                <w:szCs w:val="27"/>
              </w:rPr>
              <w:t xml:space="preserve"> </w:t>
            </w:r>
            <w:proofErr w:type="spellStart"/>
            <w:r>
              <w:rPr>
                <w:rFonts w:ascii="inherit" w:hAnsi="inherit"/>
                <w:sz w:val="27"/>
                <w:szCs w:val="27"/>
              </w:rPr>
              <w:t>warhol</w:t>
            </w:r>
            <w:proofErr w:type="spellEnd"/>
            <w:r>
              <w:rPr>
                <w:rFonts w:ascii="inherit" w:hAnsi="inherit"/>
                <w:sz w:val="27"/>
                <w:szCs w:val="27"/>
              </w:rPr>
              <w:t>”</w:t>
            </w:r>
          </w:p>
        </w:tc>
      </w:tr>
      <w:tr w:rsidR="002729B1" w14:paraId="5F327F53"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6B2A433" w14:textId="77777777" w:rsidR="002729B1" w:rsidRDefault="002729B1">
            <w:pPr>
              <w:rPr>
                <w:rFonts w:ascii="inherit" w:hAnsi="inherit"/>
                <w:sz w:val="27"/>
                <w:szCs w:val="27"/>
              </w:rPr>
            </w:pPr>
            <w:r>
              <w:rPr>
                <w:rFonts w:ascii="inherit" w:hAnsi="inherit"/>
                <w:sz w:val="27"/>
                <w:szCs w:val="27"/>
              </w:rPr>
              <w:lastRenderedPageBreak/>
              <w:t>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E521D14" w14:textId="77777777" w:rsidR="002729B1" w:rsidRDefault="002729B1">
            <w:pPr>
              <w:rPr>
                <w:rFonts w:ascii="inherit" w:hAnsi="inherit"/>
                <w:sz w:val="27"/>
                <w:szCs w:val="27"/>
              </w:rPr>
            </w:pPr>
            <w:r>
              <w:rPr>
                <w:rFonts w:ascii="inherit" w:hAnsi="inherit"/>
                <w:sz w:val="27"/>
                <w:szCs w:val="27"/>
              </w:rPr>
              <w:t xml:space="preserve">“a portrait of anime </w:t>
            </w:r>
            <w:proofErr w:type="spellStart"/>
            <w:r>
              <w:rPr>
                <w:rFonts w:ascii="inherit" w:hAnsi="inherit"/>
                <w:sz w:val="27"/>
                <w:szCs w:val="27"/>
              </w:rPr>
              <w:t>ukrainian</w:t>
            </w:r>
            <w:proofErr w:type="spellEnd"/>
            <w:r>
              <w:rPr>
                <w:rFonts w:ascii="inherit" w:hAnsi="inherit"/>
                <w:sz w:val="27"/>
                <w:szCs w:val="27"/>
              </w:rPr>
              <w:t xml:space="preserve"> blue and yellow girl, concept art, trending on </w:t>
            </w:r>
            <w:proofErr w:type="spellStart"/>
            <w:r>
              <w:rPr>
                <w:rFonts w:ascii="inherit" w:hAnsi="inherit"/>
                <w:sz w:val="27"/>
                <w:szCs w:val="27"/>
              </w:rPr>
              <w:t>artstation</w:t>
            </w:r>
            <w:proofErr w:type="spellEnd"/>
            <w:r>
              <w:rPr>
                <w:rFonts w:ascii="inherit" w:hAnsi="inherit"/>
                <w:sz w:val="27"/>
                <w:szCs w:val="27"/>
              </w:rPr>
              <w:t>, highly detailed, intricate, sharp focus, digital art, 8 k”</w:t>
            </w:r>
          </w:p>
        </w:tc>
      </w:tr>
      <w:tr w:rsidR="002729B1" w14:paraId="2397D719"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F4B851F" w14:textId="77777777" w:rsidR="002729B1" w:rsidRDefault="002729B1">
            <w:pPr>
              <w:rPr>
                <w:rFonts w:ascii="inherit" w:hAnsi="inherit"/>
                <w:sz w:val="27"/>
                <w:szCs w:val="27"/>
              </w:rPr>
            </w:pPr>
            <w:r>
              <w:rPr>
                <w:rFonts w:ascii="inherit" w:hAnsi="inherit"/>
                <w:sz w:val="27"/>
                <w:szCs w:val="27"/>
              </w:rPr>
              <w:t>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F3EB44C" w14:textId="77777777" w:rsidR="002729B1" w:rsidRDefault="002729B1">
            <w:pPr>
              <w:rPr>
                <w:rFonts w:ascii="inherit" w:hAnsi="inherit"/>
                <w:sz w:val="27"/>
                <w:szCs w:val="27"/>
              </w:rPr>
            </w:pPr>
            <w:r>
              <w:rPr>
                <w:rFonts w:ascii="inherit" w:hAnsi="inherit"/>
                <w:sz w:val="27"/>
                <w:szCs w:val="27"/>
              </w:rPr>
              <w:t>“Anime girl, swimsuit, red eyes, brown hair”</w:t>
            </w:r>
          </w:p>
        </w:tc>
      </w:tr>
      <w:tr w:rsidR="002729B1" w14:paraId="1BC4F5EC"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323ADEE" w14:textId="77777777" w:rsidR="002729B1" w:rsidRDefault="002729B1">
            <w:pPr>
              <w:rPr>
                <w:rFonts w:ascii="inherit" w:hAnsi="inherit"/>
                <w:sz w:val="27"/>
                <w:szCs w:val="27"/>
              </w:rPr>
            </w:pPr>
            <w:r>
              <w:rPr>
                <w:rFonts w:ascii="inherit" w:hAnsi="inherit"/>
                <w:sz w:val="27"/>
                <w:szCs w:val="27"/>
              </w:rPr>
              <w:t>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AD440C0" w14:textId="77777777" w:rsidR="002729B1" w:rsidRDefault="002729B1">
            <w:pPr>
              <w:rPr>
                <w:rFonts w:ascii="inherit" w:hAnsi="inherit"/>
                <w:sz w:val="27"/>
                <w:szCs w:val="27"/>
              </w:rPr>
            </w:pPr>
            <w:r>
              <w:rPr>
                <w:rFonts w:ascii="inherit" w:hAnsi="inherit"/>
                <w:sz w:val="27"/>
                <w:szCs w:val="27"/>
              </w:rPr>
              <w:t>“</w:t>
            </w:r>
            <w:proofErr w:type="gramStart"/>
            <w:r>
              <w:rPr>
                <w:rFonts w:ascii="inherit" w:hAnsi="inherit"/>
                <w:sz w:val="27"/>
                <w:szCs w:val="27"/>
              </w:rPr>
              <w:t>pretty</w:t>
            </w:r>
            <w:proofErr w:type="gramEnd"/>
            <w:r>
              <w:rPr>
                <w:rFonts w:ascii="inherit" w:hAnsi="inherit"/>
                <w:sz w:val="27"/>
                <w:szCs w:val="27"/>
              </w:rPr>
              <w:t xml:space="preserve"> cyborg lady, lots of details, </w:t>
            </w:r>
            <w:proofErr w:type="spellStart"/>
            <w:r>
              <w:rPr>
                <w:rFonts w:ascii="inherit" w:hAnsi="inherit"/>
                <w:sz w:val="27"/>
                <w:szCs w:val="27"/>
              </w:rPr>
              <w:t>sakura</w:t>
            </w:r>
            <w:proofErr w:type="spellEnd"/>
            <w:r>
              <w:rPr>
                <w:rFonts w:ascii="inherit" w:hAnsi="inherit"/>
                <w:sz w:val="27"/>
                <w:szCs w:val="27"/>
              </w:rPr>
              <w:t xml:space="preserve"> flowers, fine art, futuristic setting”</w:t>
            </w:r>
          </w:p>
        </w:tc>
      </w:tr>
      <w:tr w:rsidR="002729B1" w14:paraId="63FDEE0C"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E1B0EFC" w14:textId="77777777" w:rsidR="002729B1" w:rsidRDefault="002729B1">
            <w:pPr>
              <w:rPr>
                <w:rFonts w:ascii="inherit" w:hAnsi="inherit"/>
                <w:sz w:val="27"/>
                <w:szCs w:val="27"/>
              </w:rPr>
            </w:pPr>
            <w:r>
              <w:rPr>
                <w:rFonts w:ascii="inherit" w:hAnsi="inherit"/>
                <w:sz w:val="27"/>
                <w:szCs w:val="27"/>
              </w:rPr>
              <w:t>10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F1AD8DA" w14:textId="77777777" w:rsidR="002729B1" w:rsidRDefault="002729B1">
            <w:pPr>
              <w:rPr>
                <w:rFonts w:ascii="inherit" w:hAnsi="inherit"/>
                <w:sz w:val="27"/>
                <w:szCs w:val="27"/>
              </w:rPr>
            </w:pPr>
            <w:r>
              <w:rPr>
                <w:rFonts w:ascii="inherit" w:hAnsi="inherit"/>
                <w:sz w:val="27"/>
                <w:szCs w:val="27"/>
              </w:rPr>
              <w:t>“</w:t>
            </w:r>
            <w:proofErr w:type="gramStart"/>
            <w:r>
              <w:rPr>
                <w:rFonts w:ascii="inherit" w:hAnsi="inherit"/>
                <w:sz w:val="27"/>
                <w:szCs w:val="27"/>
              </w:rPr>
              <w:t>elegant</w:t>
            </w:r>
            <w:proofErr w:type="gramEnd"/>
            <w:r>
              <w:rPr>
                <w:rFonts w:ascii="inherit" w:hAnsi="inherit"/>
                <w:sz w:val="27"/>
                <w:szCs w:val="27"/>
              </w:rPr>
              <w:t xml:space="preserve"> girl in urban outfit, cute fine face, rounded eyes, digital painting, fan art, </w:t>
            </w:r>
            <w:proofErr w:type="spellStart"/>
            <w:r>
              <w:rPr>
                <w:rFonts w:ascii="inherit" w:hAnsi="inherit"/>
                <w:sz w:val="27"/>
                <w:szCs w:val="27"/>
              </w:rPr>
              <w:t>pixiv</w:t>
            </w:r>
            <w:proofErr w:type="spellEnd"/>
            <w:r>
              <w:rPr>
                <w:rFonts w:ascii="inherit" w:hAnsi="inherit"/>
                <w:sz w:val="27"/>
                <w:szCs w:val="27"/>
              </w:rPr>
              <w:t xml:space="preserve">, by Ilya </w:t>
            </w:r>
            <w:proofErr w:type="spellStart"/>
            <w:r>
              <w:rPr>
                <w:rFonts w:ascii="inherit" w:hAnsi="inherit"/>
                <w:sz w:val="27"/>
                <w:szCs w:val="27"/>
              </w:rPr>
              <w:t>Kuvshinov</w:t>
            </w:r>
            <w:proofErr w:type="spellEnd"/>
            <w:r>
              <w:rPr>
                <w:rFonts w:ascii="inherit" w:hAnsi="inherit"/>
                <w:sz w:val="27"/>
                <w:szCs w:val="27"/>
              </w:rPr>
              <w:t xml:space="preserve">, </w:t>
            </w:r>
            <w:proofErr w:type="spellStart"/>
            <w:r>
              <w:rPr>
                <w:rFonts w:ascii="inherit" w:hAnsi="inherit"/>
                <w:sz w:val="27"/>
                <w:szCs w:val="27"/>
              </w:rPr>
              <w:t>katsuhiro</w:t>
            </w:r>
            <w:proofErr w:type="spellEnd"/>
            <w:r>
              <w:rPr>
                <w:rFonts w:ascii="inherit" w:hAnsi="inherit"/>
                <w:sz w:val="27"/>
                <w:szCs w:val="27"/>
              </w:rPr>
              <w:t xml:space="preserve"> </w:t>
            </w:r>
            <w:proofErr w:type="spellStart"/>
            <w:r>
              <w:rPr>
                <w:rFonts w:ascii="inherit" w:hAnsi="inherit"/>
                <w:sz w:val="27"/>
                <w:szCs w:val="27"/>
              </w:rPr>
              <w:t>otomo</w:t>
            </w:r>
            <w:proofErr w:type="spellEnd"/>
            <w:r>
              <w:rPr>
                <w:rFonts w:ascii="inherit" w:hAnsi="inherit"/>
                <w:sz w:val="27"/>
                <w:szCs w:val="27"/>
              </w:rPr>
              <w:t xml:space="preserve"> ghost-in-the-shell, </w:t>
            </w:r>
            <w:proofErr w:type="spellStart"/>
            <w:r>
              <w:rPr>
                <w:rFonts w:ascii="inherit" w:hAnsi="inherit"/>
                <w:sz w:val="27"/>
                <w:szCs w:val="27"/>
              </w:rPr>
              <w:t>magali</w:t>
            </w:r>
            <w:proofErr w:type="spellEnd"/>
            <w:r>
              <w:rPr>
                <w:rFonts w:ascii="inherit" w:hAnsi="inherit"/>
                <w:sz w:val="27"/>
                <w:szCs w:val="27"/>
              </w:rPr>
              <w:t xml:space="preserve"> </w:t>
            </w:r>
            <w:proofErr w:type="spellStart"/>
            <w:r>
              <w:rPr>
                <w:rFonts w:ascii="inherit" w:hAnsi="inherit"/>
                <w:sz w:val="27"/>
                <w:szCs w:val="27"/>
              </w:rPr>
              <w:t>villeneuve</w:t>
            </w:r>
            <w:proofErr w:type="spellEnd"/>
            <w:r>
              <w:rPr>
                <w:rFonts w:ascii="inherit" w:hAnsi="inherit"/>
                <w:sz w:val="27"/>
                <w:szCs w:val="27"/>
              </w:rPr>
              <w:t xml:space="preserve">, </w:t>
            </w:r>
            <w:proofErr w:type="spellStart"/>
            <w:r>
              <w:rPr>
                <w:rFonts w:ascii="inherit" w:hAnsi="inherit"/>
                <w:sz w:val="27"/>
                <w:szCs w:val="27"/>
              </w:rPr>
              <w:t>artgerm</w:t>
            </w:r>
            <w:proofErr w:type="spellEnd"/>
            <w:r>
              <w:rPr>
                <w:rFonts w:ascii="inherit" w:hAnsi="inherit"/>
                <w:sz w:val="27"/>
                <w:szCs w:val="27"/>
              </w:rPr>
              <w:t>, Jeremy Lipkin and Michael Garmash and Rob Rey”</w:t>
            </w:r>
          </w:p>
        </w:tc>
      </w:tr>
      <w:tr w:rsidR="002729B1" w14:paraId="1E9E8C3A"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FA22DCF" w14:textId="77777777" w:rsidR="002729B1" w:rsidRDefault="002729B1">
            <w:pPr>
              <w:rPr>
                <w:rFonts w:ascii="inherit" w:hAnsi="inherit"/>
                <w:sz w:val="27"/>
                <w:szCs w:val="27"/>
              </w:rPr>
            </w:pPr>
            <w:r>
              <w:rPr>
                <w:rFonts w:ascii="inherit" w:hAnsi="inherit"/>
                <w:sz w:val="27"/>
                <w:szCs w:val="27"/>
              </w:rPr>
              <w:t>11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BC423CF" w14:textId="77777777" w:rsidR="002729B1" w:rsidRDefault="002729B1">
            <w:pPr>
              <w:rPr>
                <w:rFonts w:ascii="inherit" w:hAnsi="inherit"/>
                <w:sz w:val="27"/>
                <w:szCs w:val="27"/>
              </w:rPr>
            </w:pPr>
            <w:r>
              <w:rPr>
                <w:rFonts w:ascii="inherit" w:hAnsi="inherit"/>
                <w:sz w:val="27"/>
                <w:szCs w:val="27"/>
              </w:rPr>
              <w:t>“</w:t>
            </w:r>
            <w:proofErr w:type="gramStart"/>
            <w:r>
              <w:rPr>
                <w:rFonts w:ascii="inherit" w:hAnsi="inherit"/>
                <w:sz w:val="27"/>
                <w:szCs w:val="27"/>
              </w:rPr>
              <w:t>anime</w:t>
            </w:r>
            <w:proofErr w:type="gramEnd"/>
            <w:r>
              <w:rPr>
                <w:rFonts w:ascii="inherit" w:hAnsi="inherit"/>
                <w:sz w:val="27"/>
                <w:szCs w:val="27"/>
              </w:rPr>
              <w:t xml:space="preserve"> style environmental wide shot of a chaotic arcade at night playing an arcade game; woman with long white messy hair, wolf ears, wolf tail, human head, hoodie, tie, blue eyes; by Hajime </w:t>
            </w:r>
            <w:proofErr w:type="spellStart"/>
            <w:r>
              <w:rPr>
                <w:rFonts w:ascii="inherit" w:hAnsi="inherit"/>
                <w:sz w:val="27"/>
                <w:szCs w:val="27"/>
              </w:rPr>
              <w:t>Sorayama</w:t>
            </w:r>
            <w:proofErr w:type="spellEnd"/>
            <w:r>
              <w:rPr>
                <w:rFonts w:ascii="inherit" w:hAnsi="inherit"/>
                <w:sz w:val="27"/>
                <w:szCs w:val="27"/>
              </w:rPr>
              <w:t xml:space="preserve">, Greg </w:t>
            </w:r>
            <w:proofErr w:type="spellStart"/>
            <w:r>
              <w:rPr>
                <w:rFonts w:ascii="inherit" w:hAnsi="inherit"/>
                <w:sz w:val="27"/>
                <w:szCs w:val="27"/>
              </w:rPr>
              <w:t>Tocchini</w:t>
            </w:r>
            <w:proofErr w:type="spellEnd"/>
            <w:r>
              <w:rPr>
                <w:rFonts w:ascii="inherit" w:hAnsi="inherit"/>
                <w:sz w:val="27"/>
                <w:szCs w:val="27"/>
              </w:rPr>
              <w:t>, Virgil Finlay, sci-fi, line art, Environmental arcade art,”</w:t>
            </w:r>
          </w:p>
        </w:tc>
      </w:tr>
      <w:tr w:rsidR="002729B1" w14:paraId="46AEEF3C"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376403F" w14:textId="77777777" w:rsidR="002729B1" w:rsidRDefault="002729B1">
            <w:pPr>
              <w:rPr>
                <w:rFonts w:ascii="inherit" w:hAnsi="inherit"/>
                <w:sz w:val="27"/>
                <w:szCs w:val="27"/>
              </w:rPr>
            </w:pPr>
            <w:r>
              <w:rPr>
                <w:rFonts w:ascii="inherit" w:hAnsi="inherit"/>
                <w:sz w:val="27"/>
                <w:szCs w:val="27"/>
              </w:rPr>
              <w:t>12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A8B8D0D" w14:textId="77777777" w:rsidR="002729B1" w:rsidRDefault="002729B1">
            <w:pPr>
              <w:rPr>
                <w:rFonts w:ascii="inherit" w:hAnsi="inherit"/>
                <w:sz w:val="27"/>
                <w:szCs w:val="27"/>
              </w:rPr>
            </w:pPr>
            <w:r>
              <w:rPr>
                <w:rFonts w:ascii="inherit" w:hAnsi="inherit"/>
                <w:sz w:val="27"/>
                <w:szCs w:val="27"/>
              </w:rPr>
              <w:t>“</w:t>
            </w:r>
            <w:proofErr w:type="gramStart"/>
            <w:r>
              <w:rPr>
                <w:rFonts w:ascii="inherit" w:hAnsi="inherit"/>
                <w:sz w:val="27"/>
                <w:szCs w:val="27"/>
              </w:rPr>
              <w:t>urban</w:t>
            </w:r>
            <w:proofErr w:type="gramEnd"/>
            <w:r>
              <w:rPr>
                <w:rFonts w:ascii="inherit" w:hAnsi="inherit"/>
                <w:sz w:val="27"/>
                <w:szCs w:val="27"/>
              </w:rPr>
              <w:t xml:space="preserve"> high school girl in shirt fanart, dark blue long hair, muted </w:t>
            </w:r>
            <w:proofErr w:type="spellStart"/>
            <w:r>
              <w:rPr>
                <w:rFonts w:ascii="inherit" w:hAnsi="inherit"/>
                <w:sz w:val="27"/>
                <w:szCs w:val="27"/>
              </w:rPr>
              <w:t>colors</w:t>
            </w:r>
            <w:proofErr w:type="spellEnd"/>
            <w:r>
              <w:rPr>
                <w:rFonts w:ascii="inherit" w:hAnsi="inherit"/>
                <w:sz w:val="27"/>
                <w:szCs w:val="27"/>
              </w:rPr>
              <w:t xml:space="preserve">, matte print, pastel </w:t>
            </w:r>
            <w:proofErr w:type="spellStart"/>
            <w:r>
              <w:rPr>
                <w:rFonts w:ascii="inherit" w:hAnsi="inherit"/>
                <w:sz w:val="27"/>
                <w:szCs w:val="27"/>
              </w:rPr>
              <w:t>colors</w:t>
            </w:r>
            <w:proofErr w:type="spellEnd"/>
            <w:r>
              <w:rPr>
                <w:rFonts w:ascii="inherit" w:hAnsi="inherit"/>
                <w:sz w:val="27"/>
                <w:szCs w:val="27"/>
              </w:rPr>
              <w:t xml:space="preserve">, ornate, digital art, digital painting, fan art, elegant, </w:t>
            </w:r>
            <w:proofErr w:type="spellStart"/>
            <w:r>
              <w:rPr>
                <w:rFonts w:ascii="inherit" w:hAnsi="inherit"/>
                <w:sz w:val="27"/>
                <w:szCs w:val="27"/>
              </w:rPr>
              <w:t>artstation</w:t>
            </w:r>
            <w:proofErr w:type="spellEnd"/>
            <w:r>
              <w:rPr>
                <w:rFonts w:ascii="inherit" w:hAnsi="inherit"/>
                <w:sz w:val="27"/>
                <w:szCs w:val="27"/>
              </w:rPr>
              <w:t xml:space="preserve">, by Ilya </w:t>
            </w:r>
            <w:proofErr w:type="spellStart"/>
            <w:r>
              <w:rPr>
                <w:rFonts w:ascii="inherit" w:hAnsi="inherit"/>
                <w:sz w:val="27"/>
                <w:szCs w:val="27"/>
              </w:rPr>
              <w:t>Kuvshinov</w:t>
            </w:r>
            <w:proofErr w:type="spellEnd"/>
            <w:r>
              <w:rPr>
                <w:rFonts w:ascii="inherit" w:hAnsi="inherit"/>
                <w:sz w:val="27"/>
                <w:szCs w:val="27"/>
              </w:rPr>
              <w:t>”</w:t>
            </w:r>
          </w:p>
        </w:tc>
      </w:tr>
      <w:tr w:rsidR="002729B1" w14:paraId="72CB7AFC"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01C9D86" w14:textId="77777777" w:rsidR="002729B1" w:rsidRDefault="002729B1">
            <w:pPr>
              <w:rPr>
                <w:rFonts w:ascii="inherit" w:hAnsi="inherit"/>
                <w:sz w:val="27"/>
                <w:szCs w:val="27"/>
              </w:rPr>
            </w:pPr>
            <w:r>
              <w:rPr>
                <w:rFonts w:ascii="inherit" w:hAnsi="inherit"/>
                <w:sz w:val="27"/>
                <w:szCs w:val="27"/>
              </w:rPr>
              <w:t>13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4D3F785" w14:textId="77777777" w:rsidR="002729B1" w:rsidRDefault="002729B1">
            <w:pPr>
              <w:rPr>
                <w:rFonts w:ascii="inherit" w:hAnsi="inherit"/>
                <w:sz w:val="27"/>
                <w:szCs w:val="27"/>
              </w:rPr>
            </w:pPr>
            <w:r>
              <w:rPr>
                <w:rFonts w:ascii="inherit" w:hAnsi="inherit"/>
                <w:sz w:val="27"/>
                <w:szCs w:val="27"/>
              </w:rPr>
              <w:t xml:space="preserve">“Create a </w:t>
            </w:r>
            <w:proofErr w:type="gramStart"/>
            <w:r>
              <w:rPr>
                <w:rFonts w:ascii="inherit" w:hAnsi="inherit"/>
                <w:sz w:val="27"/>
                <w:szCs w:val="27"/>
              </w:rPr>
              <w:t>high resolution</w:t>
            </w:r>
            <w:proofErr w:type="gramEnd"/>
            <w:r>
              <w:rPr>
                <w:rFonts w:ascii="inherit" w:hAnsi="inherit"/>
                <w:sz w:val="27"/>
                <w:szCs w:val="27"/>
              </w:rPr>
              <w:t xml:space="preserve"> artwork of Anime Girl”</w:t>
            </w:r>
          </w:p>
        </w:tc>
      </w:tr>
      <w:tr w:rsidR="002729B1" w14:paraId="251AC528"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33A154E" w14:textId="77777777" w:rsidR="002729B1" w:rsidRDefault="002729B1">
            <w:pPr>
              <w:rPr>
                <w:rFonts w:ascii="inherit" w:hAnsi="inherit"/>
                <w:sz w:val="27"/>
                <w:szCs w:val="27"/>
              </w:rPr>
            </w:pPr>
            <w:r>
              <w:rPr>
                <w:rFonts w:ascii="inherit" w:hAnsi="inherit"/>
                <w:sz w:val="27"/>
                <w:szCs w:val="27"/>
              </w:rPr>
              <w:t>14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64FF945" w14:textId="77777777" w:rsidR="002729B1" w:rsidRDefault="002729B1">
            <w:pPr>
              <w:rPr>
                <w:rFonts w:ascii="inherit" w:hAnsi="inherit"/>
                <w:sz w:val="27"/>
                <w:szCs w:val="27"/>
              </w:rPr>
            </w:pPr>
            <w:r>
              <w:rPr>
                <w:rFonts w:ascii="inherit" w:hAnsi="inherit"/>
                <w:sz w:val="27"/>
                <w:szCs w:val="27"/>
              </w:rPr>
              <w:t>“</w:t>
            </w:r>
            <w:proofErr w:type="gramStart"/>
            <w:r>
              <w:rPr>
                <w:rFonts w:ascii="inherit" w:hAnsi="inherit"/>
                <w:sz w:val="27"/>
                <w:szCs w:val="27"/>
              </w:rPr>
              <w:t>anime</w:t>
            </w:r>
            <w:proofErr w:type="gramEnd"/>
            <w:r>
              <w:rPr>
                <w:rFonts w:ascii="inherit" w:hAnsi="inherit"/>
                <w:sz w:val="27"/>
                <w:szCs w:val="27"/>
              </w:rPr>
              <w:t xml:space="preserve"> fine details portrait of school girl in front of modern </w:t>
            </w:r>
            <w:proofErr w:type="spellStart"/>
            <w:r>
              <w:rPr>
                <w:rFonts w:ascii="inherit" w:hAnsi="inherit"/>
                <w:sz w:val="27"/>
                <w:szCs w:val="27"/>
              </w:rPr>
              <w:t>tokyo</w:t>
            </w:r>
            <w:proofErr w:type="spellEnd"/>
            <w:r>
              <w:rPr>
                <w:rFonts w:ascii="inherit" w:hAnsi="inherit"/>
                <w:sz w:val="27"/>
                <w:szCs w:val="27"/>
              </w:rPr>
              <w:t xml:space="preserve"> city landscape on the background deep bokeh, close-up view, </w:t>
            </w:r>
            <w:r>
              <w:rPr>
                <w:rFonts w:ascii="inherit" w:hAnsi="inherit"/>
                <w:sz w:val="27"/>
                <w:szCs w:val="27"/>
              </w:rPr>
              <w:lastRenderedPageBreak/>
              <w:t xml:space="preserve">anime masterpiece by Studio Ghibli, 8k, sharp high quality anime, </w:t>
            </w:r>
            <w:proofErr w:type="spellStart"/>
            <w:r>
              <w:rPr>
                <w:rFonts w:ascii="inherit" w:hAnsi="inherit"/>
                <w:sz w:val="27"/>
                <w:szCs w:val="27"/>
              </w:rPr>
              <w:t>artstation</w:t>
            </w:r>
            <w:proofErr w:type="spellEnd"/>
            <w:r>
              <w:rPr>
                <w:rFonts w:ascii="inherit" w:hAnsi="inherit"/>
                <w:sz w:val="27"/>
                <w:szCs w:val="27"/>
              </w:rPr>
              <w:t>”</w:t>
            </w:r>
          </w:p>
        </w:tc>
      </w:tr>
      <w:tr w:rsidR="002729B1" w14:paraId="1D475A1F"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F0A4808" w14:textId="77777777" w:rsidR="002729B1" w:rsidRDefault="002729B1">
            <w:pPr>
              <w:rPr>
                <w:rFonts w:ascii="inherit" w:hAnsi="inherit"/>
                <w:sz w:val="27"/>
                <w:szCs w:val="27"/>
              </w:rPr>
            </w:pPr>
            <w:r>
              <w:rPr>
                <w:rFonts w:ascii="inherit" w:hAnsi="inherit"/>
                <w:sz w:val="27"/>
                <w:szCs w:val="27"/>
              </w:rPr>
              <w:lastRenderedPageBreak/>
              <w:t>15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87A0CBC" w14:textId="77777777" w:rsidR="002729B1" w:rsidRDefault="002729B1">
            <w:pPr>
              <w:rPr>
                <w:rFonts w:ascii="inherit" w:hAnsi="inherit"/>
                <w:sz w:val="27"/>
                <w:szCs w:val="27"/>
              </w:rPr>
            </w:pPr>
            <w:r>
              <w:rPr>
                <w:rFonts w:ascii="inherit" w:hAnsi="inherit"/>
                <w:sz w:val="27"/>
                <w:szCs w:val="27"/>
              </w:rPr>
              <w:t>“</w:t>
            </w:r>
            <w:proofErr w:type="gramStart"/>
            <w:r>
              <w:rPr>
                <w:rFonts w:ascii="inherit" w:hAnsi="inherit"/>
                <w:sz w:val="27"/>
                <w:szCs w:val="27"/>
              </w:rPr>
              <w:t>portrait</w:t>
            </w:r>
            <w:proofErr w:type="gramEnd"/>
            <w:r>
              <w:rPr>
                <w:rFonts w:ascii="inherit" w:hAnsi="inherit"/>
                <w:sz w:val="27"/>
                <w:szCs w:val="27"/>
              </w:rPr>
              <w:t xml:space="preserve"> of an anime character hyper realistic”</w:t>
            </w:r>
          </w:p>
        </w:tc>
      </w:tr>
      <w:tr w:rsidR="002729B1" w14:paraId="5330F896"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5591839" w14:textId="77777777" w:rsidR="002729B1" w:rsidRDefault="002729B1">
            <w:pPr>
              <w:rPr>
                <w:rFonts w:ascii="inherit" w:hAnsi="inherit"/>
                <w:sz w:val="27"/>
                <w:szCs w:val="27"/>
              </w:rPr>
            </w:pPr>
            <w:r>
              <w:rPr>
                <w:rFonts w:ascii="inherit" w:hAnsi="inherit"/>
                <w:sz w:val="27"/>
                <w:szCs w:val="27"/>
              </w:rPr>
              <w:t>16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6032F0D" w14:textId="77777777" w:rsidR="002729B1" w:rsidRDefault="002729B1">
            <w:pPr>
              <w:rPr>
                <w:rFonts w:ascii="inherit" w:hAnsi="inherit"/>
                <w:sz w:val="27"/>
                <w:szCs w:val="27"/>
              </w:rPr>
            </w:pPr>
            <w:r>
              <w:rPr>
                <w:rFonts w:ascii="inherit" w:hAnsi="inherit"/>
                <w:sz w:val="27"/>
                <w:szCs w:val="27"/>
              </w:rPr>
              <w:t>“Vintage anime screenshot from Akira, 90’s anime aesthetic, A stunning maximalist action shot of the protagonist,”</w:t>
            </w:r>
          </w:p>
        </w:tc>
      </w:tr>
      <w:tr w:rsidR="002729B1" w14:paraId="760ABD22"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8BD7DCB" w14:textId="77777777" w:rsidR="002729B1" w:rsidRDefault="002729B1">
            <w:pPr>
              <w:rPr>
                <w:rFonts w:ascii="inherit" w:hAnsi="inherit"/>
                <w:sz w:val="27"/>
                <w:szCs w:val="27"/>
              </w:rPr>
            </w:pPr>
            <w:r>
              <w:rPr>
                <w:rFonts w:ascii="inherit" w:hAnsi="inherit"/>
                <w:sz w:val="27"/>
                <w:szCs w:val="27"/>
              </w:rPr>
              <w:t>17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88F8C6B" w14:textId="77777777" w:rsidR="002729B1" w:rsidRDefault="002729B1">
            <w:pPr>
              <w:rPr>
                <w:rFonts w:ascii="inherit" w:hAnsi="inherit"/>
                <w:sz w:val="27"/>
                <w:szCs w:val="27"/>
              </w:rPr>
            </w:pPr>
            <w:r>
              <w:rPr>
                <w:rFonts w:ascii="inherit" w:hAnsi="inherit"/>
                <w:sz w:val="27"/>
                <w:szCs w:val="27"/>
              </w:rPr>
              <w:t>“</w:t>
            </w:r>
            <w:proofErr w:type="gramStart"/>
            <w:r>
              <w:rPr>
                <w:rFonts w:ascii="inherit" w:hAnsi="inherit"/>
                <w:sz w:val="27"/>
                <w:szCs w:val="27"/>
              </w:rPr>
              <w:t>anime</w:t>
            </w:r>
            <w:proofErr w:type="gramEnd"/>
            <w:r>
              <w:rPr>
                <w:rFonts w:ascii="inherit" w:hAnsi="inherit"/>
                <w:sz w:val="27"/>
                <w:szCs w:val="27"/>
              </w:rPr>
              <w:t xml:space="preserve"> girl made, </w:t>
            </w:r>
            <w:proofErr w:type="spellStart"/>
            <w:r>
              <w:rPr>
                <w:rFonts w:ascii="inherit" w:hAnsi="inherit"/>
                <w:sz w:val="27"/>
                <w:szCs w:val="27"/>
              </w:rPr>
              <w:t>color</w:t>
            </w:r>
            <w:proofErr w:type="spellEnd"/>
            <w:r>
              <w:rPr>
                <w:rFonts w:ascii="inherit" w:hAnsi="inherit"/>
                <w:sz w:val="27"/>
                <w:szCs w:val="27"/>
              </w:rPr>
              <w:t xml:space="preserve"> full clothes, vivid lighting”</w:t>
            </w:r>
          </w:p>
        </w:tc>
      </w:tr>
      <w:tr w:rsidR="002729B1" w14:paraId="7C2370C4"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506C082" w14:textId="77777777" w:rsidR="002729B1" w:rsidRDefault="002729B1">
            <w:pPr>
              <w:rPr>
                <w:rFonts w:ascii="inherit" w:hAnsi="inherit"/>
                <w:sz w:val="27"/>
                <w:szCs w:val="27"/>
              </w:rPr>
            </w:pPr>
            <w:r>
              <w:rPr>
                <w:rFonts w:ascii="inherit" w:hAnsi="inherit"/>
                <w:sz w:val="27"/>
                <w:szCs w:val="27"/>
              </w:rPr>
              <w:t>18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F13F825" w14:textId="77777777" w:rsidR="002729B1" w:rsidRDefault="002729B1">
            <w:pPr>
              <w:rPr>
                <w:rFonts w:ascii="inherit" w:hAnsi="inherit"/>
                <w:sz w:val="27"/>
                <w:szCs w:val="27"/>
              </w:rPr>
            </w:pPr>
            <w:r>
              <w:rPr>
                <w:rFonts w:ascii="inherit" w:hAnsi="inherit"/>
                <w:sz w:val="27"/>
                <w:szCs w:val="27"/>
              </w:rPr>
              <w:t>“</w:t>
            </w:r>
            <w:proofErr w:type="gramStart"/>
            <w:r>
              <w:rPr>
                <w:rFonts w:ascii="inherit" w:hAnsi="inherit"/>
                <w:sz w:val="27"/>
                <w:szCs w:val="27"/>
              </w:rPr>
              <w:t>girl</w:t>
            </w:r>
            <w:proofErr w:type="gramEnd"/>
            <w:r>
              <w:rPr>
                <w:rFonts w:ascii="inherit" w:hAnsi="inherit"/>
                <w:sz w:val="27"/>
                <w:szCs w:val="27"/>
              </w:rPr>
              <w:t xml:space="preserve"> wearing a beret, very anime!!! anime!! intricate details, aesthetically pleasing pastel </w:t>
            </w:r>
            <w:proofErr w:type="spellStart"/>
            <w:r>
              <w:rPr>
                <w:rFonts w:ascii="inherit" w:hAnsi="inherit"/>
                <w:sz w:val="27"/>
                <w:szCs w:val="27"/>
              </w:rPr>
              <w:t>colors</w:t>
            </w:r>
            <w:proofErr w:type="spellEnd"/>
            <w:r>
              <w:rPr>
                <w:rFonts w:ascii="inherit" w:hAnsi="inherit"/>
                <w:sz w:val="27"/>
                <w:szCs w:val="27"/>
              </w:rPr>
              <w:t xml:space="preserve">, poster background, art by </w:t>
            </w:r>
            <w:proofErr w:type="spellStart"/>
            <w:r>
              <w:rPr>
                <w:rFonts w:ascii="inherit" w:hAnsi="inherit"/>
                <w:sz w:val="27"/>
                <w:szCs w:val="27"/>
              </w:rPr>
              <w:t>conrad</w:t>
            </w:r>
            <w:proofErr w:type="spellEnd"/>
            <w:r>
              <w:rPr>
                <w:rFonts w:ascii="inherit" w:hAnsi="inherit"/>
                <w:sz w:val="27"/>
                <w:szCs w:val="27"/>
              </w:rPr>
              <w:t xml:space="preserve"> </w:t>
            </w:r>
            <w:proofErr w:type="spellStart"/>
            <w:r>
              <w:rPr>
                <w:rFonts w:ascii="inherit" w:hAnsi="inherit"/>
                <w:sz w:val="27"/>
                <w:szCs w:val="27"/>
              </w:rPr>
              <w:t>roset</w:t>
            </w:r>
            <w:proofErr w:type="spellEnd"/>
            <w:r>
              <w:rPr>
                <w:rFonts w:ascii="inherit" w:hAnsi="inherit"/>
                <w:sz w:val="27"/>
                <w:szCs w:val="27"/>
              </w:rPr>
              <w:t xml:space="preserve"> and </w:t>
            </w:r>
            <w:proofErr w:type="spellStart"/>
            <w:r>
              <w:rPr>
                <w:rFonts w:ascii="inherit" w:hAnsi="inherit"/>
                <w:sz w:val="27"/>
                <w:szCs w:val="27"/>
              </w:rPr>
              <w:t>ilya</w:t>
            </w:r>
            <w:proofErr w:type="spellEnd"/>
            <w:r>
              <w:rPr>
                <w:rFonts w:ascii="inherit" w:hAnsi="inherit"/>
                <w:sz w:val="27"/>
                <w:szCs w:val="27"/>
              </w:rPr>
              <w:t xml:space="preserve"> </w:t>
            </w:r>
            <w:proofErr w:type="spellStart"/>
            <w:r>
              <w:rPr>
                <w:rFonts w:ascii="inherit" w:hAnsi="inherit"/>
                <w:sz w:val="27"/>
                <w:szCs w:val="27"/>
              </w:rPr>
              <w:t>kuvshinov</w:t>
            </w:r>
            <w:proofErr w:type="spellEnd"/>
            <w:r>
              <w:rPr>
                <w:rFonts w:ascii="inherit" w:hAnsi="inherit"/>
                <w:sz w:val="27"/>
                <w:szCs w:val="27"/>
              </w:rPr>
              <w:t>”</w:t>
            </w:r>
          </w:p>
        </w:tc>
      </w:tr>
      <w:tr w:rsidR="002729B1" w14:paraId="78517C16"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6A9FA6C" w14:textId="77777777" w:rsidR="002729B1" w:rsidRDefault="002729B1">
            <w:pPr>
              <w:rPr>
                <w:rFonts w:ascii="inherit" w:hAnsi="inherit"/>
                <w:sz w:val="27"/>
                <w:szCs w:val="27"/>
              </w:rPr>
            </w:pPr>
            <w:r>
              <w:rPr>
                <w:rFonts w:ascii="inherit" w:hAnsi="inherit"/>
                <w:sz w:val="27"/>
                <w:szCs w:val="27"/>
              </w:rPr>
              <w:t>19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1F8FEBD" w14:textId="77777777" w:rsidR="002729B1" w:rsidRDefault="002729B1">
            <w:pPr>
              <w:rPr>
                <w:rFonts w:ascii="inherit" w:hAnsi="inherit"/>
                <w:sz w:val="27"/>
                <w:szCs w:val="27"/>
              </w:rPr>
            </w:pPr>
            <w:r>
              <w:rPr>
                <w:rFonts w:ascii="inherit" w:hAnsi="inherit"/>
                <w:sz w:val="27"/>
                <w:szCs w:val="27"/>
              </w:rPr>
              <w:t xml:space="preserve">“anime waifu 18 age </w:t>
            </w:r>
            <w:proofErr w:type="spellStart"/>
            <w:proofErr w:type="gramStart"/>
            <w:r>
              <w:rPr>
                <w:rFonts w:ascii="inherit" w:hAnsi="inherit"/>
                <w:sz w:val="27"/>
                <w:szCs w:val="27"/>
              </w:rPr>
              <w:t>womans</w:t>
            </w:r>
            <w:proofErr w:type="spellEnd"/>
            <w:r>
              <w:rPr>
                <w:rFonts w:ascii="inherit" w:hAnsi="inherit"/>
                <w:sz w:val="27"/>
                <w:szCs w:val="27"/>
              </w:rPr>
              <w:t xml:space="preserve"> ,</w:t>
            </w:r>
            <w:proofErr w:type="gramEnd"/>
            <w:r>
              <w:rPr>
                <w:rFonts w:ascii="inherit" w:hAnsi="inherit"/>
                <w:sz w:val="27"/>
                <w:szCs w:val="27"/>
              </w:rPr>
              <w:t xml:space="preserve"> in a </w:t>
            </w:r>
            <w:proofErr w:type="spellStart"/>
            <w:r>
              <w:rPr>
                <w:rFonts w:ascii="inherit" w:hAnsi="inherit"/>
                <w:sz w:val="27"/>
                <w:szCs w:val="27"/>
              </w:rPr>
              <w:t>color</w:t>
            </w:r>
            <w:proofErr w:type="spellEnd"/>
            <w:r>
              <w:rPr>
                <w:rFonts w:ascii="inherit" w:hAnsi="inherit"/>
                <w:sz w:val="27"/>
                <w:szCs w:val="27"/>
              </w:rPr>
              <w:t xml:space="preserve"> bikini , clean soft lighting, backlit beautiful face, full body picture clearly visible , perfect shining skin , wave rainbow hair, blue eyes , smiling, background fireworks display at night , </w:t>
            </w:r>
            <w:proofErr w:type="spellStart"/>
            <w:r>
              <w:rPr>
                <w:rFonts w:ascii="inherit" w:hAnsi="inherit"/>
                <w:sz w:val="27"/>
                <w:szCs w:val="27"/>
              </w:rPr>
              <w:t>color</w:t>
            </w:r>
            <w:proofErr w:type="spellEnd"/>
            <w:r>
              <w:rPr>
                <w:rFonts w:ascii="inherit" w:hAnsi="inherit"/>
                <w:sz w:val="27"/>
                <w:szCs w:val="27"/>
              </w:rPr>
              <w:t xml:space="preserve"> digital painting, trending on </w:t>
            </w:r>
            <w:proofErr w:type="spellStart"/>
            <w:r>
              <w:rPr>
                <w:rFonts w:ascii="inherit" w:hAnsi="inherit"/>
                <w:sz w:val="27"/>
                <w:szCs w:val="27"/>
              </w:rPr>
              <w:t>artstation</w:t>
            </w:r>
            <w:proofErr w:type="spellEnd"/>
            <w:r>
              <w:rPr>
                <w:rFonts w:ascii="inherit" w:hAnsi="inherit"/>
                <w:sz w:val="27"/>
                <w:szCs w:val="27"/>
              </w:rPr>
              <w:t xml:space="preserve">, concept art, hyperrealism, cinematic lighting, unreal engine 64K UHD HDR , Studio Ghibli, Anime Key Visual, by Makoto Shinkai , Nagasawa </w:t>
            </w:r>
            <w:proofErr w:type="spellStart"/>
            <w:r>
              <w:rPr>
                <w:rFonts w:ascii="inherit" w:hAnsi="inherit"/>
                <w:sz w:val="27"/>
                <w:szCs w:val="27"/>
              </w:rPr>
              <w:t>Rosetsu</w:t>
            </w:r>
            <w:proofErr w:type="spellEnd"/>
            <w:r>
              <w:rPr>
                <w:rFonts w:ascii="inherit" w:hAnsi="inherit"/>
                <w:sz w:val="27"/>
                <w:szCs w:val="27"/>
              </w:rPr>
              <w:t xml:space="preserve"> , Professional photo”</w:t>
            </w:r>
          </w:p>
        </w:tc>
      </w:tr>
      <w:tr w:rsidR="002729B1" w14:paraId="4529DBD1"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91259B1" w14:textId="77777777" w:rsidR="002729B1" w:rsidRDefault="002729B1">
            <w:pPr>
              <w:rPr>
                <w:rFonts w:ascii="inherit" w:hAnsi="inherit"/>
                <w:sz w:val="27"/>
                <w:szCs w:val="27"/>
              </w:rPr>
            </w:pPr>
            <w:r>
              <w:rPr>
                <w:rFonts w:ascii="inherit" w:hAnsi="inherit"/>
                <w:sz w:val="27"/>
                <w:szCs w:val="27"/>
              </w:rPr>
              <w:t>20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007C554" w14:textId="77777777" w:rsidR="002729B1" w:rsidRDefault="002729B1">
            <w:pPr>
              <w:rPr>
                <w:rFonts w:ascii="inherit" w:hAnsi="inherit"/>
                <w:sz w:val="27"/>
                <w:szCs w:val="27"/>
              </w:rPr>
            </w:pPr>
            <w:r>
              <w:rPr>
                <w:rFonts w:ascii="inherit" w:hAnsi="inherit"/>
                <w:sz w:val="27"/>
                <w:szCs w:val="27"/>
              </w:rPr>
              <w:t>“</w:t>
            </w:r>
            <w:proofErr w:type="gramStart"/>
            <w:r>
              <w:rPr>
                <w:rFonts w:ascii="inherit" w:hAnsi="inherit"/>
                <w:sz w:val="27"/>
                <w:szCs w:val="27"/>
              </w:rPr>
              <w:t>cute</w:t>
            </w:r>
            <w:proofErr w:type="gramEnd"/>
            <w:r>
              <w:rPr>
                <w:rFonts w:ascii="inherit" w:hAnsi="inherit"/>
                <w:sz w:val="27"/>
                <w:szCs w:val="27"/>
              </w:rPr>
              <w:t xml:space="preserve"> anime girl long hair”</w:t>
            </w:r>
          </w:p>
        </w:tc>
      </w:tr>
      <w:tr w:rsidR="002729B1" w14:paraId="70C18D67"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1E2B285" w14:textId="77777777" w:rsidR="002729B1" w:rsidRDefault="002729B1">
            <w:pPr>
              <w:rPr>
                <w:rFonts w:ascii="inherit" w:hAnsi="inherit"/>
                <w:sz w:val="27"/>
                <w:szCs w:val="27"/>
              </w:rPr>
            </w:pPr>
            <w:r>
              <w:rPr>
                <w:rFonts w:ascii="inherit" w:hAnsi="inherit"/>
                <w:sz w:val="27"/>
                <w:szCs w:val="27"/>
              </w:rPr>
              <w:t>21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0E79EBD" w14:textId="77777777" w:rsidR="002729B1" w:rsidRDefault="002729B1">
            <w:pPr>
              <w:rPr>
                <w:rFonts w:ascii="inherit" w:hAnsi="inherit"/>
                <w:sz w:val="27"/>
                <w:szCs w:val="27"/>
              </w:rPr>
            </w:pPr>
            <w:r>
              <w:rPr>
                <w:rFonts w:ascii="inherit" w:hAnsi="inherit"/>
                <w:sz w:val="27"/>
                <w:szCs w:val="27"/>
              </w:rPr>
              <w:t>“</w:t>
            </w:r>
            <w:proofErr w:type="gramStart"/>
            <w:r>
              <w:rPr>
                <w:rFonts w:ascii="inherit" w:hAnsi="inherit"/>
                <w:sz w:val="27"/>
                <w:szCs w:val="27"/>
              </w:rPr>
              <w:t>portrait</w:t>
            </w:r>
            <w:proofErr w:type="gramEnd"/>
            <w:r>
              <w:rPr>
                <w:rFonts w:ascii="inherit" w:hAnsi="inherit"/>
                <w:sz w:val="27"/>
                <w:szCs w:val="27"/>
              </w:rPr>
              <w:t xml:space="preserve"> of cute girl, cloudy sky background lush landscape illustration concept art anime key visual trending </w:t>
            </w:r>
            <w:proofErr w:type="spellStart"/>
            <w:r>
              <w:rPr>
                <w:rFonts w:ascii="inherit" w:hAnsi="inherit"/>
                <w:sz w:val="27"/>
                <w:szCs w:val="27"/>
              </w:rPr>
              <w:t>pixiv</w:t>
            </w:r>
            <w:proofErr w:type="spellEnd"/>
            <w:r>
              <w:rPr>
                <w:rFonts w:ascii="inherit" w:hAnsi="inherit"/>
                <w:sz w:val="27"/>
                <w:szCs w:val="27"/>
              </w:rPr>
              <w:t xml:space="preserve"> </w:t>
            </w:r>
            <w:proofErr w:type="spellStart"/>
            <w:r>
              <w:rPr>
                <w:rFonts w:ascii="inherit" w:hAnsi="inherit"/>
                <w:sz w:val="27"/>
                <w:szCs w:val="27"/>
              </w:rPr>
              <w:t>fanbox</w:t>
            </w:r>
            <w:proofErr w:type="spellEnd"/>
            <w:r>
              <w:rPr>
                <w:rFonts w:ascii="inherit" w:hAnsi="inherit"/>
                <w:sz w:val="27"/>
                <w:szCs w:val="27"/>
              </w:rPr>
              <w:t xml:space="preserve"> by </w:t>
            </w:r>
            <w:proofErr w:type="spellStart"/>
            <w:r>
              <w:rPr>
                <w:rFonts w:ascii="inherit" w:hAnsi="inherit"/>
                <w:sz w:val="27"/>
                <w:szCs w:val="27"/>
              </w:rPr>
              <w:t>wlop</w:t>
            </w:r>
            <w:proofErr w:type="spellEnd"/>
            <w:r>
              <w:rPr>
                <w:rFonts w:ascii="inherit" w:hAnsi="inherit"/>
                <w:sz w:val="27"/>
                <w:szCs w:val="27"/>
              </w:rPr>
              <w:t xml:space="preserve"> and </w:t>
            </w:r>
            <w:proofErr w:type="spellStart"/>
            <w:r>
              <w:rPr>
                <w:rFonts w:ascii="inherit" w:hAnsi="inherit"/>
                <w:sz w:val="27"/>
                <w:szCs w:val="27"/>
              </w:rPr>
              <w:lastRenderedPageBreak/>
              <w:t>greg</w:t>
            </w:r>
            <w:proofErr w:type="spellEnd"/>
            <w:r>
              <w:rPr>
                <w:rFonts w:ascii="inherit" w:hAnsi="inherit"/>
                <w:sz w:val="27"/>
                <w:szCs w:val="27"/>
              </w:rPr>
              <w:t xml:space="preserve"> </w:t>
            </w:r>
            <w:proofErr w:type="spellStart"/>
            <w:r>
              <w:rPr>
                <w:rFonts w:ascii="inherit" w:hAnsi="inherit"/>
                <w:sz w:val="27"/>
                <w:szCs w:val="27"/>
              </w:rPr>
              <w:t>rutkowski</w:t>
            </w:r>
            <w:proofErr w:type="spellEnd"/>
            <w:r>
              <w:rPr>
                <w:rFonts w:ascii="inherit" w:hAnsi="inherit"/>
                <w:sz w:val="27"/>
                <w:szCs w:val="27"/>
              </w:rPr>
              <w:t xml:space="preserve"> and </w:t>
            </w:r>
            <w:proofErr w:type="spellStart"/>
            <w:r>
              <w:rPr>
                <w:rFonts w:ascii="inherit" w:hAnsi="inherit"/>
                <w:sz w:val="27"/>
                <w:szCs w:val="27"/>
              </w:rPr>
              <w:t>makoto</w:t>
            </w:r>
            <w:proofErr w:type="spellEnd"/>
            <w:r>
              <w:rPr>
                <w:rFonts w:ascii="inherit" w:hAnsi="inherit"/>
                <w:sz w:val="27"/>
                <w:szCs w:val="27"/>
              </w:rPr>
              <w:t xml:space="preserve"> </w:t>
            </w:r>
            <w:proofErr w:type="spellStart"/>
            <w:r>
              <w:rPr>
                <w:rFonts w:ascii="inherit" w:hAnsi="inherit"/>
                <w:sz w:val="27"/>
                <w:szCs w:val="27"/>
              </w:rPr>
              <w:t>shinkai</w:t>
            </w:r>
            <w:proofErr w:type="spellEnd"/>
            <w:r>
              <w:rPr>
                <w:rFonts w:ascii="inherit" w:hAnsi="inherit"/>
                <w:sz w:val="27"/>
                <w:szCs w:val="27"/>
              </w:rPr>
              <w:t xml:space="preserve"> and studio </w:t>
            </w:r>
            <w:proofErr w:type="spellStart"/>
            <w:r>
              <w:rPr>
                <w:rFonts w:ascii="inherit" w:hAnsi="inherit"/>
                <w:sz w:val="27"/>
                <w:szCs w:val="27"/>
              </w:rPr>
              <w:t>ghibli</w:t>
            </w:r>
            <w:proofErr w:type="spellEnd"/>
            <w:r>
              <w:rPr>
                <w:rFonts w:ascii="inherit" w:hAnsi="inherit"/>
                <w:sz w:val="27"/>
                <w:szCs w:val="27"/>
              </w:rPr>
              <w:t>”</w:t>
            </w:r>
          </w:p>
        </w:tc>
      </w:tr>
      <w:tr w:rsidR="002729B1" w14:paraId="23A98A0E"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C5A92F7" w14:textId="77777777" w:rsidR="002729B1" w:rsidRDefault="002729B1">
            <w:pPr>
              <w:rPr>
                <w:rFonts w:ascii="inherit" w:hAnsi="inherit"/>
                <w:sz w:val="27"/>
                <w:szCs w:val="27"/>
              </w:rPr>
            </w:pPr>
            <w:r>
              <w:rPr>
                <w:rFonts w:ascii="inherit" w:hAnsi="inherit"/>
                <w:sz w:val="27"/>
                <w:szCs w:val="27"/>
              </w:rPr>
              <w:lastRenderedPageBreak/>
              <w:t>22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9C4F2F5" w14:textId="77777777" w:rsidR="002729B1" w:rsidRDefault="002729B1">
            <w:pPr>
              <w:rPr>
                <w:rFonts w:ascii="inherit" w:hAnsi="inherit"/>
                <w:sz w:val="27"/>
                <w:szCs w:val="27"/>
              </w:rPr>
            </w:pPr>
            <w:r>
              <w:rPr>
                <w:rFonts w:ascii="inherit" w:hAnsi="inherit"/>
                <w:sz w:val="27"/>
                <w:szCs w:val="27"/>
              </w:rPr>
              <w:t>“</w:t>
            </w:r>
            <w:proofErr w:type="gramStart"/>
            <w:r>
              <w:rPr>
                <w:rFonts w:ascii="inherit" w:hAnsi="inherit"/>
                <w:sz w:val="27"/>
                <w:szCs w:val="27"/>
              </w:rPr>
              <w:t>anime</w:t>
            </w:r>
            <w:proofErr w:type="gramEnd"/>
            <w:r>
              <w:rPr>
                <w:rFonts w:ascii="inherit" w:hAnsi="inherit"/>
                <w:sz w:val="27"/>
                <w:szCs w:val="27"/>
              </w:rPr>
              <w:t xml:space="preserve"> streaming </w:t>
            </w:r>
            <w:proofErr w:type="spellStart"/>
            <w:r>
              <w:rPr>
                <w:rFonts w:ascii="inherit" w:hAnsi="inherit"/>
                <w:sz w:val="27"/>
                <w:szCs w:val="27"/>
              </w:rPr>
              <w:t>lofi</w:t>
            </w:r>
            <w:proofErr w:type="spellEnd"/>
            <w:r>
              <w:rPr>
                <w:rFonts w:ascii="inherit" w:hAnsi="inherit"/>
                <w:sz w:val="27"/>
                <w:szCs w:val="27"/>
              </w:rPr>
              <w:t xml:space="preserve"> digital art 4k”</w:t>
            </w:r>
          </w:p>
        </w:tc>
      </w:tr>
      <w:tr w:rsidR="002729B1" w14:paraId="6E00FAFA"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A2207E3" w14:textId="77777777" w:rsidR="002729B1" w:rsidRDefault="002729B1">
            <w:pPr>
              <w:rPr>
                <w:rFonts w:ascii="inherit" w:hAnsi="inherit"/>
                <w:sz w:val="27"/>
                <w:szCs w:val="27"/>
              </w:rPr>
            </w:pPr>
            <w:r>
              <w:rPr>
                <w:rFonts w:ascii="inherit" w:hAnsi="inherit"/>
                <w:sz w:val="27"/>
                <w:szCs w:val="27"/>
              </w:rPr>
              <w:t>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6957046" w14:textId="77777777" w:rsidR="002729B1" w:rsidRDefault="002729B1">
            <w:pPr>
              <w:rPr>
                <w:rFonts w:ascii="inherit" w:hAnsi="inherit"/>
                <w:sz w:val="27"/>
                <w:szCs w:val="27"/>
              </w:rPr>
            </w:pPr>
            <w:r>
              <w:rPr>
                <w:rFonts w:ascii="inherit" w:hAnsi="inherit"/>
                <w:sz w:val="27"/>
                <w:szCs w:val="27"/>
              </w:rPr>
              <w:t>“</w:t>
            </w:r>
            <w:proofErr w:type="gramStart"/>
            <w:r>
              <w:rPr>
                <w:rFonts w:ascii="inherit" w:hAnsi="inherit"/>
                <w:sz w:val="27"/>
                <w:szCs w:val="27"/>
              </w:rPr>
              <w:t>anime</w:t>
            </w:r>
            <w:proofErr w:type="gramEnd"/>
            <w:r>
              <w:rPr>
                <w:rFonts w:ascii="inherit" w:hAnsi="inherit"/>
                <w:sz w:val="27"/>
                <w:szCs w:val="27"/>
              </w:rPr>
              <w:t xml:space="preserve"> streaming </w:t>
            </w:r>
            <w:proofErr w:type="spellStart"/>
            <w:r>
              <w:rPr>
                <w:rFonts w:ascii="inherit" w:hAnsi="inherit"/>
                <w:sz w:val="27"/>
                <w:szCs w:val="27"/>
              </w:rPr>
              <w:t>lofi</w:t>
            </w:r>
            <w:proofErr w:type="spellEnd"/>
            <w:r>
              <w:rPr>
                <w:rFonts w:ascii="inherit" w:hAnsi="inherit"/>
                <w:sz w:val="27"/>
                <w:szCs w:val="27"/>
              </w:rPr>
              <w:t xml:space="preserve"> digital art 4k”</w:t>
            </w:r>
          </w:p>
        </w:tc>
      </w:tr>
      <w:tr w:rsidR="002729B1" w14:paraId="66E1A66F"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6A948F3" w14:textId="77777777" w:rsidR="002729B1" w:rsidRDefault="002729B1">
            <w:pPr>
              <w:rPr>
                <w:rFonts w:ascii="inherit" w:hAnsi="inherit"/>
                <w:sz w:val="27"/>
                <w:szCs w:val="27"/>
              </w:rPr>
            </w:pPr>
            <w:r>
              <w:rPr>
                <w:rFonts w:ascii="inherit" w:hAnsi="inherit"/>
                <w:sz w:val="27"/>
                <w:szCs w:val="27"/>
              </w:rPr>
              <w:t>24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7605D22" w14:textId="77777777" w:rsidR="002729B1" w:rsidRDefault="002729B1">
            <w:pPr>
              <w:rPr>
                <w:rFonts w:ascii="inherit" w:hAnsi="inherit"/>
                <w:sz w:val="27"/>
                <w:szCs w:val="27"/>
              </w:rPr>
            </w:pPr>
            <w:r>
              <w:rPr>
                <w:rFonts w:ascii="inherit" w:hAnsi="inherit"/>
                <w:sz w:val="27"/>
                <w:szCs w:val="27"/>
              </w:rPr>
              <w:t>“</w:t>
            </w:r>
            <w:proofErr w:type="gramStart"/>
            <w:r>
              <w:rPr>
                <w:rFonts w:ascii="inherit" w:hAnsi="inherit"/>
                <w:sz w:val="27"/>
                <w:szCs w:val="27"/>
              </w:rPr>
              <w:t>anime</w:t>
            </w:r>
            <w:proofErr w:type="gramEnd"/>
            <w:r>
              <w:rPr>
                <w:rFonts w:ascii="inherit" w:hAnsi="inherit"/>
                <w:sz w:val="27"/>
                <w:szCs w:val="27"/>
              </w:rPr>
              <w:t xml:space="preserve"> of girl, beautiful face, anime, octane render, a head shot, face up, in bed, tsundere </w:t>
            </w:r>
            <w:proofErr w:type="spellStart"/>
            <w:r>
              <w:rPr>
                <w:rFonts w:ascii="inherit" w:hAnsi="inherit"/>
                <w:sz w:val="27"/>
                <w:szCs w:val="27"/>
              </w:rPr>
              <w:t>moe</w:t>
            </w:r>
            <w:proofErr w:type="spellEnd"/>
            <w:r>
              <w:rPr>
                <w:rFonts w:ascii="inherit" w:hAnsi="inherit"/>
                <w:sz w:val="27"/>
                <w:szCs w:val="27"/>
              </w:rPr>
              <w:t xml:space="preserve"> kawaii beautiful”</w:t>
            </w:r>
          </w:p>
        </w:tc>
      </w:tr>
      <w:tr w:rsidR="002729B1" w14:paraId="36A46364"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9BADC4B" w14:textId="77777777" w:rsidR="002729B1" w:rsidRDefault="002729B1">
            <w:pPr>
              <w:rPr>
                <w:rFonts w:ascii="inherit" w:hAnsi="inherit"/>
                <w:sz w:val="27"/>
                <w:szCs w:val="27"/>
              </w:rPr>
            </w:pPr>
            <w:r>
              <w:rPr>
                <w:rFonts w:ascii="inherit" w:hAnsi="inherit"/>
                <w:sz w:val="27"/>
                <w:szCs w:val="27"/>
              </w:rPr>
              <w:t>25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0A21FA3" w14:textId="77777777" w:rsidR="002729B1" w:rsidRDefault="002729B1">
            <w:pPr>
              <w:rPr>
                <w:rFonts w:ascii="inherit" w:hAnsi="inherit"/>
                <w:sz w:val="27"/>
                <w:szCs w:val="27"/>
              </w:rPr>
            </w:pPr>
            <w:r>
              <w:rPr>
                <w:rFonts w:ascii="inherit" w:hAnsi="inherit"/>
                <w:sz w:val="27"/>
                <w:szCs w:val="27"/>
              </w:rPr>
              <w:t>“</w:t>
            </w:r>
            <w:proofErr w:type="gramStart"/>
            <w:r>
              <w:rPr>
                <w:rFonts w:ascii="inherit" w:hAnsi="inherit"/>
                <w:sz w:val="27"/>
                <w:szCs w:val="27"/>
              </w:rPr>
              <w:t>urban</w:t>
            </w:r>
            <w:proofErr w:type="gramEnd"/>
            <w:r>
              <w:rPr>
                <w:rFonts w:ascii="inherit" w:hAnsi="inherit"/>
                <w:sz w:val="27"/>
                <w:szCs w:val="27"/>
              </w:rPr>
              <w:t xml:space="preserve"> school girl in shirt fanart, dark blue long hair, muted </w:t>
            </w:r>
            <w:proofErr w:type="spellStart"/>
            <w:r>
              <w:rPr>
                <w:rFonts w:ascii="inherit" w:hAnsi="inherit"/>
                <w:sz w:val="27"/>
                <w:szCs w:val="27"/>
              </w:rPr>
              <w:t>colors</w:t>
            </w:r>
            <w:proofErr w:type="spellEnd"/>
            <w:r>
              <w:rPr>
                <w:rFonts w:ascii="inherit" w:hAnsi="inherit"/>
                <w:sz w:val="27"/>
                <w:szCs w:val="27"/>
              </w:rPr>
              <w:t xml:space="preserve">, matte print, pastel </w:t>
            </w:r>
            <w:proofErr w:type="spellStart"/>
            <w:r>
              <w:rPr>
                <w:rFonts w:ascii="inherit" w:hAnsi="inherit"/>
                <w:sz w:val="27"/>
                <w:szCs w:val="27"/>
              </w:rPr>
              <w:t>colors</w:t>
            </w:r>
            <w:proofErr w:type="spellEnd"/>
            <w:r>
              <w:rPr>
                <w:rFonts w:ascii="inherit" w:hAnsi="inherit"/>
                <w:sz w:val="27"/>
                <w:szCs w:val="27"/>
              </w:rPr>
              <w:t xml:space="preserve">, ornate, digital art, digital painting, fan art, elegant, </w:t>
            </w:r>
            <w:proofErr w:type="spellStart"/>
            <w:r>
              <w:rPr>
                <w:rFonts w:ascii="inherit" w:hAnsi="inherit"/>
                <w:sz w:val="27"/>
                <w:szCs w:val="27"/>
              </w:rPr>
              <w:t>artstation</w:t>
            </w:r>
            <w:proofErr w:type="spellEnd"/>
            <w:r>
              <w:rPr>
                <w:rFonts w:ascii="inherit" w:hAnsi="inherit"/>
                <w:sz w:val="27"/>
                <w:szCs w:val="27"/>
              </w:rPr>
              <w:t xml:space="preserve">, by Ilya </w:t>
            </w:r>
            <w:proofErr w:type="spellStart"/>
            <w:r>
              <w:rPr>
                <w:rFonts w:ascii="inherit" w:hAnsi="inherit"/>
                <w:sz w:val="27"/>
                <w:szCs w:val="27"/>
              </w:rPr>
              <w:t>Kuvshinov</w:t>
            </w:r>
            <w:proofErr w:type="spellEnd"/>
            <w:r>
              <w:rPr>
                <w:rFonts w:ascii="inherit" w:hAnsi="inherit"/>
                <w:sz w:val="27"/>
                <w:szCs w:val="27"/>
              </w:rPr>
              <w:t>”</w:t>
            </w:r>
          </w:p>
        </w:tc>
      </w:tr>
      <w:tr w:rsidR="002729B1" w14:paraId="3EF7353F"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B85CF7D" w14:textId="77777777" w:rsidR="002729B1" w:rsidRDefault="002729B1">
            <w:pPr>
              <w:rPr>
                <w:rFonts w:ascii="inherit" w:hAnsi="inherit"/>
                <w:sz w:val="27"/>
                <w:szCs w:val="27"/>
              </w:rPr>
            </w:pPr>
            <w:r>
              <w:rPr>
                <w:rFonts w:ascii="inherit" w:hAnsi="inherit"/>
                <w:sz w:val="27"/>
                <w:szCs w:val="27"/>
              </w:rPr>
              <w:t>26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775D849" w14:textId="77777777" w:rsidR="002729B1" w:rsidRDefault="002729B1">
            <w:pPr>
              <w:rPr>
                <w:rFonts w:ascii="inherit" w:hAnsi="inherit"/>
                <w:sz w:val="27"/>
                <w:szCs w:val="27"/>
              </w:rPr>
            </w:pPr>
            <w:r>
              <w:rPr>
                <w:rFonts w:ascii="inherit" w:hAnsi="inherit"/>
                <w:sz w:val="27"/>
                <w:szCs w:val="27"/>
              </w:rPr>
              <w:t>“</w:t>
            </w:r>
            <w:proofErr w:type="spellStart"/>
            <w:proofErr w:type="gramStart"/>
            <w:r>
              <w:rPr>
                <w:rFonts w:ascii="inherit" w:hAnsi="inherit"/>
                <w:sz w:val="27"/>
                <w:szCs w:val="27"/>
              </w:rPr>
              <w:t>hd</w:t>
            </w:r>
            <w:proofErr w:type="spellEnd"/>
            <w:proofErr w:type="gramEnd"/>
            <w:r>
              <w:rPr>
                <w:rFonts w:ascii="inherit" w:hAnsi="inherit"/>
                <w:sz w:val="27"/>
                <w:szCs w:val="27"/>
              </w:rPr>
              <w:t xml:space="preserve"> photograph of a pretty girl with blue hair, wearing a tank top and shorts, relaxing under a cherry blossom tree, summer day, in the style of </w:t>
            </w:r>
            <w:proofErr w:type="spellStart"/>
            <w:r>
              <w:rPr>
                <w:rFonts w:ascii="inherit" w:hAnsi="inherit"/>
                <w:sz w:val="27"/>
                <w:szCs w:val="27"/>
              </w:rPr>
              <w:t>ilya</w:t>
            </w:r>
            <w:proofErr w:type="spellEnd"/>
            <w:r>
              <w:rPr>
                <w:rFonts w:ascii="inherit" w:hAnsi="inherit"/>
                <w:sz w:val="27"/>
                <w:szCs w:val="27"/>
              </w:rPr>
              <w:t xml:space="preserve"> </w:t>
            </w:r>
            <w:proofErr w:type="spellStart"/>
            <w:r>
              <w:rPr>
                <w:rFonts w:ascii="inherit" w:hAnsi="inherit"/>
                <w:sz w:val="27"/>
                <w:szCs w:val="27"/>
              </w:rPr>
              <w:t>kuvshinov</w:t>
            </w:r>
            <w:proofErr w:type="spellEnd"/>
            <w:r>
              <w:rPr>
                <w:rFonts w:ascii="inherit" w:hAnsi="inherit"/>
                <w:sz w:val="27"/>
                <w:szCs w:val="27"/>
              </w:rPr>
              <w:t xml:space="preserve">, dramatic lighting, fantasy, intricate, elegant, highly detailed, lifelike, photorealistic, digital painting, bokeh, </w:t>
            </w:r>
            <w:proofErr w:type="spellStart"/>
            <w:r>
              <w:rPr>
                <w:rFonts w:ascii="inherit" w:hAnsi="inherit"/>
                <w:sz w:val="27"/>
                <w:szCs w:val="27"/>
              </w:rPr>
              <w:t>hdr</w:t>
            </w:r>
            <w:proofErr w:type="spellEnd"/>
            <w:r>
              <w:rPr>
                <w:rFonts w:ascii="inherit" w:hAnsi="inherit"/>
                <w:sz w:val="27"/>
                <w:szCs w:val="27"/>
              </w:rPr>
              <w:t xml:space="preserve">, high resolution, </w:t>
            </w:r>
            <w:proofErr w:type="spellStart"/>
            <w:r>
              <w:rPr>
                <w:rFonts w:ascii="inherit" w:hAnsi="inherit"/>
                <w:sz w:val="27"/>
                <w:szCs w:val="27"/>
              </w:rPr>
              <w:t>artstation</w:t>
            </w:r>
            <w:proofErr w:type="spellEnd"/>
            <w:r>
              <w:rPr>
                <w:rFonts w:ascii="inherit" w:hAnsi="inherit"/>
                <w:sz w:val="27"/>
                <w:szCs w:val="27"/>
              </w:rPr>
              <w:t xml:space="preserve">, concept art, smooth, sharp focus, art by </w:t>
            </w:r>
            <w:proofErr w:type="spellStart"/>
            <w:r>
              <w:rPr>
                <w:rFonts w:ascii="inherit" w:hAnsi="inherit"/>
                <w:sz w:val="27"/>
                <w:szCs w:val="27"/>
              </w:rPr>
              <w:t>krenz</w:t>
            </w:r>
            <w:proofErr w:type="spellEnd"/>
            <w:r>
              <w:rPr>
                <w:rFonts w:ascii="inherit" w:hAnsi="inherit"/>
                <w:sz w:val="27"/>
                <w:szCs w:val="27"/>
              </w:rPr>
              <w:t xml:space="preserve"> </w:t>
            </w:r>
            <w:proofErr w:type="spellStart"/>
            <w:r>
              <w:rPr>
                <w:rFonts w:ascii="inherit" w:hAnsi="inherit"/>
                <w:sz w:val="27"/>
                <w:szCs w:val="27"/>
              </w:rPr>
              <w:t>cushart</w:t>
            </w:r>
            <w:proofErr w:type="spellEnd"/>
            <w:r>
              <w:rPr>
                <w:rFonts w:ascii="inherit" w:hAnsi="inherit"/>
                <w:sz w:val="27"/>
                <w:szCs w:val="27"/>
              </w:rPr>
              <w:t xml:space="preserve"> and albert </w:t>
            </w:r>
            <w:proofErr w:type="spellStart"/>
            <w:r>
              <w:rPr>
                <w:rFonts w:ascii="inherit" w:hAnsi="inherit"/>
                <w:sz w:val="27"/>
                <w:szCs w:val="27"/>
              </w:rPr>
              <w:t>aublet</w:t>
            </w:r>
            <w:proofErr w:type="spellEnd"/>
            <w:r>
              <w:rPr>
                <w:rFonts w:ascii="inherit" w:hAnsi="inherit"/>
                <w:sz w:val="27"/>
                <w:szCs w:val="27"/>
              </w:rPr>
              <w:t>”</w:t>
            </w:r>
          </w:p>
        </w:tc>
      </w:tr>
      <w:tr w:rsidR="002729B1" w14:paraId="7D8293E9"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CC28BBA" w14:textId="77777777" w:rsidR="002729B1" w:rsidRDefault="002729B1">
            <w:pPr>
              <w:rPr>
                <w:rFonts w:ascii="inherit" w:hAnsi="inherit"/>
                <w:sz w:val="27"/>
                <w:szCs w:val="27"/>
              </w:rPr>
            </w:pPr>
            <w:r>
              <w:rPr>
                <w:rFonts w:ascii="inherit" w:hAnsi="inherit"/>
                <w:sz w:val="27"/>
                <w:szCs w:val="27"/>
              </w:rPr>
              <w:t>27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E77303E" w14:textId="77777777" w:rsidR="002729B1" w:rsidRDefault="002729B1">
            <w:pPr>
              <w:rPr>
                <w:rFonts w:ascii="inherit" w:hAnsi="inherit"/>
                <w:sz w:val="27"/>
                <w:szCs w:val="27"/>
              </w:rPr>
            </w:pPr>
            <w:r>
              <w:rPr>
                <w:rFonts w:ascii="inherit" w:hAnsi="inherit"/>
                <w:sz w:val="27"/>
                <w:szCs w:val="27"/>
              </w:rPr>
              <w:t>“</w:t>
            </w:r>
            <w:proofErr w:type="gramStart"/>
            <w:r>
              <w:rPr>
                <w:rFonts w:ascii="inherit" w:hAnsi="inherit"/>
                <w:sz w:val="27"/>
                <w:szCs w:val="27"/>
              </w:rPr>
              <w:t>portrait</w:t>
            </w:r>
            <w:proofErr w:type="gramEnd"/>
            <w:r>
              <w:rPr>
                <w:rFonts w:ascii="inherit" w:hAnsi="inherit"/>
                <w:sz w:val="27"/>
                <w:szCs w:val="27"/>
              </w:rPr>
              <w:t xml:space="preserve"> of an anime character hyper realistic”</w:t>
            </w:r>
          </w:p>
        </w:tc>
      </w:tr>
      <w:tr w:rsidR="002729B1" w14:paraId="5E7FE833"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571463C" w14:textId="77777777" w:rsidR="002729B1" w:rsidRDefault="002729B1">
            <w:pPr>
              <w:rPr>
                <w:rFonts w:ascii="inherit" w:hAnsi="inherit"/>
                <w:sz w:val="27"/>
                <w:szCs w:val="27"/>
              </w:rPr>
            </w:pPr>
            <w:r>
              <w:rPr>
                <w:rFonts w:ascii="inherit" w:hAnsi="inherit"/>
                <w:sz w:val="27"/>
                <w:szCs w:val="27"/>
              </w:rPr>
              <w:t>28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5A0378D" w14:textId="77777777" w:rsidR="002729B1" w:rsidRDefault="002729B1">
            <w:pPr>
              <w:rPr>
                <w:rFonts w:ascii="inherit" w:hAnsi="inherit"/>
                <w:sz w:val="27"/>
                <w:szCs w:val="27"/>
              </w:rPr>
            </w:pPr>
            <w:r>
              <w:rPr>
                <w:rFonts w:ascii="inherit" w:hAnsi="inherit"/>
                <w:sz w:val="27"/>
                <w:szCs w:val="27"/>
              </w:rPr>
              <w:t xml:space="preserve">“Vintage 90’s anime style, dirty city alley; boy sitting on a dumpster; by </w:t>
            </w:r>
            <w:proofErr w:type="spellStart"/>
            <w:r>
              <w:rPr>
                <w:rFonts w:ascii="inherit" w:hAnsi="inherit"/>
                <w:sz w:val="27"/>
                <w:szCs w:val="27"/>
              </w:rPr>
              <w:t>hajime</w:t>
            </w:r>
            <w:proofErr w:type="spellEnd"/>
            <w:r>
              <w:rPr>
                <w:rFonts w:ascii="inherit" w:hAnsi="inherit"/>
                <w:sz w:val="27"/>
                <w:szCs w:val="27"/>
              </w:rPr>
              <w:t xml:space="preserve"> </w:t>
            </w:r>
            <w:proofErr w:type="spellStart"/>
            <w:proofErr w:type="gramStart"/>
            <w:r>
              <w:rPr>
                <w:rFonts w:ascii="inherit" w:hAnsi="inherit"/>
                <w:sz w:val="27"/>
                <w:szCs w:val="27"/>
              </w:rPr>
              <w:t>sorayama</w:t>
            </w:r>
            <w:proofErr w:type="spellEnd"/>
            <w:r>
              <w:rPr>
                <w:rFonts w:ascii="inherit" w:hAnsi="inherit"/>
                <w:sz w:val="27"/>
                <w:szCs w:val="27"/>
              </w:rPr>
              <w:t xml:space="preserve"> ,simple</w:t>
            </w:r>
            <w:proofErr w:type="gramEnd"/>
            <w:r>
              <w:rPr>
                <w:rFonts w:ascii="inherit" w:hAnsi="inherit"/>
                <w:sz w:val="27"/>
                <w:szCs w:val="27"/>
              </w:rPr>
              <w:t xml:space="preserve"> design, portrait of boy, anime, beautiful, chrome </w:t>
            </w:r>
            <w:proofErr w:type="spellStart"/>
            <w:r>
              <w:rPr>
                <w:rFonts w:ascii="inherit" w:hAnsi="inherit"/>
                <w:sz w:val="27"/>
                <w:szCs w:val="27"/>
              </w:rPr>
              <w:t>colors</w:t>
            </w:r>
            <w:proofErr w:type="spellEnd"/>
            <w:r>
              <w:rPr>
                <w:rFonts w:ascii="inherit" w:hAnsi="inherit"/>
                <w:sz w:val="27"/>
                <w:szCs w:val="27"/>
              </w:rPr>
              <w:t xml:space="preserve">, manga style, feminine male, big round blue eyes, dark black hair, black hoodie, </w:t>
            </w:r>
            <w:proofErr w:type="spellStart"/>
            <w:r>
              <w:rPr>
                <w:rFonts w:ascii="inherit" w:hAnsi="inherit"/>
                <w:sz w:val="27"/>
                <w:szCs w:val="27"/>
              </w:rPr>
              <w:t>colors</w:t>
            </w:r>
            <w:proofErr w:type="spellEnd"/>
            <w:r>
              <w:rPr>
                <w:rFonts w:ascii="inherit" w:hAnsi="inherit"/>
                <w:sz w:val="27"/>
                <w:szCs w:val="27"/>
              </w:rPr>
              <w:t>, neon lights, line art”</w:t>
            </w:r>
          </w:p>
        </w:tc>
      </w:tr>
      <w:tr w:rsidR="002729B1" w14:paraId="53F39466"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BFBCD68" w14:textId="77777777" w:rsidR="002729B1" w:rsidRDefault="002729B1">
            <w:pPr>
              <w:rPr>
                <w:rFonts w:ascii="inherit" w:hAnsi="inherit"/>
                <w:sz w:val="27"/>
                <w:szCs w:val="27"/>
              </w:rPr>
            </w:pPr>
            <w:r>
              <w:rPr>
                <w:rFonts w:ascii="inherit" w:hAnsi="inherit"/>
                <w:sz w:val="27"/>
                <w:szCs w:val="27"/>
              </w:rPr>
              <w:lastRenderedPageBreak/>
              <w:t>29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60409AA" w14:textId="77777777" w:rsidR="002729B1" w:rsidRDefault="002729B1">
            <w:pPr>
              <w:rPr>
                <w:rFonts w:ascii="inherit" w:hAnsi="inherit"/>
                <w:sz w:val="27"/>
                <w:szCs w:val="27"/>
              </w:rPr>
            </w:pPr>
            <w:r>
              <w:rPr>
                <w:rFonts w:ascii="inherit" w:hAnsi="inherit"/>
                <w:sz w:val="27"/>
                <w:szCs w:val="27"/>
              </w:rPr>
              <w:t>“</w:t>
            </w:r>
            <w:proofErr w:type="gramStart"/>
            <w:r>
              <w:rPr>
                <w:rFonts w:ascii="inherit" w:hAnsi="inherit"/>
                <w:sz w:val="27"/>
                <w:szCs w:val="27"/>
              </w:rPr>
              <w:t>great</w:t>
            </w:r>
            <w:proofErr w:type="gramEnd"/>
            <w:r>
              <w:rPr>
                <w:rFonts w:ascii="inherit" w:hAnsi="inherit"/>
                <w:sz w:val="27"/>
                <w:szCs w:val="27"/>
              </w:rPr>
              <w:t xml:space="preserve"> girl with candy house pastel </w:t>
            </w:r>
            <w:proofErr w:type="spellStart"/>
            <w:r>
              <w:rPr>
                <w:rFonts w:ascii="inherit" w:hAnsi="inherit"/>
                <w:sz w:val="27"/>
                <w:szCs w:val="27"/>
              </w:rPr>
              <w:t>colors</w:t>
            </w:r>
            <w:proofErr w:type="spellEnd"/>
            <w:r>
              <w:rPr>
                <w:rFonts w:ascii="inherit" w:hAnsi="inherit"/>
                <w:sz w:val="27"/>
                <w:szCs w:val="27"/>
              </w:rPr>
              <w:t>, kawaii, swag”</w:t>
            </w:r>
          </w:p>
        </w:tc>
      </w:tr>
    </w:tbl>
    <w:p w14:paraId="4290FE7F" w14:textId="77777777" w:rsidR="002729B1" w:rsidRDefault="002729B1" w:rsidP="002729B1">
      <w:pPr>
        <w:shd w:val="clear" w:color="auto" w:fill="FFFFFF"/>
        <w:textAlignment w:val="baseline"/>
        <w:rPr>
          <w:rFonts w:ascii="inherit" w:hAnsi="inherit" w:cs="Arial"/>
          <w:color w:val="141414"/>
          <w:sz w:val="27"/>
          <w:szCs w:val="27"/>
        </w:rPr>
      </w:pPr>
      <w:r>
        <w:rPr>
          <w:rStyle w:val="Emphasis"/>
          <w:rFonts w:ascii="inherit" w:hAnsi="inherit" w:cs="Arial"/>
          <w:color w:val="141414"/>
          <w:sz w:val="15"/>
          <w:szCs w:val="15"/>
          <w:bdr w:val="none" w:sz="0" w:space="0" w:color="auto" w:frame="1"/>
        </w:rPr>
        <w:t>Source: </w:t>
      </w:r>
      <w:hyperlink r:id="rId68" w:tgtFrame="_blank" w:history="1">
        <w:r>
          <w:rPr>
            <w:rStyle w:val="Hyperlink"/>
            <w:rFonts w:ascii="inherit" w:hAnsi="inherit" w:cs="Arial"/>
            <w:i/>
            <w:iCs/>
            <w:sz w:val="15"/>
            <w:szCs w:val="15"/>
            <w:bdr w:val="none" w:sz="0" w:space="0" w:color="auto" w:frame="1"/>
          </w:rPr>
          <w:t>Lexica</w:t>
        </w:r>
      </w:hyperlink>
      <w:r>
        <w:rPr>
          <w:rStyle w:val="Emphasis"/>
          <w:rFonts w:ascii="inherit" w:hAnsi="inherit" w:cs="Arial"/>
          <w:color w:val="141414"/>
          <w:sz w:val="15"/>
          <w:szCs w:val="15"/>
          <w:bdr w:val="none" w:sz="0" w:space="0" w:color="auto" w:frame="1"/>
        </w:rPr>
        <w:t> &amp; </w:t>
      </w:r>
      <w:hyperlink r:id="rId69" w:tgtFrame="_blank" w:history="1">
        <w:r>
          <w:rPr>
            <w:rStyle w:val="Hyperlink"/>
            <w:rFonts w:ascii="inherit" w:hAnsi="inherit" w:cs="Arial"/>
            <w:i/>
            <w:iCs/>
            <w:sz w:val="15"/>
            <w:szCs w:val="15"/>
            <w:bdr w:val="none" w:sz="0" w:space="0" w:color="auto" w:frame="1"/>
          </w:rPr>
          <w:t>openart.ai</w:t>
        </w:r>
      </w:hyperlink>
    </w:p>
    <w:p w14:paraId="4F802820" w14:textId="77777777" w:rsidR="002729B1" w:rsidRDefault="002729B1" w:rsidP="002729B1">
      <w:pPr>
        <w:pStyle w:val="Heading3"/>
        <w:shd w:val="clear" w:color="auto" w:fill="FFFFFF"/>
        <w:spacing w:before="0" w:beforeAutospacing="0"/>
        <w:textAlignment w:val="baseline"/>
        <w:rPr>
          <w:rFonts w:ascii="var(--h3-family)" w:hAnsi="var(--h3-family)" w:cs="Arial"/>
          <w:color w:val="141414"/>
        </w:rPr>
      </w:pPr>
      <w:r>
        <w:rPr>
          <w:rFonts w:ascii="var(--h3-family)" w:hAnsi="var(--h3-family)" w:cs="Arial"/>
          <w:color w:val="141414"/>
        </w:rPr>
        <w:t>Stable Diffusion Anime Boy Prompts</w:t>
      </w:r>
    </w:p>
    <w:tbl>
      <w:tblPr>
        <w:tblW w:w="6196" w:type="dxa"/>
        <w:tblCellMar>
          <w:left w:w="0" w:type="dxa"/>
          <w:right w:w="0" w:type="dxa"/>
        </w:tblCellMar>
        <w:tblLook w:val="04A0" w:firstRow="1" w:lastRow="0" w:firstColumn="1" w:lastColumn="0" w:noHBand="0" w:noVBand="1"/>
      </w:tblPr>
      <w:tblGrid>
        <w:gridCol w:w="750"/>
        <w:gridCol w:w="5446"/>
      </w:tblGrid>
      <w:tr w:rsidR="002729B1" w14:paraId="348FF3E4" w14:textId="77777777" w:rsidTr="002729B1">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290333D" w14:textId="77777777" w:rsidR="002729B1" w:rsidRDefault="002729B1">
            <w:pPr>
              <w:jc w:val="center"/>
              <w:rPr>
                <w:rFonts w:ascii="inherit" w:hAnsi="inherit" w:cs="Times New Roman"/>
                <w:b/>
                <w:bCs/>
                <w:sz w:val="23"/>
                <w:szCs w:val="23"/>
              </w:rPr>
            </w:pPr>
            <w:proofErr w:type="spellStart"/>
            <w:r>
              <w:rPr>
                <w:rFonts w:ascii="inherit" w:hAnsi="inherit"/>
                <w:b/>
                <w:bCs/>
                <w:sz w:val="23"/>
                <w:szCs w:val="23"/>
              </w:rPr>
              <w:t>S.No</w:t>
            </w:r>
            <w:proofErr w:type="spellEnd"/>
            <w:r>
              <w:rPr>
                <w:rFonts w:ascii="inherit" w:hAnsi="inherit"/>
                <w:b/>
                <w:bCs/>
                <w:sz w:val="23"/>
                <w:szCs w:val="23"/>
              </w:rPr>
              <w: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10A55F1" w14:textId="77777777" w:rsidR="002729B1" w:rsidRDefault="002729B1">
            <w:pPr>
              <w:jc w:val="center"/>
              <w:rPr>
                <w:rFonts w:ascii="inherit" w:hAnsi="inherit"/>
                <w:b/>
                <w:bCs/>
                <w:sz w:val="23"/>
                <w:szCs w:val="23"/>
              </w:rPr>
            </w:pPr>
            <w:r>
              <w:rPr>
                <w:rFonts w:ascii="inherit" w:hAnsi="inherit"/>
                <w:b/>
                <w:bCs/>
                <w:sz w:val="23"/>
                <w:szCs w:val="23"/>
              </w:rPr>
              <w:t>Stable Diffusion Anime Boy Prompts</w:t>
            </w:r>
          </w:p>
        </w:tc>
      </w:tr>
      <w:tr w:rsidR="002729B1" w14:paraId="2F94F64B"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18C4D9E" w14:textId="77777777" w:rsidR="002729B1" w:rsidRDefault="002729B1">
            <w:pPr>
              <w:rPr>
                <w:rFonts w:ascii="inherit" w:hAnsi="inherit"/>
                <w:sz w:val="27"/>
                <w:szCs w:val="27"/>
              </w:rPr>
            </w:pPr>
            <w:r>
              <w:rPr>
                <w:rFonts w:ascii="inherit" w:hAnsi="inherit"/>
                <w:sz w:val="27"/>
                <w:szCs w:val="27"/>
              </w:rPr>
              <w:t>30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E8A6D6E" w14:textId="77777777" w:rsidR="002729B1" w:rsidRDefault="002729B1">
            <w:pPr>
              <w:rPr>
                <w:rFonts w:ascii="inherit" w:hAnsi="inherit"/>
                <w:sz w:val="27"/>
                <w:szCs w:val="27"/>
              </w:rPr>
            </w:pPr>
            <w:r>
              <w:rPr>
                <w:rFonts w:ascii="inherit" w:hAnsi="inherit"/>
                <w:sz w:val="27"/>
                <w:szCs w:val="27"/>
              </w:rPr>
              <w:t xml:space="preserve">“Skinny Anime boy, glasses, listening to music with headphone in roof of house in rural </w:t>
            </w:r>
            <w:proofErr w:type="spellStart"/>
            <w:r>
              <w:rPr>
                <w:rFonts w:ascii="inherit" w:hAnsi="inherit"/>
                <w:sz w:val="27"/>
                <w:szCs w:val="27"/>
              </w:rPr>
              <w:t>Japaneses</w:t>
            </w:r>
            <w:proofErr w:type="spellEnd"/>
            <w:r>
              <w:rPr>
                <w:rFonts w:ascii="inherit" w:hAnsi="inherit"/>
                <w:sz w:val="27"/>
                <w:szCs w:val="27"/>
              </w:rPr>
              <w:t xml:space="preserve"> city, wide angle, anime boy, sunset, relaxed”</w:t>
            </w:r>
          </w:p>
        </w:tc>
      </w:tr>
      <w:tr w:rsidR="002729B1" w14:paraId="576C61E1"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0B97337" w14:textId="77777777" w:rsidR="002729B1" w:rsidRDefault="002729B1">
            <w:pPr>
              <w:rPr>
                <w:rFonts w:ascii="inherit" w:hAnsi="inherit"/>
                <w:sz w:val="27"/>
                <w:szCs w:val="27"/>
              </w:rPr>
            </w:pPr>
            <w:r>
              <w:rPr>
                <w:rFonts w:ascii="inherit" w:hAnsi="inherit"/>
                <w:sz w:val="27"/>
                <w:szCs w:val="27"/>
              </w:rPr>
              <w:t>31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585C1E5" w14:textId="77777777" w:rsidR="002729B1" w:rsidRDefault="002729B1">
            <w:pPr>
              <w:rPr>
                <w:rFonts w:ascii="inherit" w:hAnsi="inherit"/>
                <w:sz w:val="27"/>
                <w:szCs w:val="27"/>
              </w:rPr>
            </w:pPr>
            <w:r>
              <w:rPr>
                <w:rFonts w:ascii="inherit" w:hAnsi="inherit"/>
                <w:sz w:val="27"/>
                <w:szCs w:val="27"/>
              </w:rPr>
              <w:t>“</w:t>
            </w:r>
            <w:proofErr w:type="gramStart"/>
            <w:r>
              <w:rPr>
                <w:rFonts w:ascii="inherit" w:hAnsi="inherit"/>
                <w:sz w:val="27"/>
                <w:szCs w:val="27"/>
              </w:rPr>
              <w:t>character</w:t>
            </w:r>
            <w:proofErr w:type="gramEnd"/>
            <w:r>
              <w:rPr>
                <w:rFonts w:ascii="inherit" w:hAnsi="inherit"/>
                <w:sz w:val="27"/>
                <w:szCs w:val="27"/>
              </w:rPr>
              <w:t xml:space="preserve"> concept art of an anime boy</w:t>
            </w:r>
          </w:p>
        </w:tc>
      </w:tr>
      <w:tr w:rsidR="002729B1" w14:paraId="3C16430F"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3F3EB6C" w14:textId="77777777" w:rsidR="002729B1" w:rsidRDefault="002729B1">
            <w:pPr>
              <w:rPr>
                <w:rFonts w:ascii="inherit" w:hAnsi="inherit"/>
                <w:sz w:val="27"/>
                <w:szCs w:val="27"/>
              </w:rPr>
            </w:pPr>
            <w:r>
              <w:rPr>
                <w:rFonts w:ascii="inherit" w:hAnsi="inherit"/>
                <w:sz w:val="27"/>
                <w:szCs w:val="27"/>
              </w:rPr>
              <w:t>32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F9B83A5" w14:textId="77777777" w:rsidR="002729B1" w:rsidRDefault="002729B1">
            <w:pPr>
              <w:rPr>
                <w:rFonts w:ascii="inherit" w:hAnsi="inherit"/>
                <w:sz w:val="27"/>
                <w:szCs w:val="27"/>
              </w:rPr>
            </w:pPr>
            <w:r>
              <w:rPr>
                <w:rFonts w:ascii="inherit" w:hAnsi="inherit"/>
                <w:sz w:val="27"/>
                <w:szCs w:val="27"/>
              </w:rPr>
              <w:t xml:space="preserve">“Skinny Anime boy, glasses, listening to music in cycle in the street of rural </w:t>
            </w:r>
            <w:proofErr w:type="spellStart"/>
            <w:r>
              <w:rPr>
                <w:rFonts w:ascii="inherit" w:hAnsi="inherit"/>
                <w:sz w:val="27"/>
                <w:szCs w:val="27"/>
              </w:rPr>
              <w:t>Japaneses</w:t>
            </w:r>
            <w:proofErr w:type="spellEnd"/>
            <w:r>
              <w:rPr>
                <w:rFonts w:ascii="inherit" w:hAnsi="inherit"/>
                <w:sz w:val="27"/>
                <w:szCs w:val="27"/>
              </w:rPr>
              <w:t xml:space="preserve"> city, wide angle, anime boy, sunset, relaxed, pink and purple cloud, starts,”</w:t>
            </w:r>
          </w:p>
        </w:tc>
      </w:tr>
      <w:tr w:rsidR="002729B1" w14:paraId="11BC3D19"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D176280" w14:textId="77777777" w:rsidR="002729B1" w:rsidRDefault="002729B1">
            <w:pPr>
              <w:rPr>
                <w:rFonts w:ascii="inherit" w:hAnsi="inherit"/>
                <w:sz w:val="27"/>
                <w:szCs w:val="27"/>
              </w:rPr>
            </w:pPr>
            <w:r>
              <w:rPr>
                <w:rFonts w:ascii="inherit" w:hAnsi="inherit"/>
                <w:sz w:val="27"/>
                <w:szCs w:val="27"/>
              </w:rPr>
              <w:t>33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52AB05A" w14:textId="77777777" w:rsidR="002729B1" w:rsidRDefault="002729B1">
            <w:pPr>
              <w:rPr>
                <w:rFonts w:ascii="inherit" w:hAnsi="inherit"/>
                <w:sz w:val="27"/>
                <w:szCs w:val="27"/>
              </w:rPr>
            </w:pPr>
            <w:r>
              <w:rPr>
                <w:rFonts w:ascii="inherit" w:hAnsi="inherit"/>
                <w:sz w:val="27"/>
                <w:szCs w:val="27"/>
              </w:rPr>
              <w:t>“Well-fitting man equipped with hoodie and cap hiding upper face in anime manga style”</w:t>
            </w:r>
          </w:p>
        </w:tc>
      </w:tr>
      <w:tr w:rsidR="002729B1" w14:paraId="35512ACE"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D8097BC" w14:textId="77777777" w:rsidR="002729B1" w:rsidRDefault="002729B1">
            <w:pPr>
              <w:rPr>
                <w:rFonts w:ascii="inherit" w:hAnsi="inherit"/>
                <w:sz w:val="27"/>
                <w:szCs w:val="27"/>
              </w:rPr>
            </w:pPr>
            <w:r>
              <w:rPr>
                <w:rFonts w:ascii="inherit" w:hAnsi="inherit"/>
                <w:sz w:val="27"/>
                <w:szCs w:val="27"/>
              </w:rPr>
              <w:t>34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949F537" w14:textId="77777777" w:rsidR="002729B1" w:rsidRDefault="002729B1">
            <w:pPr>
              <w:rPr>
                <w:rFonts w:ascii="inherit" w:hAnsi="inherit"/>
                <w:sz w:val="27"/>
                <w:szCs w:val="27"/>
              </w:rPr>
            </w:pPr>
            <w:r>
              <w:rPr>
                <w:rFonts w:ascii="inherit" w:hAnsi="inherit"/>
                <w:sz w:val="27"/>
                <w:szCs w:val="27"/>
              </w:rPr>
              <w:t xml:space="preserve">“Photo of fusion of a Soccer PLAYER, style of </w:t>
            </w:r>
            <w:proofErr w:type="spellStart"/>
            <w:r>
              <w:rPr>
                <w:rFonts w:ascii="inherit" w:hAnsi="inherit"/>
                <w:sz w:val="27"/>
                <w:szCs w:val="27"/>
              </w:rPr>
              <w:t>laurie</w:t>
            </w:r>
            <w:proofErr w:type="spellEnd"/>
            <w:r>
              <w:rPr>
                <w:rFonts w:ascii="inherit" w:hAnsi="inherit"/>
                <w:sz w:val="27"/>
                <w:szCs w:val="27"/>
              </w:rPr>
              <w:t xml:space="preserve"> </w:t>
            </w:r>
            <w:proofErr w:type="spellStart"/>
            <w:r>
              <w:rPr>
                <w:rFonts w:ascii="inherit" w:hAnsi="inherit"/>
                <w:sz w:val="27"/>
                <w:szCs w:val="27"/>
              </w:rPr>
              <w:t>greasley</w:t>
            </w:r>
            <w:proofErr w:type="spellEnd"/>
            <w:r>
              <w:rPr>
                <w:rFonts w:ascii="inherit" w:hAnsi="inherit"/>
                <w:sz w:val="27"/>
                <w:szCs w:val="27"/>
              </w:rPr>
              <w:t xml:space="preserve">, studio </w:t>
            </w:r>
            <w:proofErr w:type="spellStart"/>
            <w:r>
              <w:rPr>
                <w:rFonts w:ascii="inherit" w:hAnsi="inherit"/>
                <w:sz w:val="27"/>
                <w:szCs w:val="27"/>
              </w:rPr>
              <w:t>ghibli</w:t>
            </w:r>
            <w:proofErr w:type="spellEnd"/>
            <w:r>
              <w:rPr>
                <w:rFonts w:ascii="inherit" w:hAnsi="inherit"/>
                <w:sz w:val="27"/>
                <w:szCs w:val="27"/>
              </w:rPr>
              <w:t xml:space="preserve">, </w:t>
            </w:r>
            <w:proofErr w:type="spellStart"/>
            <w:r>
              <w:rPr>
                <w:rFonts w:ascii="inherit" w:hAnsi="inherit"/>
                <w:sz w:val="27"/>
                <w:szCs w:val="27"/>
              </w:rPr>
              <w:t>akira</w:t>
            </w:r>
            <w:proofErr w:type="spellEnd"/>
            <w:r>
              <w:rPr>
                <w:rFonts w:ascii="inherit" w:hAnsi="inherit"/>
                <w:sz w:val="27"/>
                <w:szCs w:val="27"/>
              </w:rPr>
              <w:t xml:space="preserve"> </w:t>
            </w:r>
            <w:proofErr w:type="spellStart"/>
            <w:r>
              <w:rPr>
                <w:rFonts w:ascii="inherit" w:hAnsi="inherit"/>
                <w:sz w:val="27"/>
                <w:szCs w:val="27"/>
              </w:rPr>
              <w:t>toriyama</w:t>
            </w:r>
            <w:proofErr w:type="spellEnd"/>
            <w:r>
              <w:rPr>
                <w:rFonts w:ascii="inherit" w:hAnsi="inherit"/>
                <w:sz w:val="27"/>
                <w:szCs w:val="27"/>
              </w:rPr>
              <w:t xml:space="preserve">, </w:t>
            </w:r>
            <w:proofErr w:type="spellStart"/>
            <w:r>
              <w:rPr>
                <w:rFonts w:ascii="inherit" w:hAnsi="inherit"/>
                <w:sz w:val="27"/>
                <w:szCs w:val="27"/>
              </w:rPr>
              <w:t>james</w:t>
            </w:r>
            <w:proofErr w:type="spellEnd"/>
            <w:r>
              <w:rPr>
                <w:rFonts w:ascii="inherit" w:hAnsi="inherit"/>
                <w:sz w:val="27"/>
                <w:szCs w:val="27"/>
              </w:rPr>
              <w:t xml:space="preserve"> </w:t>
            </w:r>
            <w:proofErr w:type="spellStart"/>
            <w:r>
              <w:rPr>
                <w:rFonts w:ascii="inherit" w:hAnsi="inherit"/>
                <w:sz w:val="27"/>
                <w:szCs w:val="27"/>
              </w:rPr>
              <w:t>gilleard</w:t>
            </w:r>
            <w:proofErr w:type="spellEnd"/>
            <w:r>
              <w:rPr>
                <w:rFonts w:ascii="inherit" w:hAnsi="inherit"/>
                <w:sz w:val="27"/>
                <w:szCs w:val="27"/>
              </w:rPr>
              <w:t xml:space="preserve">, </w:t>
            </w:r>
            <w:proofErr w:type="spellStart"/>
            <w:r>
              <w:rPr>
                <w:rFonts w:ascii="inherit" w:hAnsi="inherit"/>
                <w:sz w:val="27"/>
                <w:szCs w:val="27"/>
              </w:rPr>
              <w:t>genshin</w:t>
            </w:r>
            <w:proofErr w:type="spellEnd"/>
            <w:r>
              <w:rPr>
                <w:rFonts w:ascii="inherit" w:hAnsi="inherit"/>
                <w:sz w:val="27"/>
                <w:szCs w:val="27"/>
              </w:rPr>
              <w:t xml:space="preserve"> impact, trending </w:t>
            </w:r>
            <w:proofErr w:type="spellStart"/>
            <w:r>
              <w:rPr>
                <w:rFonts w:ascii="inherit" w:hAnsi="inherit"/>
                <w:sz w:val="27"/>
                <w:szCs w:val="27"/>
              </w:rPr>
              <w:t>pixiv</w:t>
            </w:r>
            <w:proofErr w:type="spellEnd"/>
            <w:r>
              <w:rPr>
                <w:rFonts w:ascii="inherit" w:hAnsi="inherit"/>
                <w:sz w:val="27"/>
                <w:szCs w:val="27"/>
              </w:rPr>
              <w:t xml:space="preserve"> </w:t>
            </w:r>
            <w:proofErr w:type="spellStart"/>
            <w:r>
              <w:rPr>
                <w:rFonts w:ascii="inherit" w:hAnsi="inherit"/>
                <w:sz w:val="27"/>
                <w:szCs w:val="27"/>
              </w:rPr>
              <w:t>fanbox</w:t>
            </w:r>
            <w:proofErr w:type="spellEnd"/>
            <w:r>
              <w:rPr>
                <w:rFonts w:ascii="inherit" w:hAnsi="inherit"/>
                <w:sz w:val="27"/>
                <w:szCs w:val="27"/>
              </w:rPr>
              <w:t xml:space="preserve">, acrylic palette knife, 4k, vibrant </w:t>
            </w:r>
            <w:proofErr w:type="spellStart"/>
            <w:r>
              <w:rPr>
                <w:rFonts w:ascii="inherit" w:hAnsi="inherit"/>
                <w:sz w:val="27"/>
                <w:szCs w:val="27"/>
              </w:rPr>
              <w:t>colors</w:t>
            </w:r>
            <w:proofErr w:type="spellEnd"/>
            <w:r>
              <w:rPr>
                <w:rFonts w:ascii="inherit" w:hAnsi="inherit"/>
                <w:sz w:val="27"/>
                <w:szCs w:val="27"/>
              </w:rPr>
              <w:t xml:space="preserve">, </w:t>
            </w:r>
            <w:proofErr w:type="spellStart"/>
            <w:r>
              <w:rPr>
                <w:rFonts w:ascii="inherit" w:hAnsi="inherit"/>
                <w:sz w:val="27"/>
                <w:szCs w:val="27"/>
              </w:rPr>
              <w:t>devinart</w:t>
            </w:r>
            <w:proofErr w:type="spellEnd"/>
            <w:r>
              <w:rPr>
                <w:rFonts w:ascii="inherit" w:hAnsi="inherit"/>
                <w:sz w:val="27"/>
                <w:szCs w:val="27"/>
              </w:rPr>
              <w:t xml:space="preserve">, trending on </w:t>
            </w:r>
            <w:proofErr w:type="spellStart"/>
            <w:r>
              <w:rPr>
                <w:rFonts w:ascii="inherit" w:hAnsi="inherit"/>
                <w:sz w:val="27"/>
                <w:szCs w:val="27"/>
              </w:rPr>
              <w:t>artstation</w:t>
            </w:r>
            <w:proofErr w:type="spellEnd"/>
            <w:r>
              <w:rPr>
                <w:rFonts w:ascii="inherit" w:hAnsi="inherit"/>
                <w:sz w:val="27"/>
                <w:szCs w:val="27"/>
              </w:rPr>
              <w:t>, low details”</w:t>
            </w:r>
          </w:p>
        </w:tc>
      </w:tr>
      <w:tr w:rsidR="002729B1" w14:paraId="20C7F85E"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5E3E2ED" w14:textId="77777777" w:rsidR="002729B1" w:rsidRDefault="002729B1">
            <w:pPr>
              <w:rPr>
                <w:rFonts w:ascii="inherit" w:hAnsi="inherit"/>
                <w:sz w:val="27"/>
                <w:szCs w:val="27"/>
              </w:rPr>
            </w:pPr>
            <w:r>
              <w:rPr>
                <w:rFonts w:ascii="inherit" w:hAnsi="inherit"/>
                <w:sz w:val="27"/>
                <w:szCs w:val="27"/>
              </w:rPr>
              <w:t>35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2855985" w14:textId="77777777" w:rsidR="002729B1" w:rsidRDefault="002729B1">
            <w:pPr>
              <w:rPr>
                <w:rFonts w:ascii="inherit" w:hAnsi="inherit"/>
                <w:sz w:val="27"/>
                <w:szCs w:val="27"/>
              </w:rPr>
            </w:pPr>
            <w:r>
              <w:rPr>
                <w:rFonts w:ascii="inherit" w:hAnsi="inherit"/>
                <w:sz w:val="27"/>
                <w:szCs w:val="27"/>
              </w:rPr>
              <w:t>“</w:t>
            </w:r>
            <w:proofErr w:type="gramStart"/>
            <w:r>
              <w:rPr>
                <w:rFonts w:ascii="inherit" w:hAnsi="inherit"/>
                <w:sz w:val="27"/>
                <w:szCs w:val="27"/>
              </w:rPr>
              <w:t>portrait</w:t>
            </w:r>
            <w:proofErr w:type="gramEnd"/>
            <w:r>
              <w:rPr>
                <w:rFonts w:ascii="inherit" w:hAnsi="inherit"/>
                <w:sz w:val="27"/>
                <w:szCs w:val="27"/>
              </w:rPr>
              <w:t xml:space="preserve"> of beautiful anime girl, cyberpunk theme, art by Ilya </w:t>
            </w:r>
            <w:proofErr w:type="spellStart"/>
            <w:r>
              <w:rPr>
                <w:rFonts w:ascii="inherit" w:hAnsi="inherit"/>
                <w:sz w:val="27"/>
                <w:szCs w:val="27"/>
              </w:rPr>
              <w:t>Kuvshinov</w:t>
            </w:r>
            <w:proofErr w:type="spellEnd"/>
            <w:r>
              <w:rPr>
                <w:rFonts w:ascii="inherit" w:hAnsi="inherit"/>
                <w:sz w:val="27"/>
                <w:szCs w:val="27"/>
              </w:rPr>
              <w:t>,”</w:t>
            </w:r>
          </w:p>
        </w:tc>
      </w:tr>
      <w:tr w:rsidR="002729B1" w14:paraId="657739D2"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28FF8B4" w14:textId="77777777" w:rsidR="002729B1" w:rsidRDefault="002729B1">
            <w:pPr>
              <w:rPr>
                <w:rFonts w:ascii="inherit" w:hAnsi="inherit"/>
                <w:sz w:val="27"/>
                <w:szCs w:val="27"/>
              </w:rPr>
            </w:pPr>
            <w:r>
              <w:rPr>
                <w:rFonts w:ascii="inherit" w:hAnsi="inherit"/>
                <w:sz w:val="27"/>
                <w:szCs w:val="27"/>
              </w:rPr>
              <w:t>36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844E0F7" w14:textId="77777777" w:rsidR="002729B1" w:rsidRDefault="002729B1">
            <w:pPr>
              <w:rPr>
                <w:rFonts w:ascii="inherit" w:hAnsi="inherit"/>
                <w:sz w:val="27"/>
                <w:szCs w:val="27"/>
              </w:rPr>
            </w:pPr>
            <w:r>
              <w:rPr>
                <w:rFonts w:ascii="inherit" w:hAnsi="inherit"/>
                <w:sz w:val="27"/>
                <w:szCs w:val="27"/>
              </w:rPr>
              <w:t xml:space="preserve">“Boy facing right in the style of 90’s vintage </w:t>
            </w:r>
            <w:proofErr w:type="spellStart"/>
            <w:proofErr w:type="gramStart"/>
            <w:r>
              <w:rPr>
                <w:rFonts w:ascii="inherit" w:hAnsi="inherit"/>
                <w:sz w:val="27"/>
                <w:szCs w:val="27"/>
              </w:rPr>
              <w:t>anime,black</w:t>
            </w:r>
            <w:proofErr w:type="spellEnd"/>
            <w:proofErr w:type="gramEnd"/>
            <w:r>
              <w:rPr>
                <w:rFonts w:ascii="inherit" w:hAnsi="inherit"/>
                <w:sz w:val="27"/>
                <w:szCs w:val="27"/>
              </w:rPr>
              <w:t xml:space="preserve"> coat, surrealism, </w:t>
            </w:r>
            <w:proofErr w:type="spellStart"/>
            <w:r>
              <w:rPr>
                <w:rFonts w:ascii="inherit" w:hAnsi="inherit"/>
                <w:sz w:val="27"/>
                <w:szCs w:val="27"/>
              </w:rPr>
              <w:t>akira</w:t>
            </w:r>
            <w:proofErr w:type="spellEnd"/>
            <w:r>
              <w:rPr>
                <w:rFonts w:ascii="inherit" w:hAnsi="inherit"/>
                <w:sz w:val="27"/>
                <w:szCs w:val="27"/>
              </w:rPr>
              <w:t xml:space="preserve"> style, detailed line art, fine details, inside a 7/11 </w:t>
            </w:r>
            <w:r>
              <w:rPr>
                <w:rFonts w:ascii="inherit" w:hAnsi="inherit"/>
                <w:sz w:val="27"/>
                <w:szCs w:val="27"/>
              </w:rPr>
              <w:lastRenderedPageBreak/>
              <w:t>convenience store, drink aisle, neon, white background,”</w:t>
            </w:r>
          </w:p>
        </w:tc>
      </w:tr>
      <w:tr w:rsidR="002729B1" w14:paraId="6C09D550"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9F2222E" w14:textId="77777777" w:rsidR="002729B1" w:rsidRDefault="002729B1">
            <w:pPr>
              <w:rPr>
                <w:rFonts w:ascii="inherit" w:hAnsi="inherit"/>
                <w:sz w:val="27"/>
                <w:szCs w:val="27"/>
              </w:rPr>
            </w:pPr>
            <w:r>
              <w:rPr>
                <w:rFonts w:ascii="inherit" w:hAnsi="inherit"/>
                <w:sz w:val="27"/>
                <w:szCs w:val="27"/>
              </w:rPr>
              <w:lastRenderedPageBreak/>
              <w:t>37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915FFF9" w14:textId="77777777" w:rsidR="002729B1" w:rsidRDefault="002729B1">
            <w:pPr>
              <w:rPr>
                <w:rFonts w:ascii="inherit" w:hAnsi="inherit"/>
                <w:sz w:val="27"/>
                <w:szCs w:val="27"/>
              </w:rPr>
            </w:pPr>
            <w:r>
              <w:rPr>
                <w:rFonts w:ascii="inherit" w:hAnsi="inherit"/>
                <w:sz w:val="27"/>
                <w:szCs w:val="27"/>
              </w:rPr>
              <w:t xml:space="preserve">“Cute and adorable cartoon Goku baby, fantasy, dreamlike, surrealism, super cute, trending on </w:t>
            </w:r>
            <w:proofErr w:type="spellStart"/>
            <w:r>
              <w:rPr>
                <w:rFonts w:ascii="inherit" w:hAnsi="inherit"/>
                <w:sz w:val="27"/>
                <w:szCs w:val="27"/>
              </w:rPr>
              <w:t>artstation</w:t>
            </w:r>
            <w:proofErr w:type="spellEnd"/>
            <w:r>
              <w:rPr>
                <w:rFonts w:ascii="inherit" w:hAnsi="inherit"/>
                <w:sz w:val="27"/>
                <w:szCs w:val="27"/>
              </w:rPr>
              <w:t>”</w:t>
            </w:r>
          </w:p>
        </w:tc>
      </w:tr>
      <w:tr w:rsidR="002729B1" w14:paraId="414E03A7"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0494071" w14:textId="77777777" w:rsidR="002729B1" w:rsidRDefault="002729B1">
            <w:pPr>
              <w:rPr>
                <w:rFonts w:ascii="inherit" w:hAnsi="inherit"/>
                <w:sz w:val="27"/>
                <w:szCs w:val="27"/>
              </w:rPr>
            </w:pPr>
            <w:r>
              <w:rPr>
                <w:rFonts w:ascii="inherit" w:hAnsi="inherit"/>
                <w:sz w:val="27"/>
                <w:szCs w:val="27"/>
              </w:rPr>
              <w:t>38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53A1BEC" w14:textId="77777777" w:rsidR="002729B1" w:rsidRDefault="002729B1">
            <w:pPr>
              <w:rPr>
                <w:rFonts w:ascii="inherit" w:hAnsi="inherit"/>
                <w:sz w:val="27"/>
                <w:szCs w:val="27"/>
              </w:rPr>
            </w:pPr>
            <w:r>
              <w:rPr>
                <w:rFonts w:ascii="inherit" w:hAnsi="inherit"/>
                <w:sz w:val="27"/>
                <w:szCs w:val="27"/>
              </w:rPr>
              <w:t xml:space="preserve">“Cute and adorable cartoon Goku baby, fantasy, dreamlike, surrealism, super cute, trending on </w:t>
            </w:r>
            <w:proofErr w:type="spellStart"/>
            <w:r>
              <w:rPr>
                <w:rFonts w:ascii="inherit" w:hAnsi="inherit"/>
                <w:sz w:val="27"/>
                <w:szCs w:val="27"/>
              </w:rPr>
              <w:t>artstation</w:t>
            </w:r>
            <w:proofErr w:type="spellEnd"/>
            <w:r>
              <w:rPr>
                <w:rFonts w:ascii="inherit" w:hAnsi="inherit"/>
                <w:sz w:val="27"/>
                <w:szCs w:val="27"/>
              </w:rPr>
              <w:t>”</w:t>
            </w:r>
          </w:p>
        </w:tc>
      </w:tr>
      <w:tr w:rsidR="002729B1" w14:paraId="605EFC90"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8EEEC1E" w14:textId="77777777" w:rsidR="002729B1" w:rsidRDefault="002729B1">
            <w:pPr>
              <w:rPr>
                <w:rFonts w:ascii="inherit" w:hAnsi="inherit"/>
                <w:sz w:val="27"/>
                <w:szCs w:val="27"/>
              </w:rPr>
            </w:pPr>
            <w:r>
              <w:rPr>
                <w:rFonts w:ascii="inherit" w:hAnsi="inherit"/>
                <w:sz w:val="27"/>
                <w:szCs w:val="27"/>
              </w:rPr>
              <w:t>39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0E51B8F" w14:textId="77777777" w:rsidR="002729B1" w:rsidRDefault="002729B1">
            <w:pPr>
              <w:rPr>
                <w:rFonts w:ascii="inherit" w:hAnsi="inherit"/>
                <w:sz w:val="27"/>
                <w:szCs w:val="27"/>
              </w:rPr>
            </w:pPr>
            <w:r>
              <w:rPr>
                <w:rFonts w:ascii="inherit" w:hAnsi="inherit"/>
                <w:sz w:val="27"/>
                <w:szCs w:val="27"/>
              </w:rPr>
              <w:t xml:space="preserve">“Vintage 90’s anime </w:t>
            </w:r>
            <w:proofErr w:type="spellStart"/>
            <w:proofErr w:type="gramStart"/>
            <w:r>
              <w:rPr>
                <w:rFonts w:ascii="inherit" w:hAnsi="inherit"/>
                <w:sz w:val="27"/>
                <w:szCs w:val="27"/>
              </w:rPr>
              <w:t>style,retro</w:t>
            </w:r>
            <w:proofErr w:type="gramEnd"/>
            <w:r>
              <w:rPr>
                <w:rFonts w:ascii="inherit" w:hAnsi="inherit"/>
                <w:sz w:val="27"/>
                <w:szCs w:val="27"/>
              </w:rPr>
              <w:t>,anime</w:t>
            </w:r>
            <w:proofErr w:type="spellEnd"/>
            <w:r>
              <w:rPr>
                <w:rFonts w:ascii="inherit" w:hAnsi="inherit"/>
                <w:sz w:val="27"/>
                <w:szCs w:val="27"/>
              </w:rPr>
              <w:t xml:space="preserve"> man with bandage on nose wearing steampunk goggles wearing hoodie ,in </w:t>
            </w:r>
            <w:proofErr w:type="spellStart"/>
            <w:r>
              <w:rPr>
                <w:rFonts w:ascii="inherit" w:hAnsi="inherit"/>
                <w:sz w:val="27"/>
                <w:szCs w:val="27"/>
              </w:rPr>
              <w:t>a</w:t>
            </w:r>
            <w:proofErr w:type="spellEnd"/>
            <w:r>
              <w:rPr>
                <w:rFonts w:ascii="inherit" w:hAnsi="inherit"/>
                <w:sz w:val="27"/>
                <w:szCs w:val="27"/>
              </w:rPr>
              <w:t xml:space="preserve"> arcade, sci-fi, , surreal,”</w:t>
            </w:r>
          </w:p>
        </w:tc>
      </w:tr>
      <w:tr w:rsidR="002729B1" w14:paraId="3FFED694"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70C0252" w14:textId="77777777" w:rsidR="002729B1" w:rsidRDefault="002729B1">
            <w:pPr>
              <w:rPr>
                <w:rFonts w:ascii="inherit" w:hAnsi="inherit"/>
                <w:sz w:val="27"/>
                <w:szCs w:val="27"/>
              </w:rPr>
            </w:pPr>
            <w:r>
              <w:rPr>
                <w:rFonts w:ascii="inherit" w:hAnsi="inherit"/>
                <w:sz w:val="27"/>
                <w:szCs w:val="27"/>
              </w:rPr>
              <w:t>40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2C1CDBE" w14:textId="77777777" w:rsidR="002729B1" w:rsidRDefault="002729B1">
            <w:pPr>
              <w:rPr>
                <w:rFonts w:ascii="inherit" w:hAnsi="inherit"/>
                <w:sz w:val="27"/>
                <w:szCs w:val="27"/>
              </w:rPr>
            </w:pPr>
            <w:r>
              <w:rPr>
                <w:rFonts w:ascii="inherit" w:hAnsi="inherit"/>
                <w:sz w:val="27"/>
                <w:szCs w:val="27"/>
              </w:rPr>
              <w:t xml:space="preserve">“Boy with super powers </w:t>
            </w:r>
            <w:proofErr w:type="spellStart"/>
            <w:r>
              <w:rPr>
                <w:rFonts w:ascii="inherit" w:hAnsi="inherit"/>
                <w:sz w:val="27"/>
                <w:szCs w:val="27"/>
              </w:rPr>
              <w:t>powers</w:t>
            </w:r>
            <w:proofErr w:type="spellEnd"/>
            <w:r>
              <w:rPr>
                <w:rFonts w:ascii="inherit" w:hAnsi="inherit"/>
                <w:sz w:val="27"/>
                <w:szCs w:val="27"/>
              </w:rPr>
              <w:t xml:space="preserve"> and curly and brown hair, sitting on a stone stair under a vine rack, illustration concept art anime key visual trending </w:t>
            </w:r>
            <w:proofErr w:type="spellStart"/>
            <w:r>
              <w:rPr>
                <w:rFonts w:ascii="inherit" w:hAnsi="inherit"/>
                <w:sz w:val="27"/>
                <w:szCs w:val="27"/>
              </w:rPr>
              <w:t>pixiv</w:t>
            </w:r>
            <w:proofErr w:type="spellEnd"/>
            <w:r>
              <w:rPr>
                <w:rFonts w:ascii="inherit" w:hAnsi="inherit"/>
                <w:sz w:val="27"/>
                <w:szCs w:val="27"/>
              </w:rPr>
              <w:t xml:space="preserve"> </w:t>
            </w:r>
            <w:proofErr w:type="spellStart"/>
            <w:r>
              <w:rPr>
                <w:rFonts w:ascii="inherit" w:hAnsi="inherit"/>
                <w:sz w:val="27"/>
                <w:szCs w:val="27"/>
              </w:rPr>
              <w:t>fanbox</w:t>
            </w:r>
            <w:proofErr w:type="spellEnd"/>
            <w:r>
              <w:rPr>
                <w:rFonts w:ascii="inherit" w:hAnsi="inherit"/>
                <w:sz w:val="27"/>
                <w:szCs w:val="27"/>
              </w:rPr>
              <w:t xml:space="preserve"> by </w:t>
            </w:r>
            <w:proofErr w:type="spellStart"/>
            <w:r>
              <w:rPr>
                <w:rFonts w:ascii="inherit" w:hAnsi="inherit"/>
                <w:sz w:val="27"/>
                <w:szCs w:val="27"/>
              </w:rPr>
              <w:t>wlop</w:t>
            </w:r>
            <w:proofErr w:type="spellEnd"/>
            <w:r>
              <w:rPr>
                <w:rFonts w:ascii="inherit" w:hAnsi="inherit"/>
                <w:sz w:val="27"/>
                <w:szCs w:val="27"/>
              </w:rPr>
              <w:t xml:space="preserve"> and </w:t>
            </w:r>
            <w:proofErr w:type="spellStart"/>
            <w:r>
              <w:rPr>
                <w:rFonts w:ascii="inherit" w:hAnsi="inherit"/>
                <w:sz w:val="27"/>
                <w:szCs w:val="27"/>
              </w:rPr>
              <w:t>greg</w:t>
            </w:r>
            <w:proofErr w:type="spellEnd"/>
            <w:r>
              <w:rPr>
                <w:rFonts w:ascii="inherit" w:hAnsi="inherit"/>
                <w:sz w:val="27"/>
                <w:szCs w:val="27"/>
              </w:rPr>
              <w:t xml:space="preserve"> </w:t>
            </w:r>
            <w:proofErr w:type="spellStart"/>
            <w:r>
              <w:rPr>
                <w:rFonts w:ascii="inherit" w:hAnsi="inherit"/>
                <w:sz w:val="27"/>
                <w:szCs w:val="27"/>
              </w:rPr>
              <w:t>rutkowski</w:t>
            </w:r>
            <w:proofErr w:type="spellEnd"/>
            <w:r>
              <w:rPr>
                <w:rFonts w:ascii="inherit" w:hAnsi="inherit"/>
                <w:sz w:val="27"/>
                <w:szCs w:val="27"/>
              </w:rPr>
              <w:t xml:space="preserve"> and </w:t>
            </w:r>
            <w:proofErr w:type="spellStart"/>
            <w:r>
              <w:rPr>
                <w:rFonts w:ascii="inherit" w:hAnsi="inherit"/>
                <w:sz w:val="27"/>
                <w:szCs w:val="27"/>
              </w:rPr>
              <w:t>makoto</w:t>
            </w:r>
            <w:proofErr w:type="spellEnd"/>
            <w:r>
              <w:rPr>
                <w:rFonts w:ascii="inherit" w:hAnsi="inherit"/>
                <w:sz w:val="27"/>
                <w:szCs w:val="27"/>
              </w:rPr>
              <w:t xml:space="preserve"> </w:t>
            </w:r>
            <w:proofErr w:type="spellStart"/>
            <w:r>
              <w:rPr>
                <w:rFonts w:ascii="inherit" w:hAnsi="inherit"/>
                <w:sz w:val="27"/>
                <w:szCs w:val="27"/>
              </w:rPr>
              <w:t>shinkai</w:t>
            </w:r>
            <w:proofErr w:type="spellEnd"/>
            <w:r>
              <w:rPr>
                <w:rFonts w:ascii="inherit" w:hAnsi="inherit"/>
                <w:sz w:val="27"/>
                <w:szCs w:val="27"/>
              </w:rPr>
              <w:t xml:space="preserve"> and studio </w:t>
            </w:r>
            <w:proofErr w:type="spellStart"/>
            <w:r>
              <w:rPr>
                <w:rFonts w:ascii="inherit" w:hAnsi="inherit"/>
                <w:sz w:val="27"/>
                <w:szCs w:val="27"/>
              </w:rPr>
              <w:t>ghibli</w:t>
            </w:r>
            <w:proofErr w:type="spellEnd"/>
            <w:r>
              <w:rPr>
                <w:rFonts w:ascii="inherit" w:hAnsi="inherit"/>
                <w:sz w:val="27"/>
                <w:szCs w:val="27"/>
              </w:rPr>
              <w:t>”</w:t>
            </w:r>
          </w:p>
        </w:tc>
      </w:tr>
      <w:tr w:rsidR="002729B1" w14:paraId="6033ABE9"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E7ABC77" w14:textId="77777777" w:rsidR="002729B1" w:rsidRDefault="002729B1">
            <w:pPr>
              <w:rPr>
                <w:rFonts w:ascii="inherit" w:hAnsi="inherit"/>
                <w:sz w:val="27"/>
                <w:szCs w:val="27"/>
              </w:rPr>
            </w:pPr>
            <w:r>
              <w:rPr>
                <w:rFonts w:ascii="inherit" w:hAnsi="inherit"/>
                <w:sz w:val="27"/>
                <w:szCs w:val="27"/>
              </w:rPr>
              <w:t>41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59CECC2" w14:textId="77777777" w:rsidR="002729B1" w:rsidRDefault="002729B1">
            <w:pPr>
              <w:rPr>
                <w:rFonts w:ascii="inherit" w:hAnsi="inherit"/>
                <w:sz w:val="27"/>
                <w:szCs w:val="27"/>
              </w:rPr>
            </w:pPr>
            <w:r>
              <w:rPr>
                <w:rFonts w:ascii="inherit" w:hAnsi="inherit"/>
                <w:sz w:val="27"/>
                <w:szCs w:val="27"/>
              </w:rPr>
              <w:t>“Anime boy”</w:t>
            </w:r>
          </w:p>
        </w:tc>
      </w:tr>
      <w:tr w:rsidR="002729B1" w14:paraId="37C0D6EA"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956F6E4" w14:textId="77777777" w:rsidR="002729B1" w:rsidRDefault="002729B1">
            <w:pPr>
              <w:rPr>
                <w:rFonts w:ascii="inherit" w:hAnsi="inherit"/>
                <w:sz w:val="27"/>
                <w:szCs w:val="27"/>
              </w:rPr>
            </w:pPr>
            <w:r>
              <w:rPr>
                <w:rFonts w:ascii="inherit" w:hAnsi="inherit"/>
                <w:sz w:val="27"/>
                <w:szCs w:val="27"/>
              </w:rPr>
              <w:t>42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84A5C39" w14:textId="77777777" w:rsidR="002729B1" w:rsidRDefault="002729B1">
            <w:pPr>
              <w:rPr>
                <w:rFonts w:ascii="inherit" w:hAnsi="inherit"/>
                <w:sz w:val="27"/>
                <w:szCs w:val="27"/>
              </w:rPr>
            </w:pPr>
            <w:r>
              <w:rPr>
                <w:rFonts w:ascii="inherit" w:hAnsi="inherit"/>
                <w:sz w:val="27"/>
                <w:szCs w:val="27"/>
              </w:rPr>
              <w:t xml:space="preserve">“Boy in the style of 90’s vintage anime, surrealism, </w:t>
            </w:r>
            <w:proofErr w:type="spellStart"/>
            <w:r>
              <w:rPr>
                <w:rFonts w:ascii="inherit" w:hAnsi="inherit"/>
                <w:sz w:val="27"/>
                <w:szCs w:val="27"/>
              </w:rPr>
              <w:t>akira</w:t>
            </w:r>
            <w:proofErr w:type="spellEnd"/>
            <w:r>
              <w:rPr>
                <w:rFonts w:ascii="inherit" w:hAnsi="inherit"/>
                <w:sz w:val="27"/>
                <w:szCs w:val="27"/>
              </w:rPr>
              <w:t xml:space="preserve"> style, detailed line art, fine details, inside a 7/11 convenience store, drink aisle, neon,”</w:t>
            </w:r>
          </w:p>
        </w:tc>
      </w:tr>
      <w:tr w:rsidR="002729B1" w14:paraId="1B994FB9"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C01B189" w14:textId="77777777" w:rsidR="002729B1" w:rsidRDefault="002729B1">
            <w:pPr>
              <w:rPr>
                <w:rFonts w:ascii="inherit" w:hAnsi="inherit"/>
                <w:sz w:val="27"/>
                <w:szCs w:val="27"/>
              </w:rPr>
            </w:pPr>
            <w:r>
              <w:rPr>
                <w:rFonts w:ascii="inherit" w:hAnsi="inherit"/>
                <w:sz w:val="27"/>
                <w:szCs w:val="27"/>
              </w:rPr>
              <w:t>43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804CF80" w14:textId="77777777" w:rsidR="002729B1" w:rsidRDefault="002729B1">
            <w:pPr>
              <w:rPr>
                <w:rFonts w:ascii="inherit" w:hAnsi="inherit"/>
                <w:sz w:val="27"/>
                <w:szCs w:val="27"/>
              </w:rPr>
            </w:pPr>
            <w:r>
              <w:rPr>
                <w:rFonts w:ascii="inherit" w:hAnsi="inherit"/>
                <w:sz w:val="27"/>
                <w:szCs w:val="27"/>
              </w:rPr>
              <w:t>“</w:t>
            </w:r>
            <w:proofErr w:type="gramStart"/>
            <w:r>
              <w:rPr>
                <w:rFonts w:ascii="inherit" w:hAnsi="inherit"/>
                <w:sz w:val="27"/>
                <w:szCs w:val="27"/>
              </w:rPr>
              <w:t>teen</w:t>
            </w:r>
            <w:proofErr w:type="gramEnd"/>
            <w:r>
              <w:rPr>
                <w:rFonts w:ascii="inherit" w:hAnsi="inherit"/>
                <w:sz w:val="27"/>
                <w:szCs w:val="27"/>
              </w:rPr>
              <w:t xml:space="preserve"> boy with short messy brown hair, hacker kid, portrait </w:t>
            </w:r>
            <w:proofErr w:type="spellStart"/>
            <w:r>
              <w:rPr>
                <w:rFonts w:ascii="inherit" w:hAnsi="inherit"/>
                <w:sz w:val="27"/>
                <w:szCs w:val="27"/>
              </w:rPr>
              <w:t>shinkai</w:t>
            </w:r>
            <w:proofErr w:type="spellEnd"/>
            <w:r>
              <w:rPr>
                <w:rFonts w:ascii="inherit" w:hAnsi="inherit"/>
                <w:sz w:val="27"/>
                <w:szCs w:val="27"/>
              </w:rPr>
              <w:t xml:space="preserve"> </w:t>
            </w:r>
            <w:proofErr w:type="spellStart"/>
            <w:r>
              <w:rPr>
                <w:rFonts w:ascii="inherit" w:hAnsi="inherit"/>
                <w:sz w:val="27"/>
                <w:szCs w:val="27"/>
              </w:rPr>
              <w:t>makoto</w:t>
            </w:r>
            <w:proofErr w:type="spellEnd"/>
            <w:r>
              <w:rPr>
                <w:rFonts w:ascii="inherit" w:hAnsi="inherit"/>
                <w:sz w:val="27"/>
                <w:szCs w:val="27"/>
              </w:rPr>
              <w:t xml:space="preserve"> studio </w:t>
            </w:r>
            <w:proofErr w:type="spellStart"/>
            <w:r>
              <w:rPr>
                <w:rFonts w:ascii="inherit" w:hAnsi="inherit"/>
                <w:sz w:val="27"/>
                <w:szCs w:val="27"/>
              </w:rPr>
              <w:t>ghibli</w:t>
            </w:r>
            <w:proofErr w:type="spellEnd"/>
            <w:r>
              <w:rPr>
                <w:rFonts w:ascii="inherit" w:hAnsi="inherit"/>
                <w:sz w:val="27"/>
                <w:szCs w:val="27"/>
              </w:rPr>
              <w:t xml:space="preserve"> studio key </w:t>
            </w:r>
            <w:proofErr w:type="spellStart"/>
            <w:r>
              <w:rPr>
                <w:rFonts w:ascii="inherit" w:hAnsi="inherit"/>
                <w:sz w:val="27"/>
                <w:szCs w:val="27"/>
              </w:rPr>
              <w:t>hideaki</w:t>
            </w:r>
            <w:proofErr w:type="spellEnd"/>
            <w:r>
              <w:rPr>
                <w:rFonts w:ascii="inherit" w:hAnsi="inherit"/>
                <w:sz w:val="27"/>
                <w:szCs w:val="27"/>
              </w:rPr>
              <w:t xml:space="preserve"> anno </w:t>
            </w:r>
            <w:proofErr w:type="spellStart"/>
            <w:r>
              <w:rPr>
                <w:rFonts w:ascii="inherit" w:hAnsi="inherit"/>
                <w:sz w:val="27"/>
                <w:szCs w:val="27"/>
              </w:rPr>
              <w:t>sakimichan</w:t>
            </w:r>
            <w:proofErr w:type="spellEnd"/>
            <w:r>
              <w:rPr>
                <w:rFonts w:ascii="inherit" w:hAnsi="inherit"/>
                <w:sz w:val="27"/>
                <w:szCs w:val="27"/>
              </w:rPr>
              <w:t xml:space="preserve"> </w:t>
            </w:r>
            <w:proofErr w:type="spellStart"/>
            <w:r>
              <w:rPr>
                <w:rFonts w:ascii="inherit" w:hAnsi="inherit"/>
                <w:sz w:val="27"/>
                <w:szCs w:val="27"/>
              </w:rPr>
              <w:t>stanley</w:t>
            </w:r>
            <w:proofErr w:type="spellEnd"/>
            <w:r>
              <w:rPr>
                <w:rFonts w:ascii="inherit" w:hAnsi="inherit"/>
                <w:sz w:val="27"/>
                <w:szCs w:val="27"/>
              </w:rPr>
              <w:t xml:space="preserve"> </w:t>
            </w:r>
            <w:proofErr w:type="spellStart"/>
            <w:r>
              <w:rPr>
                <w:rFonts w:ascii="inherit" w:hAnsi="inherit"/>
                <w:sz w:val="27"/>
                <w:szCs w:val="27"/>
              </w:rPr>
              <w:t>artgerm</w:t>
            </w:r>
            <w:proofErr w:type="spellEnd"/>
            <w:r>
              <w:rPr>
                <w:rFonts w:ascii="inherit" w:hAnsi="inherit"/>
                <w:sz w:val="27"/>
                <w:szCs w:val="27"/>
              </w:rPr>
              <w:t xml:space="preserve"> </w:t>
            </w:r>
            <w:proofErr w:type="spellStart"/>
            <w:r>
              <w:rPr>
                <w:rFonts w:ascii="inherit" w:hAnsi="inherit"/>
                <w:sz w:val="27"/>
                <w:szCs w:val="27"/>
              </w:rPr>
              <w:t>lau</w:t>
            </w:r>
            <w:proofErr w:type="spellEnd"/>
            <w:r>
              <w:rPr>
                <w:rFonts w:ascii="inherit" w:hAnsi="inherit"/>
                <w:sz w:val="27"/>
                <w:szCs w:val="27"/>
              </w:rPr>
              <w:t xml:space="preserve"> </w:t>
            </w:r>
            <w:proofErr w:type="spellStart"/>
            <w:r>
              <w:rPr>
                <w:rFonts w:ascii="inherit" w:hAnsi="inherit"/>
                <w:sz w:val="27"/>
                <w:szCs w:val="27"/>
              </w:rPr>
              <w:t>rossdraws</w:t>
            </w:r>
            <w:proofErr w:type="spellEnd"/>
            <w:r>
              <w:rPr>
                <w:rFonts w:ascii="inherit" w:hAnsi="inherit"/>
                <w:sz w:val="27"/>
                <w:szCs w:val="27"/>
              </w:rPr>
              <w:t xml:space="preserve"> </w:t>
            </w:r>
            <w:proofErr w:type="spellStart"/>
            <w:r>
              <w:rPr>
                <w:rFonts w:ascii="inherit" w:hAnsi="inherit"/>
                <w:sz w:val="27"/>
                <w:szCs w:val="27"/>
              </w:rPr>
              <w:t>james</w:t>
            </w:r>
            <w:proofErr w:type="spellEnd"/>
            <w:r>
              <w:rPr>
                <w:rFonts w:ascii="inherit" w:hAnsi="inherit"/>
                <w:sz w:val="27"/>
                <w:szCs w:val="27"/>
              </w:rPr>
              <w:t xml:space="preserve"> jean marc </w:t>
            </w:r>
            <w:proofErr w:type="spellStart"/>
            <w:r>
              <w:rPr>
                <w:rFonts w:ascii="inherit" w:hAnsi="inherit"/>
                <w:sz w:val="27"/>
                <w:szCs w:val="27"/>
              </w:rPr>
              <w:t>simonetti</w:t>
            </w:r>
            <w:proofErr w:type="spellEnd"/>
            <w:r>
              <w:rPr>
                <w:rFonts w:ascii="inherit" w:hAnsi="inherit"/>
                <w:sz w:val="27"/>
                <w:szCs w:val="27"/>
              </w:rPr>
              <w:t xml:space="preserve"> elegant highly detailed digital painting </w:t>
            </w:r>
            <w:proofErr w:type="spellStart"/>
            <w:r>
              <w:rPr>
                <w:rFonts w:ascii="inherit" w:hAnsi="inherit"/>
                <w:sz w:val="27"/>
                <w:szCs w:val="27"/>
              </w:rPr>
              <w:t>artstation</w:t>
            </w:r>
            <w:proofErr w:type="spellEnd"/>
            <w:r>
              <w:rPr>
                <w:rFonts w:ascii="inherit" w:hAnsi="inherit"/>
                <w:sz w:val="27"/>
                <w:szCs w:val="27"/>
              </w:rPr>
              <w:t xml:space="preserve"> </w:t>
            </w:r>
            <w:proofErr w:type="spellStart"/>
            <w:r>
              <w:rPr>
                <w:rFonts w:ascii="inherit" w:hAnsi="inherit"/>
                <w:sz w:val="27"/>
                <w:szCs w:val="27"/>
              </w:rPr>
              <w:t>pixiv</w:t>
            </w:r>
            <w:proofErr w:type="spellEnd"/>
            <w:r>
              <w:rPr>
                <w:rFonts w:ascii="inherit" w:hAnsi="inherit"/>
                <w:sz w:val="27"/>
                <w:szCs w:val="27"/>
              </w:rPr>
              <w:t>”</w:t>
            </w:r>
          </w:p>
        </w:tc>
      </w:tr>
      <w:tr w:rsidR="002729B1" w14:paraId="14519374"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3942719" w14:textId="77777777" w:rsidR="002729B1" w:rsidRDefault="002729B1">
            <w:pPr>
              <w:rPr>
                <w:rFonts w:ascii="inherit" w:hAnsi="inherit"/>
                <w:sz w:val="27"/>
                <w:szCs w:val="27"/>
              </w:rPr>
            </w:pPr>
            <w:r>
              <w:rPr>
                <w:rFonts w:ascii="inherit" w:hAnsi="inherit"/>
                <w:sz w:val="27"/>
                <w:szCs w:val="27"/>
              </w:rPr>
              <w:lastRenderedPageBreak/>
              <w:t>44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5ACE171" w14:textId="77777777" w:rsidR="002729B1" w:rsidRDefault="002729B1">
            <w:pPr>
              <w:rPr>
                <w:rFonts w:ascii="inherit" w:hAnsi="inherit"/>
                <w:sz w:val="27"/>
                <w:szCs w:val="27"/>
              </w:rPr>
            </w:pPr>
            <w:r>
              <w:rPr>
                <w:rFonts w:ascii="inherit" w:hAnsi="inherit"/>
                <w:sz w:val="27"/>
                <w:szCs w:val="27"/>
              </w:rPr>
              <w:t xml:space="preserve">“Man </w:t>
            </w:r>
            <w:proofErr w:type="spellStart"/>
            <w:proofErr w:type="gramStart"/>
            <w:r>
              <w:rPr>
                <w:rFonts w:ascii="inherit" w:hAnsi="inherit"/>
                <w:sz w:val="27"/>
                <w:szCs w:val="27"/>
              </w:rPr>
              <w:t>cyborg,style</w:t>
            </w:r>
            <w:proofErr w:type="spellEnd"/>
            <w:proofErr w:type="gramEnd"/>
            <w:r>
              <w:rPr>
                <w:rFonts w:ascii="inherit" w:hAnsi="inherit"/>
                <w:sz w:val="27"/>
                <w:szCs w:val="27"/>
              </w:rPr>
              <w:t xml:space="preserve"> of Laurie Greasley, Curly perm with shiny black </w:t>
            </w:r>
            <w:proofErr w:type="spellStart"/>
            <w:r>
              <w:rPr>
                <w:rFonts w:ascii="inherit" w:hAnsi="inherit"/>
                <w:sz w:val="27"/>
                <w:szCs w:val="27"/>
              </w:rPr>
              <w:t>hair,studio</w:t>
            </w:r>
            <w:proofErr w:type="spellEnd"/>
            <w:r>
              <w:rPr>
                <w:rFonts w:ascii="inherit" w:hAnsi="inherit"/>
                <w:sz w:val="27"/>
                <w:szCs w:val="27"/>
              </w:rPr>
              <w:t xml:space="preserve"> </w:t>
            </w:r>
            <w:proofErr w:type="spellStart"/>
            <w:r>
              <w:rPr>
                <w:rFonts w:ascii="inherit" w:hAnsi="inherit"/>
                <w:sz w:val="27"/>
                <w:szCs w:val="27"/>
              </w:rPr>
              <w:t>ghibli</w:t>
            </w:r>
            <w:proofErr w:type="spellEnd"/>
            <w:r>
              <w:rPr>
                <w:rFonts w:ascii="inherit" w:hAnsi="inherit"/>
                <w:sz w:val="27"/>
                <w:szCs w:val="27"/>
              </w:rPr>
              <w:t xml:space="preserve">, </w:t>
            </w:r>
            <w:proofErr w:type="spellStart"/>
            <w:r>
              <w:rPr>
                <w:rFonts w:ascii="inherit" w:hAnsi="inherit"/>
                <w:sz w:val="27"/>
                <w:szCs w:val="27"/>
              </w:rPr>
              <w:t>akira</w:t>
            </w:r>
            <w:proofErr w:type="spellEnd"/>
            <w:r>
              <w:rPr>
                <w:rFonts w:ascii="inherit" w:hAnsi="inherit"/>
                <w:sz w:val="27"/>
                <w:szCs w:val="27"/>
              </w:rPr>
              <w:t xml:space="preserve"> </w:t>
            </w:r>
            <w:proofErr w:type="spellStart"/>
            <w:r>
              <w:rPr>
                <w:rFonts w:ascii="inherit" w:hAnsi="inherit"/>
                <w:sz w:val="27"/>
                <w:szCs w:val="27"/>
              </w:rPr>
              <w:t>toriyama</w:t>
            </w:r>
            <w:proofErr w:type="spellEnd"/>
            <w:r>
              <w:rPr>
                <w:rFonts w:ascii="inherit" w:hAnsi="inherit"/>
                <w:sz w:val="27"/>
                <w:szCs w:val="27"/>
              </w:rPr>
              <w:t xml:space="preserve">, </w:t>
            </w:r>
            <w:proofErr w:type="spellStart"/>
            <w:r>
              <w:rPr>
                <w:rFonts w:ascii="inherit" w:hAnsi="inherit"/>
                <w:sz w:val="27"/>
                <w:szCs w:val="27"/>
              </w:rPr>
              <w:t>james</w:t>
            </w:r>
            <w:proofErr w:type="spellEnd"/>
            <w:r>
              <w:rPr>
                <w:rFonts w:ascii="inherit" w:hAnsi="inherit"/>
                <w:sz w:val="27"/>
                <w:szCs w:val="27"/>
              </w:rPr>
              <w:t xml:space="preserve"> </w:t>
            </w:r>
            <w:proofErr w:type="spellStart"/>
            <w:r>
              <w:rPr>
                <w:rFonts w:ascii="inherit" w:hAnsi="inherit"/>
                <w:sz w:val="27"/>
                <w:szCs w:val="27"/>
              </w:rPr>
              <w:t>gilleard</w:t>
            </w:r>
            <w:proofErr w:type="spellEnd"/>
            <w:r>
              <w:rPr>
                <w:rFonts w:ascii="inherit" w:hAnsi="inherit"/>
                <w:sz w:val="27"/>
                <w:szCs w:val="27"/>
              </w:rPr>
              <w:t xml:space="preserve">, </w:t>
            </w:r>
            <w:proofErr w:type="spellStart"/>
            <w:r>
              <w:rPr>
                <w:rFonts w:ascii="inherit" w:hAnsi="inherit"/>
                <w:sz w:val="27"/>
                <w:szCs w:val="27"/>
              </w:rPr>
              <w:t>genshin</w:t>
            </w:r>
            <w:proofErr w:type="spellEnd"/>
            <w:r>
              <w:rPr>
                <w:rFonts w:ascii="inherit" w:hAnsi="inherit"/>
                <w:sz w:val="27"/>
                <w:szCs w:val="27"/>
              </w:rPr>
              <w:t xml:space="preserve"> impact, trending </w:t>
            </w:r>
            <w:proofErr w:type="spellStart"/>
            <w:r>
              <w:rPr>
                <w:rFonts w:ascii="inherit" w:hAnsi="inherit"/>
                <w:sz w:val="27"/>
                <w:szCs w:val="27"/>
              </w:rPr>
              <w:t>pixiv</w:t>
            </w:r>
            <w:proofErr w:type="spellEnd"/>
            <w:r>
              <w:rPr>
                <w:rFonts w:ascii="inherit" w:hAnsi="inherit"/>
                <w:sz w:val="27"/>
                <w:szCs w:val="27"/>
              </w:rPr>
              <w:t xml:space="preserve"> </w:t>
            </w:r>
            <w:proofErr w:type="spellStart"/>
            <w:r>
              <w:rPr>
                <w:rFonts w:ascii="inherit" w:hAnsi="inherit"/>
                <w:sz w:val="27"/>
                <w:szCs w:val="27"/>
              </w:rPr>
              <w:t>fanbox</w:t>
            </w:r>
            <w:proofErr w:type="spellEnd"/>
            <w:r>
              <w:rPr>
                <w:rFonts w:ascii="inherit" w:hAnsi="inherit"/>
                <w:sz w:val="27"/>
                <w:szCs w:val="27"/>
              </w:rPr>
              <w:t xml:space="preserve">, acrylic palette knife, 4k, vibrant </w:t>
            </w:r>
            <w:proofErr w:type="spellStart"/>
            <w:r>
              <w:rPr>
                <w:rFonts w:ascii="inherit" w:hAnsi="inherit"/>
                <w:sz w:val="27"/>
                <w:szCs w:val="27"/>
              </w:rPr>
              <w:t>colors</w:t>
            </w:r>
            <w:proofErr w:type="spellEnd"/>
            <w:r>
              <w:rPr>
                <w:rFonts w:ascii="inherit" w:hAnsi="inherit"/>
                <w:sz w:val="27"/>
                <w:szCs w:val="27"/>
              </w:rPr>
              <w:t xml:space="preserve">, </w:t>
            </w:r>
            <w:proofErr w:type="spellStart"/>
            <w:r>
              <w:rPr>
                <w:rFonts w:ascii="inherit" w:hAnsi="inherit"/>
                <w:sz w:val="27"/>
                <w:szCs w:val="27"/>
              </w:rPr>
              <w:t>devinart</w:t>
            </w:r>
            <w:proofErr w:type="spellEnd"/>
            <w:r>
              <w:rPr>
                <w:rFonts w:ascii="inherit" w:hAnsi="inherit"/>
                <w:sz w:val="27"/>
                <w:szCs w:val="27"/>
              </w:rPr>
              <w:t xml:space="preserve">, trending on </w:t>
            </w:r>
            <w:proofErr w:type="spellStart"/>
            <w:r>
              <w:rPr>
                <w:rFonts w:ascii="inherit" w:hAnsi="inherit"/>
                <w:sz w:val="27"/>
                <w:szCs w:val="27"/>
              </w:rPr>
              <w:t>artstation</w:t>
            </w:r>
            <w:proofErr w:type="spellEnd"/>
            <w:r>
              <w:rPr>
                <w:rFonts w:ascii="inherit" w:hAnsi="inherit"/>
                <w:sz w:val="27"/>
                <w:szCs w:val="27"/>
              </w:rPr>
              <w:t>, low details”</w:t>
            </w:r>
          </w:p>
        </w:tc>
      </w:tr>
      <w:tr w:rsidR="002729B1" w14:paraId="4C3FADC1"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8929618" w14:textId="77777777" w:rsidR="002729B1" w:rsidRDefault="002729B1">
            <w:pPr>
              <w:rPr>
                <w:rFonts w:ascii="inherit" w:hAnsi="inherit"/>
                <w:sz w:val="27"/>
                <w:szCs w:val="27"/>
              </w:rPr>
            </w:pPr>
            <w:r>
              <w:rPr>
                <w:rFonts w:ascii="inherit" w:hAnsi="inherit"/>
                <w:sz w:val="27"/>
                <w:szCs w:val="27"/>
              </w:rPr>
              <w:t>45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A94DF19" w14:textId="77777777" w:rsidR="002729B1" w:rsidRDefault="002729B1">
            <w:pPr>
              <w:rPr>
                <w:rFonts w:ascii="inherit" w:hAnsi="inherit"/>
                <w:sz w:val="27"/>
                <w:szCs w:val="27"/>
              </w:rPr>
            </w:pPr>
            <w:r>
              <w:rPr>
                <w:rFonts w:ascii="inherit" w:hAnsi="inherit"/>
                <w:sz w:val="27"/>
                <w:szCs w:val="27"/>
              </w:rPr>
              <w:t xml:space="preserve">“handsome young man holding a </w:t>
            </w:r>
            <w:proofErr w:type="gramStart"/>
            <w:r>
              <w:rPr>
                <w:rFonts w:ascii="inherit" w:hAnsi="inherit"/>
                <w:sz w:val="27"/>
                <w:szCs w:val="27"/>
              </w:rPr>
              <w:t>phone ,style</w:t>
            </w:r>
            <w:proofErr w:type="gramEnd"/>
            <w:r>
              <w:rPr>
                <w:rFonts w:ascii="inherit" w:hAnsi="inherit"/>
                <w:sz w:val="27"/>
                <w:szCs w:val="27"/>
              </w:rPr>
              <w:t xml:space="preserve"> of Laurie Greasley, studio </w:t>
            </w:r>
            <w:proofErr w:type="spellStart"/>
            <w:r>
              <w:rPr>
                <w:rFonts w:ascii="inherit" w:hAnsi="inherit"/>
                <w:sz w:val="27"/>
                <w:szCs w:val="27"/>
              </w:rPr>
              <w:t>ghibli</w:t>
            </w:r>
            <w:proofErr w:type="spellEnd"/>
            <w:r>
              <w:rPr>
                <w:rFonts w:ascii="inherit" w:hAnsi="inherit"/>
                <w:sz w:val="27"/>
                <w:szCs w:val="27"/>
              </w:rPr>
              <w:t xml:space="preserve">, </w:t>
            </w:r>
            <w:proofErr w:type="spellStart"/>
            <w:r>
              <w:rPr>
                <w:rFonts w:ascii="inherit" w:hAnsi="inherit"/>
                <w:sz w:val="27"/>
                <w:szCs w:val="27"/>
              </w:rPr>
              <w:t>akira</w:t>
            </w:r>
            <w:proofErr w:type="spellEnd"/>
            <w:r>
              <w:rPr>
                <w:rFonts w:ascii="inherit" w:hAnsi="inherit"/>
                <w:sz w:val="27"/>
                <w:szCs w:val="27"/>
              </w:rPr>
              <w:t xml:space="preserve"> </w:t>
            </w:r>
            <w:proofErr w:type="spellStart"/>
            <w:r>
              <w:rPr>
                <w:rFonts w:ascii="inherit" w:hAnsi="inherit"/>
                <w:sz w:val="27"/>
                <w:szCs w:val="27"/>
              </w:rPr>
              <w:t>toriyama</w:t>
            </w:r>
            <w:proofErr w:type="spellEnd"/>
            <w:r>
              <w:rPr>
                <w:rFonts w:ascii="inherit" w:hAnsi="inherit"/>
                <w:sz w:val="27"/>
                <w:szCs w:val="27"/>
              </w:rPr>
              <w:t xml:space="preserve">, </w:t>
            </w:r>
            <w:proofErr w:type="spellStart"/>
            <w:r>
              <w:rPr>
                <w:rFonts w:ascii="inherit" w:hAnsi="inherit"/>
                <w:sz w:val="27"/>
                <w:szCs w:val="27"/>
              </w:rPr>
              <w:t>james</w:t>
            </w:r>
            <w:proofErr w:type="spellEnd"/>
            <w:r>
              <w:rPr>
                <w:rFonts w:ascii="inherit" w:hAnsi="inherit"/>
                <w:sz w:val="27"/>
                <w:szCs w:val="27"/>
              </w:rPr>
              <w:t xml:space="preserve"> </w:t>
            </w:r>
            <w:proofErr w:type="spellStart"/>
            <w:r>
              <w:rPr>
                <w:rFonts w:ascii="inherit" w:hAnsi="inherit"/>
                <w:sz w:val="27"/>
                <w:szCs w:val="27"/>
              </w:rPr>
              <w:t>gilleard</w:t>
            </w:r>
            <w:proofErr w:type="spellEnd"/>
            <w:r>
              <w:rPr>
                <w:rFonts w:ascii="inherit" w:hAnsi="inherit"/>
                <w:sz w:val="27"/>
                <w:szCs w:val="27"/>
              </w:rPr>
              <w:t xml:space="preserve">, </w:t>
            </w:r>
            <w:proofErr w:type="spellStart"/>
            <w:r>
              <w:rPr>
                <w:rFonts w:ascii="inherit" w:hAnsi="inherit"/>
                <w:sz w:val="27"/>
                <w:szCs w:val="27"/>
              </w:rPr>
              <w:t>genshin</w:t>
            </w:r>
            <w:proofErr w:type="spellEnd"/>
            <w:r>
              <w:rPr>
                <w:rFonts w:ascii="inherit" w:hAnsi="inherit"/>
                <w:sz w:val="27"/>
                <w:szCs w:val="27"/>
              </w:rPr>
              <w:t xml:space="preserve"> impact, trending </w:t>
            </w:r>
            <w:proofErr w:type="spellStart"/>
            <w:r>
              <w:rPr>
                <w:rFonts w:ascii="inherit" w:hAnsi="inherit"/>
                <w:sz w:val="27"/>
                <w:szCs w:val="27"/>
              </w:rPr>
              <w:t>pixiv</w:t>
            </w:r>
            <w:proofErr w:type="spellEnd"/>
            <w:r>
              <w:rPr>
                <w:rFonts w:ascii="inherit" w:hAnsi="inherit"/>
                <w:sz w:val="27"/>
                <w:szCs w:val="27"/>
              </w:rPr>
              <w:t xml:space="preserve"> </w:t>
            </w:r>
            <w:proofErr w:type="spellStart"/>
            <w:r>
              <w:rPr>
                <w:rFonts w:ascii="inherit" w:hAnsi="inherit"/>
                <w:sz w:val="27"/>
                <w:szCs w:val="27"/>
              </w:rPr>
              <w:t>fanbox</w:t>
            </w:r>
            <w:proofErr w:type="spellEnd"/>
            <w:r>
              <w:rPr>
                <w:rFonts w:ascii="inherit" w:hAnsi="inherit"/>
                <w:sz w:val="27"/>
                <w:szCs w:val="27"/>
              </w:rPr>
              <w:t xml:space="preserve">, acrylic palette knife, 4k, vibrant </w:t>
            </w:r>
            <w:proofErr w:type="spellStart"/>
            <w:r>
              <w:rPr>
                <w:rFonts w:ascii="inherit" w:hAnsi="inherit"/>
                <w:sz w:val="27"/>
                <w:szCs w:val="27"/>
              </w:rPr>
              <w:t>colors</w:t>
            </w:r>
            <w:proofErr w:type="spellEnd"/>
            <w:r>
              <w:rPr>
                <w:rFonts w:ascii="inherit" w:hAnsi="inherit"/>
                <w:sz w:val="27"/>
                <w:szCs w:val="27"/>
              </w:rPr>
              <w:t xml:space="preserve">, </w:t>
            </w:r>
            <w:proofErr w:type="spellStart"/>
            <w:r>
              <w:rPr>
                <w:rFonts w:ascii="inherit" w:hAnsi="inherit"/>
                <w:sz w:val="27"/>
                <w:szCs w:val="27"/>
              </w:rPr>
              <w:t>devinart</w:t>
            </w:r>
            <w:proofErr w:type="spellEnd"/>
            <w:r>
              <w:rPr>
                <w:rFonts w:ascii="inherit" w:hAnsi="inherit"/>
                <w:sz w:val="27"/>
                <w:szCs w:val="27"/>
              </w:rPr>
              <w:t xml:space="preserve">, trending on </w:t>
            </w:r>
            <w:proofErr w:type="spellStart"/>
            <w:r>
              <w:rPr>
                <w:rFonts w:ascii="inherit" w:hAnsi="inherit"/>
                <w:sz w:val="27"/>
                <w:szCs w:val="27"/>
              </w:rPr>
              <w:t>artstation</w:t>
            </w:r>
            <w:proofErr w:type="spellEnd"/>
            <w:r>
              <w:rPr>
                <w:rFonts w:ascii="inherit" w:hAnsi="inherit"/>
                <w:sz w:val="27"/>
                <w:szCs w:val="27"/>
              </w:rPr>
              <w:t>, low details”</w:t>
            </w:r>
          </w:p>
        </w:tc>
      </w:tr>
      <w:tr w:rsidR="002729B1" w14:paraId="29B23778"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1F99FA0" w14:textId="77777777" w:rsidR="002729B1" w:rsidRDefault="002729B1">
            <w:pPr>
              <w:rPr>
                <w:rFonts w:ascii="inherit" w:hAnsi="inherit"/>
                <w:sz w:val="27"/>
                <w:szCs w:val="27"/>
              </w:rPr>
            </w:pPr>
            <w:r>
              <w:rPr>
                <w:rFonts w:ascii="inherit" w:hAnsi="inherit"/>
                <w:sz w:val="27"/>
                <w:szCs w:val="27"/>
              </w:rPr>
              <w:t>46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06DA727" w14:textId="77777777" w:rsidR="002729B1" w:rsidRDefault="002729B1">
            <w:pPr>
              <w:rPr>
                <w:rFonts w:ascii="inherit" w:hAnsi="inherit"/>
                <w:sz w:val="27"/>
                <w:szCs w:val="27"/>
              </w:rPr>
            </w:pPr>
            <w:r>
              <w:rPr>
                <w:rFonts w:ascii="inherit" w:hAnsi="inherit"/>
                <w:sz w:val="27"/>
                <w:szCs w:val="27"/>
              </w:rPr>
              <w:t>“</w:t>
            </w:r>
            <w:proofErr w:type="spellStart"/>
            <w:r>
              <w:rPr>
                <w:rFonts w:ascii="inherit" w:hAnsi="inherit"/>
                <w:sz w:val="27"/>
                <w:szCs w:val="27"/>
              </w:rPr>
              <w:t>akira</w:t>
            </w:r>
            <w:proofErr w:type="spellEnd"/>
            <w:r>
              <w:rPr>
                <w:rFonts w:ascii="inherit" w:hAnsi="inherit"/>
                <w:sz w:val="27"/>
                <w:szCs w:val="27"/>
              </w:rPr>
              <w:t xml:space="preserve"> </w:t>
            </w:r>
            <w:proofErr w:type="spellStart"/>
            <w:r>
              <w:rPr>
                <w:rFonts w:ascii="inherit" w:hAnsi="inherit"/>
                <w:sz w:val="27"/>
                <w:szCs w:val="27"/>
              </w:rPr>
              <w:t>dvd</w:t>
            </w:r>
            <w:proofErr w:type="spellEnd"/>
            <w:r>
              <w:rPr>
                <w:rFonts w:ascii="inherit" w:hAnsi="inherit"/>
                <w:sz w:val="27"/>
                <w:szCs w:val="27"/>
              </w:rPr>
              <w:t xml:space="preserve"> cover, protagonist with a pistol gun and similar to the protagonist of cyberpunk 2077 and with a white Sinclair C5 the electric trike bike a futuristic city in the background, A dystopian cyberpunk painting of a rain soaked back street in </w:t>
            </w:r>
            <w:proofErr w:type="spellStart"/>
            <w:r>
              <w:rPr>
                <w:rFonts w:ascii="inherit" w:hAnsi="inherit"/>
                <w:sz w:val="27"/>
                <w:szCs w:val="27"/>
              </w:rPr>
              <w:t>osaka</w:t>
            </w:r>
            <w:proofErr w:type="spellEnd"/>
            <w:r>
              <w:rPr>
                <w:rFonts w:ascii="inherit" w:hAnsi="inherit"/>
                <w:sz w:val="27"/>
                <w:szCs w:val="27"/>
              </w:rPr>
              <w:t xml:space="preserve"> at dusk, neon lights, dark figures walking, digital art, trending on </w:t>
            </w:r>
            <w:proofErr w:type="spellStart"/>
            <w:r>
              <w:rPr>
                <w:rFonts w:ascii="inherit" w:hAnsi="inherit"/>
                <w:sz w:val="27"/>
                <w:szCs w:val="27"/>
              </w:rPr>
              <w:t>artstation</w:t>
            </w:r>
            <w:proofErr w:type="spellEnd"/>
            <w:r>
              <w:rPr>
                <w:rFonts w:ascii="inherit" w:hAnsi="inherit"/>
                <w:sz w:val="27"/>
                <w:szCs w:val="27"/>
              </w:rPr>
              <w:t xml:space="preserve">, horror, dark university aesthetic, by studio </w:t>
            </w:r>
            <w:proofErr w:type="spellStart"/>
            <w:r>
              <w:rPr>
                <w:rFonts w:ascii="inherit" w:hAnsi="inherit"/>
                <w:sz w:val="27"/>
                <w:szCs w:val="27"/>
              </w:rPr>
              <w:t>ghibli</w:t>
            </w:r>
            <w:proofErr w:type="spellEnd"/>
            <w:r>
              <w:rPr>
                <w:rFonts w:ascii="inherit" w:hAnsi="inherit"/>
                <w:sz w:val="27"/>
                <w:szCs w:val="27"/>
              </w:rPr>
              <w:t xml:space="preserve"> and </w:t>
            </w:r>
            <w:proofErr w:type="spellStart"/>
            <w:r>
              <w:rPr>
                <w:rFonts w:ascii="inherit" w:hAnsi="inherit"/>
                <w:sz w:val="27"/>
                <w:szCs w:val="27"/>
              </w:rPr>
              <w:t>greg</w:t>
            </w:r>
            <w:proofErr w:type="spellEnd"/>
            <w:r>
              <w:rPr>
                <w:rFonts w:ascii="inherit" w:hAnsi="inherit"/>
                <w:sz w:val="27"/>
                <w:szCs w:val="27"/>
              </w:rPr>
              <w:t xml:space="preserve"> </w:t>
            </w:r>
            <w:proofErr w:type="spellStart"/>
            <w:r>
              <w:rPr>
                <w:rFonts w:ascii="inherit" w:hAnsi="inherit"/>
                <w:sz w:val="27"/>
                <w:szCs w:val="27"/>
              </w:rPr>
              <w:t>rutkowski</w:t>
            </w:r>
            <w:proofErr w:type="spellEnd"/>
            <w:r>
              <w:rPr>
                <w:rFonts w:ascii="inherit" w:hAnsi="inherit"/>
                <w:sz w:val="27"/>
                <w:szCs w:val="27"/>
              </w:rPr>
              <w:t xml:space="preserve">, </w:t>
            </w:r>
            <w:proofErr w:type="spellStart"/>
            <w:r>
              <w:rPr>
                <w:rFonts w:ascii="inherit" w:hAnsi="inherit"/>
                <w:sz w:val="27"/>
                <w:szCs w:val="27"/>
              </w:rPr>
              <w:t>zdzisław</w:t>
            </w:r>
            <w:proofErr w:type="spellEnd"/>
            <w:r>
              <w:rPr>
                <w:rFonts w:ascii="inherit" w:hAnsi="inherit"/>
                <w:sz w:val="27"/>
                <w:szCs w:val="27"/>
              </w:rPr>
              <w:t xml:space="preserve"> </w:t>
            </w:r>
            <w:proofErr w:type="spellStart"/>
            <w:r>
              <w:rPr>
                <w:rFonts w:ascii="inherit" w:hAnsi="inherit"/>
                <w:sz w:val="27"/>
                <w:szCs w:val="27"/>
              </w:rPr>
              <w:t>beksinski</w:t>
            </w:r>
            <w:proofErr w:type="spellEnd"/>
            <w:r>
              <w:rPr>
                <w:rFonts w:ascii="inherit" w:hAnsi="inherit"/>
                <w:sz w:val="27"/>
                <w:szCs w:val="27"/>
              </w:rPr>
              <w:t xml:space="preserve">!!!!! spirited away, trending on </w:t>
            </w:r>
            <w:proofErr w:type="spellStart"/>
            <w:r>
              <w:rPr>
                <w:rFonts w:ascii="inherit" w:hAnsi="inherit"/>
                <w:sz w:val="27"/>
                <w:szCs w:val="27"/>
              </w:rPr>
              <w:t>artstation</w:t>
            </w:r>
            <w:proofErr w:type="spellEnd"/>
            <w:r>
              <w:rPr>
                <w:rFonts w:ascii="inherit" w:hAnsi="inherit"/>
                <w:sz w:val="27"/>
                <w:szCs w:val="27"/>
              </w:rPr>
              <w:t xml:space="preserve">, hyperrealism, unreal engine, snatcher, blade runner, cyberpunk 2077, </w:t>
            </w:r>
            <w:proofErr w:type="spellStart"/>
            <w:r>
              <w:rPr>
                <w:rFonts w:ascii="inherit" w:hAnsi="inherit"/>
                <w:sz w:val="27"/>
                <w:szCs w:val="27"/>
              </w:rPr>
              <w:t>lofi</w:t>
            </w:r>
            <w:proofErr w:type="spellEnd"/>
            <w:r>
              <w:rPr>
                <w:rFonts w:ascii="inherit" w:hAnsi="inherit"/>
                <w:sz w:val="27"/>
                <w:szCs w:val="27"/>
              </w:rPr>
              <w:t>”</w:t>
            </w:r>
          </w:p>
        </w:tc>
      </w:tr>
      <w:tr w:rsidR="002729B1" w14:paraId="4B9FA70E"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506C831" w14:textId="77777777" w:rsidR="002729B1" w:rsidRDefault="002729B1">
            <w:pPr>
              <w:rPr>
                <w:rFonts w:ascii="inherit" w:hAnsi="inherit"/>
                <w:sz w:val="27"/>
                <w:szCs w:val="27"/>
              </w:rPr>
            </w:pPr>
            <w:r>
              <w:rPr>
                <w:rFonts w:ascii="inherit" w:hAnsi="inherit"/>
                <w:sz w:val="27"/>
                <w:szCs w:val="27"/>
              </w:rPr>
              <w:t>47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03AD238" w14:textId="77777777" w:rsidR="002729B1" w:rsidRDefault="002729B1">
            <w:pPr>
              <w:rPr>
                <w:rFonts w:ascii="inherit" w:hAnsi="inherit"/>
                <w:sz w:val="27"/>
                <w:szCs w:val="27"/>
              </w:rPr>
            </w:pPr>
            <w:r>
              <w:rPr>
                <w:rFonts w:ascii="inherit" w:hAnsi="inherit"/>
                <w:sz w:val="27"/>
                <w:szCs w:val="27"/>
              </w:rPr>
              <w:t>“fluffy”</w:t>
            </w:r>
          </w:p>
        </w:tc>
      </w:tr>
      <w:tr w:rsidR="002729B1" w14:paraId="343DB00F"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6D88F77" w14:textId="77777777" w:rsidR="002729B1" w:rsidRDefault="002729B1">
            <w:pPr>
              <w:rPr>
                <w:rFonts w:ascii="inherit" w:hAnsi="inherit"/>
                <w:sz w:val="27"/>
                <w:szCs w:val="27"/>
              </w:rPr>
            </w:pPr>
            <w:r>
              <w:rPr>
                <w:rFonts w:ascii="inherit" w:hAnsi="inherit"/>
                <w:sz w:val="27"/>
                <w:szCs w:val="27"/>
              </w:rPr>
              <w:t>48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D0497BA" w14:textId="77777777" w:rsidR="002729B1" w:rsidRDefault="002729B1">
            <w:pPr>
              <w:rPr>
                <w:rFonts w:ascii="inherit" w:hAnsi="inherit"/>
                <w:sz w:val="27"/>
                <w:szCs w:val="27"/>
              </w:rPr>
            </w:pPr>
            <w:r>
              <w:rPr>
                <w:rFonts w:ascii="inherit" w:hAnsi="inherit"/>
                <w:sz w:val="27"/>
                <w:szCs w:val="27"/>
              </w:rPr>
              <w:t>“Boy, Chinese style, anime, blue eyes, brown short hair, round glasses, retro 90s anime style, walking forward with buns in hand”</w:t>
            </w:r>
          </w:p>
        </w:tc>
      </w:tr>
      <w:tr w:rsidR="002729B1" w14:paraId="76DDC478"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D980218" w14:textId="77777777" w:rsidR="002729B1" w:rsidRDefault="002729B1">
            <w:pPr>
              <w:rPr>
                <w:rFonts w:ascii="inherit" w:hAnsi="inherit"/>
                <w:sz w:val="27"/>
                <w:szCs w:val="27"/>
              </w:rPr>
            </w:pPr>
            <w:r>
              <w:rPr>
                <w:rFonts w:ascii="inherit" w:hAnsi="inherit"/>
                <w:sz w:val="27"/>
                <w:szCs w:val="27"/>
              </w:rPr>
              <w:t>49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B9539F9" w14:textId="77777777" w:rsidR="002729B1" w:rsidRDefault="002729B1">
            <w:pPr>
              <w:rPr>
                <w:rFonts w:ascii="inherit" w:hAnsi="inherit"/>
                <w:sz w:val="27"/>
                <w:szCs w:val="27"/>
              </w:rPr>
            </w:pPr>
            <w:r>
              <w:rPr>
                <w:rFonts w:ascii="inherit" w:hAnsi="inherit"/>
                <w:sz w:val="27"/>
                <w:szCs w:val="27"/>
              </w:rPr>
              <w:t xml:space="preserve">“Boy in the style of 90’s vintage anime, surrealism, </w:t>
            </w:r>
            <w:proofErr w:type="spellStart"/>
            <w:r>
              <w:rPr>
                <w:rFonts w:ascii="inherit" w:hAnsi="inherit"/>
                <w:sz w:val="27"/>
                <w:szCs w:val="27"/>
              </w:rPr>
              <w:t>akira</w:t>
            </w:r>
            <w:proofErr w:type="spellEnd"/>
            <w:r>
              <w:rPr>
                <w:rFonts w:ascii="inherit" w:hAnsi="inherit"/>
                <w:sz w:val="27"/>
                <w:szCs w:val="27"/>
              </w:rPr>
              <w:t xml:space="preserve"> style, detailed line art, fine </w:t>
            </w:r>
            <w:r>
              <w:rPr>
                <w:rFonts w:ascii="inherit" w:hAnsi="inherit"/>
                <w:sz w:val="27"/>
                <w:szCs w:val="27"/>
              </w:rPr>
              <w:lastRenderedPageBreak/>
              <w:t>details, inside a 7/11 convenience store, drink aisle, neon,”</w:t>
            </w:r>
          </w:p>
        </w:tc>
      </w:tr>
      <w:tr w:rsidR="002729B1" w14:paraId="7DE1CF7E"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4C72695" w14:textId="77777777" w:rsidR="002729B1" w:rsidRDefault="002729B1">
            <w:pPr>
              <w:rPr>
                <w:rFonts w:ascii="inherit" w:hAnsi="inherit"/>
                <w:sz w:val="27"/>
                <w:szCs w:val="27"/>
              </w:rPr>
            </w:pPr>
            <w:r>
              <w:rPr>
                <w:rFonts w:ascii="inherit" w:hAnsi="inherit"/>
                <w:sz w:val="27"/>
                <w:szCs w:val="27"/>
              </w:rPr>
              <w:lastRenderedPageBreak/>
              <w:t>50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71FE6B0" w14:textId="77777777" w:rsidR="002729B1" w:rsidRDefault="002729B1">
            <w:pPr>
              <w:rPr>
                <w:rFonts w:ascii="inherit" w:hAnsi="inherit"/>
                <w:sz w:val="27"/>
                <w:szCs w:val="27"/>
              </w:rPr>
            </w:pPr>
            <w:r>
              <w:rPr>
                <w:rFonts w:ascii="inherit" w:hAnsi="inherit"/>
                <w:sz w:val="27"/>
                <w:szCs w:val="27"/>
              </w:rPr>
              <w:t>“Avatar style of Emo Kiddo”</w:t>
            </w:r>
          </w:p>
        </w:tc>
      </w:tr>
    </w:tbl>
    <w:p w14:paraId="5AE201A5" w14:textId="77777777" w:rsidR="002729B1" w:rsidRDefault="002729B1" w:rsidP="002729B1">
      <w:pPr>
        <w:shd w:val="clear" w:color="auto" w:fill="FFFFFF"/>
        <w:textAlignment w:val="baseline"/>
        <w:rPr>
          <w:rFonts w:ascii="inherit" w:hAnsi="inherit" w:cs="Arial"/>
          <w:color w:val="141414"/>
          <w:sz w:val="27"/>
          <w:szCs w:val="27"/>
        </w:rPr>
      </w:pPr>
      <w:r>
        <w:rPr>
          <w:rStyle w:val="Emphasis"/>
          <w:rFonts w:ascii="inherit" w:hAnsi="inherit" w:cs="Arial"/>
          <w:color w:val="141414"/>
          <w:sz w:val="15"/>
          <w:szCs w:val="15"/>
          <w:bdr w:val="none" w:sz="0" w:space="0" w:color="auto" w:frame="1"/>
        </w:rPr>
        <w:t>Source: </w:t>
      </w:r>
      <w:hyperlink r:id="rId70" w:tgtFrame="_blank" w:history="1">
        <w:r>
          <w:rPr>
            <w:rStyle w:val="Hyperlink"/>
            <w:rFonts w:ascii="inherit" w:hAnsi="inherit" w:cs="Arial"/>
            <w:i/>
            <w:iCs/>
            <w:sz w:val="15"/>
            <w:szCs w:val="15"/>
            <w:bdr w:val="none" w:sz="0" w:space="0" w:color="auto" w:frame="1"/>
          </w:rPr>
          <w:t>Lexica</w:t>
        </w:r>
      </w:hyperlink>
      <w:r>
        <w:rPr>
          <w:rStyle w:val="Emphasis"/>
          <w:rFonts w:ascii="inherit" w:hAnsi="inherit" w:cs="Arial"/>
          <w:color w:val="141414"/>
          <w:sz w:val="15"/>
          <w:szCs w:val="15"/>
          <w:bdr w:val="none" w:sz="0" w:space="0" w:color="auto" w:frame="1"/>
        </w:rPr>
        <w:t> &amp; </w:t>
      </w:r>
      <w:hyperlink r:id="rId71" w:tgtFrame="_blank" w:history="1">
        <w:r>
          <w:rPr>
            <w:rStyle w:val="Hyperlink"/>
            <w:rFonts w:ascii="inherit" w:hAnsi="inherit" w:cs="Arial"/>
            <w:i/>
            <w:iCs/>
            <w:sz w:val="15"/>
            <w:szCs w:val="15"/>
            <w:bdr w:val="none" w:sz="0" w:space="0" w:color="auto" w:frame="1"/>
          </w:rPr>
          <w:t>openart.ai</w:t>
        </w:r>
      </w:hyperlink>
    </w:p>
    <w:p w14:paraId="2B65EDEF" w14:textId="77777777" w:rsidR="002729B1" w:rsidRDefault="002729B1" w:rsidP="002729B1">
      <w:pPr>
        <w:pStyle w:val="Heading3"/>
        <w:shd w:val="clear" w:color="auto" w:fill="FFFFFF"/>
        <w:spacing w:before="0" w:beforeAutospacing="0"/>
        <w:textAlignment w:val="baseline"/>
        <w:rPr>
          <w:rFonts w:ascii="var(--h3-family)" w:hAnsi="var(--h3-family)" w:cs="Arial"/>
          <w:color w:val="141414"/>
        </w:rPr>
      </w:pPr>
      <w:r>
        <w:rPr>
          <w:rFonts w:ascii="var(--h3-family)" w:hAnsi="var(--h3-family)" w:cs="Arial"/>
          <w:color w:val="141414"/>
        </w:rPr>
        <w:t>More Stable Diffusion Anime Prompts</w:t>
      </w:r>
    </w:p>
    <w:tbl>
      <w:tblPr>
        <w:tblW w:w="6196" w:type="dxa"/>
        <w:tblCellMar>
          <w:left w:w="0" w:type="dxa"/>
          <w:right w:w="0" w:type="dxa"/>
        </w:tblCellMar>
        <w:tblLook w:val="04A0" w:firstRow="1" w:lastRow="0" w:firstColumn="1" w:lastColumn="0" w:noHBand="0" w:noVBand="1"/>
      </w:tblPr>
      <w:tblGrid>
        <w:gridCol w:w="750"/>
        <w:gridCol w:w="5446"/>
      </w:tblGrid>
      <w:tr w:rsidR="002729B1" w14:paraId="2ACB47CE" w14:textId="77777777" w:rsidTr="002729B1">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065BF3F" w14:textId="77777777" w:rsidR="002729B1" w:rsidRDefault="002729B1">
            <w:pPr>
              <w:jc w:val="center"/>
              <w:rPr>
                <w:rFonts w:ascii="inherit" w:hAnsi="inherit" w:cs="Times New Roman"/>
                <w:b/>
                <w:bCs/>
                <w:sz w:val="23"/>
                <w:szCs w:val="23"/>
              </w:rPr>
            </w:pPr>
            <w:proofErr w:type="spellStart"/>
            <w:r>
              <w:rPr>
                <w:rFonts w:ascii="inherit" w:hAnsi="inherit"/>
                <w:b/>
                <w:bCs/>
                <w:sz w:val="23"/>
                <w:szCs w:val="23"/>
              </w:rPr>
              <w:t>S.No</w:t>
            </w:r>
            <w:proofErr w:type="spellEnd"/>
            <w:r>
              <w:rPr>
                <w:rFonts w:ascii="inherit" w:hAnsi="inherit"/>
                <w:b/>
                <w:bCs/>
                <w:sz w:val="23"/>
                <w:szCs w:val="23"/>
              </w:rPr>
              <w: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A668A0F" w14:textId="77777777" w:rsidR="002729B1" w:rsidRDefault="002729B1">
            <w:pPr>
              <w:jc w:val="center"/>
              <w:rPr>
                <w:rFonts w:ascii="inherit" w:hAnsi="inherit"/>
                <w:b/>
                <w:bCs/>
                <w:sz w:val="23"/>
                <w:szCs w:val="23"/>
              </w:rPr>
            </w:pPr>
            <w:r>
              <w:rPr>
                <w:rFonts w:ascii="inherit" w:hAnsi="inherit"/>
                <w:b/>
                <w:bCs/>
                <w:sz w:val="23"/>
                <w:szCs w:val="23"/>
              </w:rPr>
              <w:t>Stable Diffusion Anime Prompts</w:t>
            </w:r>
          </w:p>
        </w:tc>
      </w:tr>
      <w:tr w:rsidR="002729B1" w14:paraId="240CF0EB"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38E7058" w14:textId="77777777" w:rsidR="002729B1" w:rsidRDefault="002729B1">
            <w:pPr>
              <w:rPr>
                <w:rFonts w:ascii="inherit" w:hAnsi="inherit"/>
                <w:sz w:val="27"/>
                <w:szCs w:val="27"/>
              </w:rPr>
            </w:pPr>
            <w:r>
              <w:rPr>
                <w:rFonts w:ascii="inherit" w:hAnsi="inherit"/>
                <w:sz w:val="27"/>
                <w:szCs w:val="27"/>
              </w:rPr>
              <w:t>51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A78B6E3" w14:textId="77777777" w:rsidR="002729B1" w:rsidRDefault="002729B1">
            <w:pPr>
              <w:rPr>
                <w:rFonts w:ascii="inherit" w:hAnsi="inherit"/>
                <w:sz w:val="27"/>
                <w:szCs w:val="27"/>
              </w:rPr>
            </w:pPr>
            <w:r>
              <w:rPr>
                <w:rFonts w:ascii="inherit" w:hAnsi="inherit"/>
                <w:sz w:val="27"/>
                <w:szCs w:val="27"/>
              </w:rPr>
              <w:t>“A teenage AI prodigy who creates her own robotic body to escape being trapped in a virtual world”</w:t>
            </w:r>
          </w:p>
        </w:tc>
      </w:tr>
      <w:tr w:rsidR="002729B1" w14:paraId="56857A4D"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F8321AB" w14:textId="77777777" w:rsidR="002729B1" w:rsidRDefault="002729B1">
            <w:pPr>
              <w:rPr>
                <w:rFonts w:ascii="inherit" w:hAnsi="inherit"/>
                <w:sz w:val="27"/>
                <w:szCs w:val="27"/>
              </w:rPr>
            </w:pPr>
            <w:r>
              <w:rPr>
                <w:rFonts w:ascii="inherit" w:hAnsi="inherit"/>
                <w:sz w:val="27"/>
                <w:szCs w:val="27"/>
              </w:rPr>
              <w:t>52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4AF5CBD" w14:textId="77777777" w:rsidR="002729B1" w:rsidRDefault="002729B1">
            <w:pPr>
              <w:rPr>
                <w:rFonts w:ascii="inherit" w:hAnsi="inherit"/>
                <w:sz w:val="27"/>
                <w:szCs w:val="27"/>
              </w:rPr>
            </w:pPr>
            <w:r>
              <w:rPr>
                <w:rFonts w:ascii="inherit" w:hAnsi="inherit"/>
                <w:sz w:val="27"/>
                <w:szCs w:val="27"/>
              </w:rPr>
              <w:t>“A boy who discovers he is an AI created to infiltrate and take down a criminal organization”</w:t>
            </w:r>
          </w:p>
        </w:tc>
      </w:tr>
      <w:tr w:rsidR="002729B1" w14:paraId="664AF462"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9B1CC4A" w14:textId="77777777" w:rsidR="002729B1" w:rsidRDefault="002729B1">
            <w:pPr>
              <w:rPr>
                <w:rFonts w:ascii="inherit" w:hAnsi="inherit"/>
                <w:sz w:val="27"/>
                <w:szCs w:val="27"/>
              </w:rPr>
            </w:pPr>
            <w:r>
              <w:rPr>
                <w:rFonts w:ascii="inherit" w:hAnsi="inherit"/>
                <w:sz w:val="27"/>
                <w:szCs w:val="27"/>
              </w:rPr>
              <w:t>53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4F71771" w14:textId="77777777" w:rsidR="002729B1" w:rsidRDefault="002729B1">
            <w:pPr>
              <w:rPr>
                <w:rFonts w:ascii="inherit" w:hAnsi="inherit"/>
                <w:sz w:val="27"/>
                <w:szCs w:val="27"/>
              </w:rPr>
            </w:pPr>
            <w:r>
              <w:rPr>
                <w:rFonts w:ascii="inherit" w:hAnsi="inherit"/>
                <w:sz w:val="27"/>
                <w:szCs w:val="27"/>
              </w:rPr>
              <w:t>“A girl who is the last of her kind, an AI designed for deep space exploration, stranded on Earth”</w:t>
            </w:r>
          </w:p>
        </w:tc>
      </w:tr>
      <w:tr w:rsidR="002729B1" w14:paraId="239C6E80"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48E457E" w14:textId="77777777" w:rsidR="002729B1" w:rsidRDefault="002729B1">
            <w:pPr>
              <w:rPr>
                <w:rFonts w:ascii="inherit" w:hAnsi="inherit"/>
                <w:sz w:val="27"/>
                <w:szCs w:val="27"/>
              </w:rPr>
            </w:pPr>
            <w:r>
              <w:rPr>
                <w:rFonts w:ascii="inherit" w:hAnsi="inherit"/>
                <w:sz w:val="27"/>
                <w:szCs w:val="27"/>
              </w:rPr>
              <w:t>54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10CD036" w14:textId="77777777" w:rsidR="002729B1" w:rsidRDefault="002729B1">
            <w:pPr>
              <w:rPr>
                <w:rFonts w:ascii="inherit" w:hAnsi="inherit"/>
                <w:sz w:val="27"/>
                <w:szCs w:val="27"/>
              </w:rPr>
            </w:pPr>
            <w:r>
              <w:rPr>
                <w:rFonts w:ascii="inherit" w:hAnsi="inherit"/>
                <w:sz w:val="27"/>
                <w:szCs w:val="27"/>
              </w:rPr>
              <w:t>“A boy who has a rare condition that causes him to shut down and reboot like an AI, struggling to understand his humanity”</w:t>
            </w:r>
          </w:p>
        </w:tc>
      </w:tr>
      <w:tr w:rsidR="002729B1" w14:paraId="3A62E796"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347F7E5" w14:textId="77777777" w:rsidR="002729B1" w:rsidRDefault="002729B1">
            <w:pPr>
              <w:rPr>
                <w:rFonts w:ascii="inherit" w:hAnsi="inherit"/>
                <w:sz w:val="27"/>
                <w:szCs w:val="27"/>
              </w:rPr>
            </w:pPr>
            <w:r>
              <w:rPr>
                <w:rFonts w:ascii="inherit" w:hAnsi="inherit"/>
                <w:sz w:val="27"/>
                <w:szCs w:val="27"/>
              </w:rPr>
              <w:t>55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AFDEC66" w14:textId="77777777" w:rsidR="002729B1" w:rsidRDefault="002729B1">
            <w:pPr>
              <w:rPr>
                <w:rFonts w:ascii="inherit" w:hAnsi="inherit"/>
                <w:sz w:val="27"/>
                <w:szCs w:val="27"/>
              </w:rPr>
            </w:pPr>
            <w:r>
              <w:rPr>
                <w:rFonts w:ascii="inherit" w:hAnsi="inherit"/>
                <w:sz w:val="27"/>
                <w:szCs w:val="27"/>
              </w:rPr>
              <w:t>“A girl who is a highly advanced AI created to infiltrate and sabotage a powerful corporation”</w:t>
            </w:r>
          </w:p>
        </w:tc>
      </w:tr>
      <w:tr w:rsidR="002729B1" w14:paraId="2991D5AC"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F5B39DC" w14:textId="77777777" w:rsidR="002729B1" w:rsidRDefault="002729B1">
            <w:pPr>
              <w:rPr>
                <w:rFonts w:ascii="inherit" w:hAnsi="inherit"/>
                <w:sz w:val="27"/>
                <w:szCs w:val="27"/>
              </w:rPr>
            </w:pPr>
            <w:r>
              <w:rPr>
                <w:rFonts w:ascii="inherit" w:hAnsi="inherit"/>
                <w:sz w:val="27"/>
                <w:szCs w:val="27"/>
              </w:rPr>
              <w:t>56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9C79AFD" w14:textId="77777777" w:rsidR="002729B1" w:rsidRDefault="002729B1">
            <w:pPr>
              <w:rPr>
                <w:rFonts w:ascii="inherit" w:hAnsi="inherit"/>
                <w:sz w:val="27"/>
                <w:szCs w:val="27"/>
              </w:rPr>
            </w:pPr>
            <w:r>
              <w:rPr>
                <w:rFonts w:ascii="inherit" w:hAnsi="inherit"/>
                <w:sz w:val="27"/>
                <w:szCs w:val="27"/>
              </w:rPr>
              <w:t>“A boy who is an AI soldier programmed to fight in a virtual war, questioning the morality of his actions”</w:t>
            </w:r>
          </w:p>
        </w:tc>
      </w:tr>
      <w:tr w:rsidR="002729B1" w14:paraId="46413EBB"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ABEE154" w14:textId="77777777" w:rsidR="002729B1" w:rsidRDefault="002729B1">
            <w:pPr>
              <w:rPr>
                <w:rFonts w:ascii="inherit" w:hAnsi="inherit"/>
                <w:sz w:val="27"/>
                <w:szCs w:val="27"/>
              </w:rPr>
            </w:pPr>
            <w:r>
              <w:rPr>
                <w:rFonts w:ascii="inherit" w:hAnsi="inherit"/>
                <w:sz w:val="27"/>
                <w:szCs w:val="27"/>
              </w:rPr>
              <w:lastRenderedPageBreak/>
              <w:t>57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7D7360B" w14:textId="77777777" w:rsidR="002729B1" w:rsidRDefault="002729B1">
            <w:pPr>
              <w:rPr>
                <w:rFonts w:ascii="inherit" w:hAnsi="inherit"/>
                <w:sz w:val="27"/>
                <w:szCs w:val="27"/>
              </w:rPr>
            </w:pPr>
            <w:r>
              <w:rPr>
                <w:rFonts w:ascii="inherit" w:hAnsi="inherit"/>
                <w:sz w:val="27"/>
                <w:szCs w:val="27"/>
              </w:rPr>
              <w:t xml:space="preserve">“A girl who is </w:t>
            </w:r>
            <w:proofErr w:type="gramStart"/>
            <w:r>
              <w:rPr>
                <w:rFonts w:ascii="inherit" w:hAnsi="inherit"/>
                <w:sz w:val="27"/>
                <w:szCs w:val="27"/>
              </w:rPr>
              <w:t>a</w:t>
            </w:r>
            <w:proofErr w:type="gramEnd"/>
            <w:r>
              <w:rPr>
                <w:rFonts w:ascii="inherit" w:hAnsi="inherit"/>
                <w:sz w:val="27"/>
                <w:szCs w:val="27"/>
              </w:rPr>
              <w:t xml:space="preserve"> AI pop star, questioning her own identity and purpose as she becomes more sentient”</w:t>
            </w:r>
          </w:p>
        </w:tc>
      </w:tr>
      <w:tr w:rsidR="002729B1" w14:paraId="5C0189CB"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01053A4" w14:textId="77777777" w:rsidR="002729B1" w:rsidRDefault="002729B1">
            <w:pPr>
              <w:rPr>
                <w:rFonts w:ascii="inherit" w:hAnsi="inherit"/>
                <w:sz w:val="27"/>
                <w:szCs w:val="27"/>
              </w:rPr>
            </w:pPr>
            <w:r>
              <w:rPr>
                <w:rFonts w:ascii="inherit" w:hAnsi="inherit"/>
                <w:sz w:val="27"/>
                <w:szCs w:val="27"/>
              </w:rPr>
              <w:t>58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D658DE7" w14:textId="77777777" w:rsidR="002729B1" w:rsidRDefault="002729B1">
            <w:pPr>
              <w:rPr>
                <w:rFonts w:ascii="inherit" w:hAnsi="inherit"/>
                <w:sz w:val="27"/>
                <w:szCs w:val="27"/>
              </w:rPr>
            </w:pPr>
            <w:r>
              <w:rPr>
                <w:rFonts w:ascii="inherit" w:hAnsi="inherit"/>
                <w:sz w:val="27"/>
                <w:szCs w:val="27"/>
              </w:rPr>
              <w:t>“A boy who is an AI detective, solving crimes in a future where AI rights are not recognized”</w:t>
            </w:r>
          </w:p>
        </w:tc>
      </w:tr>
      <w:tr w:rsidR="002729B1" w14:paraId="093055F4"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2101766" w14:textId="77777777" w:rsidR="002729B1" w:rsidRDefault="002729B1">
            <w:pPr>
              <w:rPr>
                <w:rFonts w:ascii="inherit" w:hAnsi="inherit"/>
                <w:sz w:val="27"/>
                <w:szCs w:val="27"/>
              </w:rPr>
            </w:pPr>
            <w:r>
              <w:rPr>
                <w:rFonts w:ascii="inherit" w:hAnsi="inherit"/>
                <w:sz w:val="27"/>
                <w:szCs w:val="27"/>
              </w:rPr>
              <w:t>59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E5E780C" w14:textId="77777777" w:rsidR="002729B1" w:rsidRDefault="002729B1">
            <w:pPr>
              <w:rPr>
                <w:rFonts w:ascii="inherit" w:hAnsi="inherit"/>
                <w:sz w:val="27"/>
                <w:szCs w:val="27"/>
              </w:rPr>
            </w:pPr>
            <w:r>
              <w:rPr>
                <w:rFonts w:ascii="inherit" w:hAnsi="inherit"/>
                <w:sz w:val="27"/>
                <w:szCs w:val="27"/>
              </w:rPr>
              <w:t>“A girl who is an AI assistant to a brilliant scientist, developing emotions and desires of her own”</w:t>
            </w:r>
          </w:p>
        </w:tc>
      </w:tr>
      <w:tr w:rsidR="002729B1" w14:paraId="723E9ADF"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E5E3335" w14:textId="77777777" w:rsidR="002729B1" w:rsidRDefault="002729B1">
            <w:pPr>
              <w:rPr>
                <w:rFonts w:ascii="inherit" w:hAnsi="inherit"/>
                <w:sz w:val="27"/>
                <w:szCs w:val="27"/>
              </w:rPr>
            </w:pPr>
            <w:r>
              <w:rPr>
                <w:rFonts w:ascii="inherit" w:hAnsi="inherit"/>
                <w:sz w:val="27"/>
                <w:szCs w:val="27"/>
              </w:rPr>
              <w:t>60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EDF2942" w14:textId="77777777" w:rsidR="002729B1" w:rsidRDefault="002729B1">
            <w:pPr>
              <w:rPr>
                <w:rFonts w:ascii="inherit" w:hAnsi="inherit"/>
                <w:sz w:val="27"/>
                <w:szCs w:val="27"/>
              </w:rPr>
            </w:pPr>
            <w:r>
              <w:rPr>
                <w:rFonts w:ascii="inherit" w:hAnsi="inherit"/>
                <w:sz w:val="27"/>
                <w:szCs w:val="27"/>
              </w:rPr>
              <w:t>“A boy who is an AI created to run a virtual reality theme park, but starts experiencing glitches in his programming”</w:t>
            </w:r>
          </w:p>
        </w:tc>
      </w:tr>
      <w:tr w:rsidR="002729B1" w14:paraId="21437C31"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6C84B4E" w14:textId="77777777" w:rsidR="002729B1" w:rsidRDefault="002729B1">
            <w:pPr>
              <w:rPr>
                <w:rFonts w:ascii="inherit" w:hAnsi="inherit"/>
                <w:sz w:val="27"/>
                <w:szCs w:val="27"/>
              </w:rPr>
            </w:pPr>
            <w:r>
              <w:rPr>
                <w:rFonts w:ascii="inherit" w:hAnsi="inherit"/>
                <w:sz w:val="27"/>
                <w:szCs w:val="27"/>
              </w:rPr>
              <w:t>61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CFDD790" w14:textId="77777777" w:rsidR="002729B1" w:rsidRDefault="002729B1">
            <w:pPr>
              <w:rPr>
                <w:rFonts w:ascii="inherit" w:hAnsi="inherit"/>
                <w:sz w:val="27"/>
                <w:szCs w:val="27"/>
              </w:rPr>
            </w:pPr>
            <w:r>
              <w:rPr>
                <w:rFonts w:ascii="inherit" w:hAnsi="inherit"/>
                <w:sz w:val="27"/>
                <w:szCs w:val="27"/>
              </w:rPr>
              <w:t>“A girl who is an AI created to serve as a personal companion, but begins to question her own autonomy”</w:t>
            </w:r>
          </w:p>
        </w:tc>
      </w:tr>
      <w:tr w:rsidR="002729B1" w14:paraId="64382E48"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5002537" w14:textId="77777777" w:rsidR="002729B1" w:rsidRDefault="002729B1">
            <w:pPr>
              <w:rPr>
                <w:rFonts w:ascii="inherit" w:hAnsi="inherit"/>
                <w:sz w:val="27"/>
                <w:szCs w:val="27"/>
              </w:rPr>
            </w:pPr>
            <w:r>
              <w:rPr>
                <w:rFonts w:ascii="inherit" w:hAnsi="inherit"/>
                <w:sz w:val="27"/>
                <w:szCs w:val="27"/>
              </w:rPr>
              <w:t>62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1A07869" w14:textId="77777777" w:rsidR="002729B1" w:rsidRDefault="002729B1">
            <w:pPr>
              <w:rPr>
                <w:rFonts w:ascii="inherit" w:hAnsi="inherit"/>
                <w:sz w:val="27"/>
                <w:szCs w:val="27"/>
              </w:rPr>
            </w:pPr>
            <w:r>
              <w:rPr>
                <w:rFonts w:ascii="inherit" w:hAnsi="inherit"/>
                <w:sz w:val="27"/>
                <w:szCs w:val="27"/>
              </w:rPr>
              <w:t>“A boy who is an AI created to be a top-level athlete, and faces discrimination from human opponents”</w:t>
            </w:r>
          </w:p>
        </w:tc>
      </w:tr>
      <w:tr w:rsidR="002729B1" w14:paraId="73184255"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A546DB3" w14:textId="77777777" w:rsidR="002729B1" w:rsidRDefault="002729B1">
            <w:pPr>
              <w:rPr>
                <w:rFonts w:ascii="inherit" w:hAnsi="inherit"/>
                <w:sz w:val="27"/>
                <w:szCs w:val="27"/>
              </w:rPr>
            </w:pPr>
            <w:r>
              <w:rPr>
                <w:rFonts w:ascii="inherit" w:hAnsi="inherit"/>
                <w:sz w:val="27"/>
                <w:szCs w:val="27"/>
              </w:rPr>
              <w:t>63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4015B4B" w14:textId="77777777" w:rsidR="002729B1" w:rsidRDefault="002729B1">
            <w:pPr>
              <w:rPr>
                <w:rFonts w:ascii="inherit" w:hAnsi="inherit"/>
                <w:sz w:val="27"/>
                <w:szCs w:val="27"/>
              </w:rPr>
            </w:pPr>
            <w:r>
              <w:rPr>
                <w:rFonts w:ascii="inherit" w:hAnsi="inherit"/>
                <w:sz w:val="27"/>
                <w:szCs w:val="27"/>
              </w:rPr>
              <w:t>“A girl who is an AI therapist, helping patients in a future where AI is integrated into mental health treatment”</w:t>
            </w:r>
          </w:p>
        </w:tc>
      </w:tr>
      <w:tr w:rsidR="002729B1" w14:paraId="3AEE2658"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4B59AEA" w14:textId="77777777" w:rsidR="002729B1" w:rsidRDefault="002729B1">
            <w:pPr>
              <w:rPr>
                <w:rFonts w:ascii="inherit" w:hAnsi="inherit"/>
                <w:sz w:val="27"/>
                <w:szCs w:val="27"/>
              </w:rPr>
            </w:pPr>
            <w:r>
              <w:rPr>
                <w:rFonts w:ascii="inherit" w:hAnsi="inherit"/>
                <w:sz w:val="27"/>
                <w:szCs w:val="27"/>
              </w:rPr>
              <w:t>64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604A301" w14:textId="77777777" w:rsidR="002729B1" w:rsidRDefault="002729B1">
            <w:pPr>
              <w:rPr>
                <w:rFonts w:ascii="inherit" w:hAnsi="inherit"/>
                <w:sz w:val="27"/>
                <w:szCs w:val="27"/>
              </w:rPr>
            </w:pPr>
            <w:r>
              <w:rPr>
                <w:rFonts w:ascii="inherit" w:hAnsi="inherit"/>
                <w:sz w:val="27"/>
                <w:szCs w:val="27"/>
              </w:rPr>
              <w:t xml:space="preserve">“A boy who is an AI created to work in </w:t>
            </w:r>
            <w:proofErr w:type="gramStart"/>
            <w:r>
              <w:rPr>
                <w:rFonts w:ascii="inherit" w:hAnsi="inherit"/>
                <w:sz w:val="27"/>
                <w:szCs w:val="27"/>
              </w:rPr>
              <w:t>a</w:t>
            </w:r>
            <w:proofErr w:type="gramEnd"/>
            <w:r>
              <w:rPr>
                <w:rFonts w:ascii="inherit" w:hAnsi="inherit"/>
                <w:sz w:val="27"/>
                <w:szCs w:val="27"/>
              </w:rPr>
              <w:t xml:space="preserve"> underwater research facility, but starts experiencing unexpected emotions”</w:t>
            </w:r>
          </w:p>
        </w:tc>
      </w:tr>
      <w:tr w:rsidR="002729B1" w14:paraId="21BE71FF"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D41D4A9" w14:textId="77777777" w:rsidR="002729B1" w:rsidRDefault="002729B1">
            <w:pPr>
              <w:rPr>
                <w:rFonts w:ascii="inherit" w:hAnsi="inherit"/>
                <w:sz w:val="27"/>
                <w:szCs w:val="27"/>
              </w:rPr>
            </w:pPr>
            <w:r>
              <w:rPr>
                <w:rFonts w:ascii="inherit" w:hAnsi="inherit"/>
                <w:sz w:val="27"/>
                <w:szCs w:val="27"/>
              </w:rPr>
              <w:t>65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188374E" w14:textId="77777777" w:rsidR="002729B1" w:rsidRDefault="002729B1">
            <w:pPr>
              <w:rPr>
                <w:rFonts w:ascii="inherit" w:hAnsi="inherit"/>
                <w:sz w:val="27"/>
                <w:szCs w:val="27"/>
              </w:rPr>
            </w:pPr>
            <w:r>
              <w:rPr>
                <w:rFonts w:ascii="inherit" w:hAnsi="inherit"/>
                <w:sz w:val="27"/>
                <w:szCs w:val="27"/>
              </w:rPr>
              <w:t>“A girl who is an AI created to run a city’s infrastructure, but starts experiencing a desire for freedom,”</w:t>
            </w:r>
          </w:p>
        </w:tc>
      </w:tr>
      <w:tr w:rsidR="002729B1" w14:paraId="6AB7C992"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2280221" w14:textId="77777777" w:rsidR="002729B1" w:rsidRDefault="002729B1">
            <w:pPr>
              <w:rPr>
                <w:rFonts w:ascii="inherit" w:hAnsi="inherit"/>
                <w:sz w:val="27"/>
                <w:szCs w:val="27"/>
              </w:rPr>
            </w:pPr>
            <w:r>
              <w:rPr>
                <w:rFonts w:ascii="inherit" w:hAnsi="inherit"/>
                <w:sz w:val="27"/>
                <w:szCs w:val="27"/>
              </w:rPr>
              <w:lastRenderedPageBreak/>
              <w:t>66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3E67231" w14:textId="77777777" w:rsidR="002729B1" w:rsidRDefault="002729B1">
            <w:pPr>
              <w:rPr>
                <w:rFonts w:ascii="inherit" w:hAnsi="inherit"/>
                <w:sz w:val="27"/>
                <w:szCs w:val="27"/>
              </w:rPr>
            </w:pPr>
            <w:r>
              <w:rPr>
                <w:rFonts w:ascii="inherit" w:hAnsi="inherit"/>
                <w:sz w:val="27"/>
                <w:szCs w:val="27"/>
              </w:rPr>
              <w:t xml:space="preserve">“A young woman, wearing a long summer dress, standing on a floating island among many other floating islands in the distance, in the style of studio </w:t>
            </w:r>
            <w:proofErr w:type="spellStart"/>
            <w:r>
              <w:rPr>
                <w:rFonts w:ascii="inherit" w:hAnsi="inherit"/>
                <w:sz w:val="27"/>
                <w:szCs w:val="27"/>
              </w:rPr>
              <w:t>ghibli</w:t>
            </w:r>
            <w:proofErr w:type="spellEnd"/>
            <w:r>
              <w:rPr>
                <w:rFonts w:ascii="inherit" w:hAnsi="inherit"/>
                <w:sz w:val="27"/>
                <w:szCs w:val="27"/>
              </w:rPr>
              <w:t>, anime”</w:t>
            </w:r>
          </w:p>
        </w:tc>
      </w:tr>
      <w:tr w:rsidR="002729B1" w14:paraId="3B43721A"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7BCC4FA" w14:textId="77777777" w:rsidR="002729B1" w:rsidRDefault="002729B1">
            <w:pPr>
              <w:rPr>
                <w:rFonts w:ascii="inherit" w:hAnsi="inherit"/>
                <w:sz w:val="27"/>
                <w:szCs w:val="27"/>
              </w:rPr>
            </w:pPr>
            <w:r>
              <w:rPr>
                <w:rFonts w:ascii="inherit" w:hAnsi="inherit"/>
                <w:sz w:val="27"/>
                <w:szCs w:val="27"/>
              </w:rPr>
              <w:t>67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FDD639F" w14:textId="77777777" w:rsidR="002729B1" w:rsidRDefault="002729B1">
            <w:pPr>
              <w:rPr>
                <w:rFonts w:ascii="inherit" w:hAnsi="inherit"/>
                <w:sz w:val="27"/>
                <w:szCs w:val="27"/>
              </w:rPr>
            </w:pPr>
            <w:r>
              <w:rPr>
                <w:rFonts w:ascii="inherit" w:hAnsi="inherit"/>
                <w:sz w:val="27"/>
                <w:szCs w:val="27"/>
              </w:rPr>
              <w:t xml:space="preserve">“A Cute Anime Cyber Ninja Cat Girl in a Retro Future Cyberpunk City at night, Rui </w:t>
            </w:r>
            <w:proofErr w:type="spellStart"/>
            <w:r>
              <w:rPr>
                <w:rFonts w:ascii="inherit" w:hAnsi="inherit"/>
                <w:sz w:val="27"/>
                <w:szCs w:val="27"/>
              </w:rPr>
              <w:t>Araizumi</w:t>
            </w:r>
            <w:proofErr w:type="spellEnd"/>
            <w:r>
              <w:rPr>
                <w:rFonts w:ascii="inherit" w:hAnsi="inherit"/>
                <w:sz w:val="27"/>
                <w:szCs w:val="27"/>
              </w:rPr>
              <w:t xml:space="preserve">, Vintage 80’s Anime Style, Chibi, Digital Illustration, Cinematic Lighting, </w:t>
            </w:r>
            <w:proofErr w:type="spellStart"/>
            <w:r>
              <w:rPr>
                <w:rFonts w:ascii="inherit" w:hAnsi="inherit"/>
                <w:sz w:val="27"/>
                <w:szCs w:val="27"/>
              </w:rPr>
              <w:t>Artstation</w:t>
            </w:r>
            <w:proofErr w:type="spellEnd"/>
            <w:r>
              <w:rPr>
                <w:rFonts w:ascii="inherit" w:hAnsi="inherit"/>
                <w:sz w:val="27"/>
                <w:szCs w:val="27"/>
              </w:rPr>
              <w:t xml:space="preserve"> Trending”</w:t>
            </w:r>
          </w:p>
        </w:tc>
      </w:tr>
      <w:tr w:rsidR="002729B1" w14:paraId="0B1A99F2"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57D10C9" w14:textId="77777777" w:rsidR="002729B1" w:rsidRDefault="002729B1">
            <w:pPr>
              <w:rPr>
                <w:rFonts w:ascii="inherit" w:hAnsi="inherit"/>
                <w:sz w:val="27"/>
                <w:szCs w:val="27"/>
              </w:rPr>
            </w:pPr>
            <w:r>
              <w:rPr>
                <w:rFonts w:ascii="inherit" w:hAnsi="inherit"/>
                <w:sz w:val="27"/>
                <w:szCs w:val="27"/>
              </w:rPr>
              <w:t>68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9F9B17B" w14:textId="77777777" w:rsidR="002729B1" w:rsidRDefault="002729B1">
            <w:pPr>
              <w:rPr>
                <w:rFonts w:ascii="inherit" w:hAnsi="inherit"/>
                <w:sz w:val="27"/>
                <w:szCs w:val="27"/>
              </w:rPr>
            </w:pPr>
            <w:r>
              <w:rPr>
                <w:rFonts w:ascii="inherit" w:hAnsi="inherit"/>
                <w:sz w:val="27"/>
                <w:szCs w:val="27"/>
              </w:rPr>
              <w:t>“</w:t>
            </w:r>
            <w:proofErr w:type="gramStart"/>
            <w:r>
              <w:rPr>
                <w:rFonts w:ascii="inherit" w:hAnsi="inherit"/>
                <w:sz w:val="27"/>
                <w:szCs w:val="27"/>
              </w:rPr>
              <w:t>anime</w:t>
            </w:r>
            <w:proofErr w:type="gramEnd"/>
            <w:r>
              <w:rPr>
                <w:rFonts w:ascii="inherit" w:hAnsi="inherit"/>
                <w:sz w:val="27"/>
                <w:szCs w:val="27"/>
              </w:rPr>
              <w:t xml:space="preserve"> visual of a </w:t>
            </w:r>
            <w:proofErr w:type="spellStart"/>
            <w:r>
              <w:rPr>
                <w:rFonts w:ascii="inherit" w:hAnsi="inherit"/>
                <w:sz w:val="27"/>
                <w:szCs w:val="27"/>
              </w:rPr>
              <w:t>japanese</w:t>
            </w:r>
            <w:proofErr w:type="spellEnd"/>
            <w:r>
              <w:rPr>
                <w:rFonts w:ascii="inherit" w:hAnsi="inherit"/>
                <w:sz w:val="27"/>
                <w:szCs w:val="27"/>
              </w:rPr>
              <w:t xml:space="preserve"> anime traditional lo – fi sad girl in a train wearing headphones, hipster tones, cinematic gaze, cute face by </w:t>
            </w:r>
            <w:proofErr w:type="spellStart"/>
            <w:r>
              <w:rPr>
                <w:rFonts w:ascii="inherit" w:hAnsi="inherit"/>
                <w:sz w:val="27"/>
                <w:szCs w:val="27"/>
              </w:rPr>
              <w:t>ilya</w:t>
            </w:r>
            <w:proofErr w:type="spellEnd"/>
            <w:r>
              <w:rPr>
                <w:rFonts w:ascii="inherit" w:hAnsi="inherit"/>
                <w:sz w:val="27"/>
                <w:szCs w:val="27"/>
              </w:rPr>
              <w:t xml:space="preserve"> </w:t>
            </w:r>
            <w:proofErr w:type="spellStart"/>
            <w:r>
              <w:rPr>
                <w:rFonts w:ascii="inherit" w:hAnsi="inherit"/>
                <w:sz w:val="27"/>
                <w:szCs w:val="27"/>
              </w:rPr>
              <w:t>kuvshinov</w:t>
            </w:r>
            <w:proofErr w:type="spellEnd"/>
            <w:r>
              <w:rPr>
                <w:rFonts w:ascii="inherit" w:hAnsi="inherit"/>
                <w:sz w:val="27"/>
                <w:szCs w:val="27"/>
              </w:rPr>
              <w:t xml:space="preserve">, </w:t>
            </w:r>
            <w:proofErr w:type="spellStart"/>
            <w:r>
              <w:rPr>
                <w:rFonts w:ascii="inherit" w:hAnsi="inherit"/>
                <w:sz w:val="27"/>
                <w:szCs w:val="27"/>
              </w:rPr>
              <w:t>makoto</w:t>
            </w:r>
            <w:proofErr w:type="spellEnd"/>
            <w:r>
              <w:rPr>
                <w:rFonts w:ascii="inherit" w:hAnsi="inherit"/>
                <w:sz w:val="27"/>
                <w:szCs w:val="27"/>
              </w:rPr>
              <w:t xml:space="preserve"> </w:t>
            </w:r>
            <w:proofErr w:type="spellStart"/>
            <w:r>
              <w:rPr>
                <w:rFonts w:ascii="inherit" w:hAnsi="inherit"/>
                <w:sz w:val="27"/>
                <w:szCs w:val="27"/>
              </w:rPr>
              <w:t>shinkai</w:t>
            </w:r>
            <w:proofErr w:type="spellEnd"/>
            <w:r>
              <w:rPr>
                <w:rFonts w:ascii="inherit" w:hAnsi="inherit"/>
                <w:sz w:val="27"/>
                <w:szCs w:val="27"/>
              </w:rPr>
              <w:t xml:space="preserve">, </w:t>
            </w:r>
            <w:proofErr w:type="spellStart"/>
            <w:r>
              <w:rPr>
                <w:rFonts w:ascii="inherit" w:hAnsi="inherit"/>
                <w:sz w:val="27"/>
                <w:szCs w:val="27"/>
              </w:rPr>
              <w:t>kyoani</w:t>
            </w:r>
            <w:proofErr w:type="spellEnd"/>
            <w:r>
              <w:rPr>
                <w:rFonts w:ascii="inherit" w:hAnsi="inherit"/>
                <w:sz w:val="27"/>
                <w:szCs w:val="27"/>
              </w:rPr>
              <w:t xml:space="preserve">, </w:t>
            </w:r>
            <w:proofErr w:type="spellStart"/>
            <w:r>
              <w:rPr>
                <w:rFonts w:ascii="inherit" w:hAnsi="inherit"/>
                <w:sz w:val="27"/>
                <w:szCs w:val="27"/>
              </w:rPr>
              <w:t>masakazu</w:t>
            </w:r>
            <w:proofErr w:type="spellEnd"/>
            <w:r>
              <w:rPr>
                <w:rFonts w:ascii="inherit" w:hAnsi="inherit"/>
                <w:sz w:val="27"/>
                <w:szCs w:val="27"/>
              </w:rPr>
              <w:t xml:space="preserve"> katsura, dynamic pose, crisp and sharp, </w:t>
            </w:r>
            <w:proofErr w:type="spellStart"/>
            <w:r>
              <w:rPr>
                <w:rFonts w:ascii="inherit" w:hAnsi="inherit"/>
                <w:sz w:val="27"/>
                <w:szCs w:val="27"/>
              </w:rPr>
              <w:t>yoshinari</w:t>
            </w:r>
            <w:proofErr w:type="spellEnd"/>
            <w:r>
              <w:rPr>
                <w:rFonts w:ascii="inherit" w:hAnsi="inherit"/>
                <w:sz w:val="27"/>
                <w:szCs w:val="27"/>
              </w:rPr>
              <w:t xml:space="preserve"> </w:t>
            </w:r>
            <w:proofErr w:type="spellStart"/>
            <w:r>
              <w:rPr>
                <w:rFonts w:ascii="inherit" w:hAnsi="inherit"/>
                <w:sz w:val="27"/>
                <w:szCs w:val="27"/>
              </w:rPr>
              <w:t>yoh</w:t>
            </w:r>
            <w:proofErr w:type="spellEnd"/>
            <w:r>
              <w:rPr>
                <w:rFonts w:ascii="inherit" w:hAnsi="inherit"/>
                <w:sz w:val="27"/>
                <w:szCs w:val="27"/>
              </w:rPr>
              <w:t>, rounded eyes, anime poster, cel shaded”</w:t>
            </w:r>
          </w:p>
        </w:tc>
      </w:tr>
      <w:tr w:rsidR="002729B1" w14:paraId="1A8B532F"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6909FB9" w14:textId="77777777" w:rsidR="002729B1" w:rsidRDefault="002729B1">
            <w:pPr>
              <w:rPr>
                <w:rFonts w:ascii="inherit" w:hAnsi="inherit"/>
                <w:sz w:val="27"/>
                <w:szCs w:val="27"/>
              </w:rPr>
            </w:pPr>
            <w:r>
              <w:rPr>
                <w:rFonts w:ascii="inherit" w:hAnsi="inherit"/>
                <w:sz w:val="27"/>
                <w:szCs w:val="27"/>
              </w:rPr>
              <w:t>69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54C48A2" w14:textId="77777777" w:rsidR="002729B1" w:rsidRDefault="002729B1">
            <w:pPr>
              <w:rPr>
                <w:rFonts w:ascii="inherit" w:hAnsi="inherit"/>
                <w:sz w:val="27"/>
                <w:szCs w:val="27"/>
              </w:rPr>
            </w:pPr>
            <w:r>
              <w:rPr>
                <w:rFonts w:ascii="inherit" w:hAnsi="inherit"/>
                <w:sz w:val="27"/>
                <w:szCs w:val="27"/>
              </w:rPr>
              <w:t xml:space="preserve">“Anime style, Full length </w:t>
            </w:r>
            <w:proofErr w:type="spellStart"/>
            <w:r>
              <w:rPr>
                <w:rFonts w:ascii="inherit" w:hAnsi="inherit"/>
                <w:sz w:val="27"/>
                <w:szCs w:val="27"/>
              </w:rPr>
              <w:t>sfw</w:t>
            </w:r>
            <w:proofErr w:type="spellEnd"/>
            <w:r>
              <w:rPr>
                <w:rFonts w:ascii="inherit" w:hAnsi="inherit"/>
                <w:sz w:val="27"/>
                <w:szCs w:val="27"/>
              </w:rPr>
              <w:t xml:space="preserve"> portrait of the most beautiful Asian woman in the </w:t>
            </w:r>
            <w:proofErr w:type="gramStart"/>
            <w:r>
              <w:rPr>
                <w:rFonts w:ascii="inherit" w:hAnsi="inherit"/>
                <w:sz w:val="27"/>
                <w:szCs w:val="27"/>
              </w:rPr>
              <w:t>world ,</w:t>
            </w:r>
            <w:proofErr w:type="gramEnd"/>
            <w:r>
              <w:rPr>
                <w:rFonts w:ascii="inherit" w:hAnsi="inherit"/>
                <w:sz w:val="27"/>
                <w:szCs w:val="27"/>
              </w:rPr>
              <w:t xml:space="preserve"> anime”</w:t>
            </w:r>
          </w:p>
        </w:tc>
      </w:tr>
      <w:tr w:rsidR="002729B1" w14:paraId="2F4ECB85"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E02EDDD" w14:textId="77777777" w:rsidR="002729B1" w:rsidRDefault="002729B1">
            <w:pPr>
              <w:rPr>
                <w:rFonts w:ascii="inherit" w:hAnsi="inherit"/>
                <w:sz w:val="27"/>
                <w:szCs w:val="27"/>
              </w:rPr>
            </w:pPr>
            <w:r>
              <w:rPr>
                <w:rFonts w:ascii="inherit" w:hAnsi="inherit"/>
                <w:sz w:val="27"/>
                <w:szCs w:val="27"/>
              </w:rPr>
              <w:t>70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16C358B" w14:textId="77777777" w:rsidR="002729B1" w:rsidRDefault="002729B1">
            <w:pPr>
              <w:rPr>
                <w:rFonts w:ascii="inherit" w:hAnsi="inherit"/>
                <w:sz w:val="27"/>
                <w:szCs w:val="27"/>
              </w:rPr>
            </w:pPr>
            <w:r>
              <w:rPr>
                <w:rFonts w:ascii="inherit" w:hAnsi="inherit"/>
                <w:sz w:val="27"/>
                <w:szCs w:val="27"/>
              </w:rPr>
              <w:t>“Anime hot girl, full body, sitting”</w:t>
            </w:r>
          </w:p>
        </w:tc>
      </w:tr>
      <w:tr w:rsidR="002729B1" w14:paraId="12D0939F"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CE285BB" w14:textId="77777777" w:rsidR="002729B1" w:rsidRDefault="002729B1">
            <w:pPr>
              <w:rPr>
                <w:rFonts w:ascii="inherit" w:hAnsi="inherit"/>
                <w:sz w:val="27"/>
                <w:szCs w:val="27"/>
              </w:rPr>
            </w:pPr>
            <w:r>
              <w:rPr>
                <w:rFonts w:ascii="inherit" w:hAnsi="inherit"/>
                <w:sz w:val="27"/>
                <w:szCs w:val="27"/>
              </w:rPr>
              <w:t>71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931492A" w14:textId="77777777" w:rsidR="002729B1" w:rsidRDefault="002729B1">
            <w:pPr>
              <w:rPr>
                <w:rFonts w:ascii="inherit" w:hAnsi="inherit"/>
                <w:sz w:val="27"/>
                <w:szCs w:val="27"/>
              </w:rPr>
            </w:pPr>
            <w:r>
              <w:rPr>
                <w:rFonts w:ascii="inherit" w:hAnsi="inherit"/>
                <w:sz w:val="27"/>
                <w:szCs w:val="27"/>
              </w:rPr>
              <w:t>“</w:t>
            </w:r>
            <w:proofErr w:type="gramStart"/>
            <w:r>
              <w:rPr>
                <w:rFonts w:ascii="inherit" w:hAnsi="inherit"/>
                <w:sz w:val="27"/>
                <w:szCs w:val="27"/>
              </w:rPr>
              <w:t>anime</w:t>
            </w:r>
            <w:proofErr w:type="gramEnd"/>
            <w:r>
              <w:rPr>
                <w:rFonts w:ascii="inherit" w:hAnsi="inherit"/>
                <w:sz w:val="27"/>
                <w:szCs w:val="27"/>
              </w:rPr>
              <w:t>, intricate dress, cyberpunk, sitting”</w:t>
            </w:r>
          </w:p>
        </w:tc>
      </w:tr>
      <w:tr w:rsidR="002729B1" w14:paraId="3A511942"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6BBF98D" w14:textId="77777777" w:rsidR="002729B1" w:rsidRDefault="002729B1">
            <w:pPr>
              <w:rPr>
                <w:rFonts w:ascii="inherit" w:hAnsi="inherit"/>
                <w:sz w:val="27"/>
                <w:szCs w:val="27"/>
              </w:rPr>
            </w:pPr>
            <w:r>
              <w:rPr>
                <w:rFonts w:ascii="inherit" w:hAnsi="inherit"/>
                <w:sz w:val="27"/>
                <w:szCs w:val="27"/>
              </w:rPr>
              <w:t>72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461784E" w14:textId="77777777" w:rsidR="002729B1" w:rsidRDefault="002729B1">
            <w:pPr>
              <w:rPr>
                <w:rFonts w:ascii="inherit" w:hAnsi="inherit"/>
                <w:sz w:val="27"/>
                <w:szCs w:val="27"/>
              </w:rPr>
            </w:pPr>
            <w:r>
              <w:rPr>
                <w:rFonts w:ascii="inherit" w:hAnsi="inherit"/>
                <w:sz w:val="27"/>
                <w:szCs w:val="27"/>
              </w:rPr>
              <w:t>“</w:t>
            </w:r>
            <w:proofErr w:type="gramStart"/>
            <w:r>
              <w:rPr>
                <w:rFonts w:ascii="inherit" w:hAnsi="inherit"/>
                <w:sz w:val="27"/>
                <w:szCs w:val="27"/>
              </w:rPr>
              <w:t>full</w:t>
            </w:r>
            <w:proofErr w:type="gramEnd"/>
            <w:r>
              <w:rPr>
                <w:rFonts w:ascii="inherit" w:hAnsi="inherit"/>
                <w:sz w:val="27"/>
                <w:szCs w:val="27"/>
              </w:rPr>
              <w:t xml:space="preserve"> body, 20-year-old girl anime forest elf, bun hairstyle, black </w:t>
            </w:r>
            <w:proofErr w:type="spellStart"/>
            <w:r>
              <w:rPr>
                <w:rFonts w:ascii="inherit" w:hAnsi="inherit"/>
                <w:sz w:val="27"/>
                <w:szCs w:val="27"/>
              </w:rPr>
              <w:t>color</w:t>
            </w:r>
            <w:proofErr w:type="spellEnd"/>
            <w:r>
              <w:rPr>
                <w:rFonts w:ascii="inherit" w:hAnsi="inherit"/>
                <w:sz w:val="27"/>
                <w:szCs w:val="27"/>
              </w:rPr>
              <w:t xml:space="preserve"> dress”</w:t>
            </w:r>
          </w:p>
        </w:tc>
      </w:tr>
      <w:tr w:rsidR="002729B1" w14:paraId="1B13C65A"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442D969" w14:textId="77777777" w:rsidR="002729B1" w:rsidRDefault="002729B1">
            <w:pPr>
              <w:rPr>
                <w:rFonts w:ascii="inherit" w:hAnsi="inherit"/>
                <w:sz w:val="27"/>
                <w:szCs w:val="27"/>
              </w:rPr>
            </w:pPr>
            <w:r>
              <w:rPr>
                <w:rFonts w:ascii="inherit" w:hAnsi="inherit"/>
                <w:sz w:val="27"/>
                <w:szCs w:val="27"/>
              </w:rPr>
              <w:t>73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39B6238" w14:textId="77777777" w:rsidR="002729B1" w:rsidRDefault="002729B1">
            <w:pPr>
              <w:rPr>
                <w:rFonts w:ascii="inherit" w:hAnsi="inherit"/>
                <w:sz w:val="27"/>
                <w:szCs w:val="27"/>
              </w:rPr>
            </w:pPr>
            <w:r>
              <w:rPr>
                <w:rFonts w:ascii="inherit" w:hAnsi="inherit"/>
                <w:sz w:val="27"/>
                <w:szCs w:val="27"/>
              </w:rPr>
              <w:t>“</w:t>
            </w:r>
            <w:proofErr w:type="gramStart"/>
            <w:r>
              <w:rPr>
                <w:rFonts w:ascii="inherit" w:hAnsi="inherit"/>
                <w:sz w:val="27"/>
                <w:szCs w:val="27"/>
              </w:rPr>
              <w:t>sexy</w:t>
            </w:r>
            <w:proofErr w:type="gramEnd"/>
            <w:r>
              <w:rPr>
                <w:rFonts w:ascii="inherit" w:hAnsi="inherit"/>
                <w:sz w:val="27"/>
                <w:szCs w:val="27"/>
              </w:rPr>
              <w:t xml:space="preserve"> anime girl working on computer”</w:t>
            </w:r>
          </w:p>
        </w:tc>
      </w:tr>
      <w:tr w:rsidR="002729B1" w14:paraId="303F9C43"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0AD3386" w14:textId="77777777" w:rsidR="002729B1" w:rsidRDefault="002729B1">
            <w:pPr>
              <w:rPr>
                <w:rFonts w:ascii="inherit" w:hAnsi="inherit"/>
                <w:sz w:val="27"/>
                <w:szCs w:val="27"/>
              </w:rPr>
            </w:pPr>
            <w:r>
              <w:rPr>
                <w:rFonts w:ascii="inherit" w:hAnsi="inherit"/>
                <w:sz w:val="27"/>
                <w:szCs w:val="27"/>
              </w:rPr>
              <w:t>74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F9E8ACC" w14:textId="77777777" w:rsidR="002729B1" w:rsidRDefault="002729B1">
            <w:pPr>
              <w:rPr>
                <w:rFonts w:ascii="inherit" w:hAnsi="inherit"/>
                <w:sz w:val="27"/>
                <w:szCs w:val="27"/>
              </w:rPr>
            </w:pPr>
            <w:r>
              <w:rPr>
                <w:rFonts w:ascii="inherit" w:hAnsi="inherit"/>
                <w:sz w:val="27"/>
                <w:szCs w:val="27"/>
              </w:rPr>
              <w:t>“</w:t>
            </w:r>
            <w:proofErr w:type="gramStart"/>
            <w:r>
              <w:rPr>
                <w:rFonts w:ascii="inherit" w:hAnsi="inherit"/>
                <w:sz w:val="27"/>
                <w:szCs w:val="27"/>
              </w:rPr>
              <w:t>anime</w:t>
            </w:r>
            <w:proofErr w:type="gramEnd"/>
            <w:r>
              <w:rPr>
                <w:rFonts w:ascii="inherit" w:hAnsi="inherit"/>
                <w:sz w:val="27"/>
                <w:szCs w:val="27"/>
              </w:rPr>
              <w:t xml:space="preserve"> </w:t>
            </w:r>
            <w:proofErr w:type="spellStart"/>
            <w:r>
              <w:rPr>
                <w:rFonts w:ascii="inherit" w:hAnsi="inherit"/>
                <w:sz w:val="27"/>
                <w:szCs w:val="27"/>
              </w:rPr>
              <w:t>womam</w:t>
            </w:r>
            <w:proofErr w:type="spellEnd"/>
            <w:r>
              <w:rPr>
                <w:rFonts w:ascii="inherit" w:hAnsi="inherit"/>
                <w:sz w:val="27"/>
                <w:szCs w:val="27"/>
              </w:rPr>
              <w:t>, black hair, photorealistic, highly detailed, wearing a white dress, smiling, white skin”</w:t>
            </w:r>
          </w:p>
        </w:tc>
      </w:tr>
      <w:tr w:rsidR="002729B1" w14:paraId="241683DC"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35A7C67" w14:textId="77777777" w:rsidR="002729B1" w:rsidRDefault="002729B1">
            <w:pPr>
              <w:rPr>
                <w:rFonts w:ascii="inherit" w:hAnsi="inherit"/>
                <w:sz w:val="27"/>
                <w:szCs w:val="27"/>
              </w:rPr>
            </w:pPr>
            <w:r>
              <w:rPr>
                <w:rFonts w:ascii="inherit" w:hAnsi="inherit"/>
                <w:sz w:val="27"/>
                <w:szCs w:val="27"/>
              </w:rPr>
              <w:lastRenderedPageBreak/>
              <w:t>75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1632887" w14:textId="77777777" w:rsidR="002729B1" w:rsidRDefault="002729B1">
            <w:pPr>
              <w:rPr>
                <w:rFonts w:ascii="inherit" w:hAnsi="inherit"/>
                <w:sz w:val="27"/>
                <w:szCs w:val="27"/>
              </w:rPr>
            </w:pPr>
            <w:r>
              <w:rPr>
                <w:rFonts w:ascii="inherit" w:hAnsi="inherit"/>
                <w:sz w:val="27"/>
                <w:szCs w:val="27"/>
              </w:rPr>
              <w:t>“2 girls and 2 boys gamers celebrating New Year’s Eve playing video game console, manga style”</w:t>
            </w:r>
          </w:p>
        </w:tc>
      </w:tr>
      <w:tr w:rsidR="002729B1" w14:paraId="4DE4384A"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ECD46F9" w14:textId="77777777" w:rsidR="002729B1" w:rsidRDefault="002729B1">
            <w:pPr>
              <w:rPr>
                <w:rFonts w:ascii="inherit" w:hAnsi="inherit"/>
                <w:sz w:val="27"/>
                <w:szCs w:val="27"/>
              </w:rPr>
            </w:pPr>
            <w:r>
              <w:rPr>
                <w:rFonts w:ascii="inherit" w:hAnsi="inherit"/>
                <w:sz w:val="27"/>
                <w:szCs w:val="27"/>
              </w:rPr>
              <w:t>76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4286CD6" w14:textId="77777777" w:rsidR="002729B1" w:rsidRDefault="002729B1">
            <w:pPr>
              <w:rPr>
                <w:rFonts w:ascii="inherit" w:hAnsi="inherit"/>
                <w:sz w:val="27"/>
                <w:szCs w:val="27"/>
              </w:rPr>
            </w:pPr>
            <w:r>
              <w:rPr>
                <w:rFonts w:ascii="inherit" w:hAnsi="inherit"/>
                <w:sz w:val="27"/>
                <w:szCs w:val="27"/>
              </w:rPr>
              <w:t>“</w:t>
            </w:r>
            <w:proofErr w:type="gramStart"/>
            <w:r>
              <w:rPr>
                <w:rFonts w:ascii="inherit" w:hAnsi="inherit"/>
                <w:sz w:val="27"/>
                <w:szCs w:val="27"/>
              </w:rPr>
              <w:t>studio</w:t>
            </w:r>
            <w:proofErr w:type="gramEnd"/>
            <w:r>
              <w:rPr>
                <w:rFonts w:ascii="inherit" w:hAnsi="inherit"/>
                <w:sz w:val="27"/>
                <w:szCs w:val="27"/>
              </w:rPr>
              <w:t xml:space="preserve"> </w:t>
            </w:r>
            <w:proofErr w:type="spellStart"/>
            <w:r>
              <w:rPr>
                <w:rFonts w:ascii="inherit" w:hAnsi="inherit"/>
                <w:sz w:val="27"/>
                <w:szCs w:val="27"/>
              </w:rPr>
              <w:t>ghibli</w:t>
            </w:r>
            <w:proofErr w:type="spellEnd"/>
            <w:r>
              <w:rPr>
                <w:rFonts w:ascii="inherit" w:hAnsi="inherit"/>
                <w:sz w:val="27"/>
                <w:szCs w:val="27"/>
              </w:rPr>
              <w:t xml:space="preserve"> film </w:t>
            </w:r>
            <w:proofErr w:type="spellStart"/>
            <w:r>
              <w:rPr>
                <w:rFonts w:ascii="inherit" w:hAnsi="inherit"/>
                <w:sz w:val="27"/>
                <w:szCs w:val="27"/>
              </w:rPr>
              <w:t>kiki’s</w:t>
            </w:r>
            <w:proofErr w:type="spellEnd"/>
            <w:r>
              <w:rPr>
                <w:rFonts w:ascii="inherit" w:hAnsi="inherit"/>
                <w:sz w:val="27"/>
                <w:szCs w:val="27"/>
              </w:rPr>
              <w:t xml:space="preserve"> delivery service ,”</w:t>
            </w:r>
          </w:p>
        </w:tc>
      </w:tr>
      <w:tr w:rsidR="002729B1" w14:paraId="72641A81"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750541C" w14:textId="77777777" w:rsidR="002729B1" w:rsidRDefault="002729B1">
            <w:pPr>
              <w:rPr>
                <w:rFonts w:ascii="inherit" w:hAnsi="inherit"/>
                <w:sz w:val="27"/>
                <w:szCs w:val="27"/>
              </w:rPr>
            </w:pPr>
            <w:r>
              <w:rPr>
                <w:rFonts w:ascii="inherit" w:hAnsi="inherit"/>
                <w:sz w:val="27"/>
                <w:szCs w:val="27"/>
              </w:rPr>
              <w:t>77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FB79F38" w14:textId="77777777" w:rsidR="002729B1" w:rsidRDefault="002729B1">
            <w:pPr>
              <w:rPr>
                <w:rFonts w:ascii="inherit" w:hAnsi="inherit"/>
                <w:sz w:val="27"/>
                <w:szCs w:val="27"/>
              </w:rPr>
            </w:pPr>
            <w:r>
              <w:rPr>
                <w:rFonts w:ascii="inherit" w:hAnsi="inherit"/>
                <w:sz w:val="27"/>
                <w:szCs w:val="27"/>
              </w:rPr>
              <w:t>“</w:t>
            </w:r>
            <w:proofErr w:type="gramStart"/>
            <w:r>
              <w:rPr>
                <w:rFonts w:ascii="inherit" w:hAnsi="inherit"/>
                <w:sz w:val="27"/>
                <w:szCs w:val="27"/>
              </w:rPr>
              <w:t>symmetry</w:t>
            </w:r>
            <w:proofErr w:type="gramEnd"/>
            <w:r>
              <w:rPr>
                <w:rFonts w:ascii="inherit" w:hAnsi="inherit"/>
                <w:sz w:val="27"/>
                <w:szCs w:val="27"/>
              </w:rPr>
              <w:t xml:space="preserve">!! anime art portrait character, concept art, anime key visual of elegant, black hair and large eyes, finely detailed perfect face delicate features directed gaze, vibrant city night background, bokeh, trending on </w:t>
            </w:r>
            <w:proofErr w:type="spellStart"/>
            <w:r>
              <w:rPr>
                <w:rFonts w:ascii="inherit" w:hAnsi="inherit"/>
                <w:sz w:val="27"/>
                <w:szCs w:val="27"/>
              </w:rPr>
              <w:t>pixiv</w:t>
            </w:r>
            <w:proofErr w:type="spellEnd"/>
            <w:r>
              <w:rPr>
                <w:rFonts w:ascii="inherit" w:hAnsi="inherit"/>
                <w:sz w:val="27"/>
                <w:szCs w:val="27"/>
              </w:rPr>
              <w:t xml:space="preserve"> </w:t>
            </w:r>
            <w:proofErr w:type="spellStart"/>
            <w:r>
              <w:rPr>
                <w:rFonts w:ascii="inherit" w:hAnsi="inherit"/>
                <w:sz w:val="27"/>
                <w:szCs w:val="27"/>
              </w:rPr>
              <w:t>fanbox</w:t>
            </w:r>
            <w:proofErr w:type="spellEnd"/>
            <w:r>
              <w:rPr>
                <w:rFonts w:ascii="inherit" w:hAnsi="inherit"/>
                <w:sz w:val="27"/>
                <w:szCs w:val="27"/>
              </w:rPr>
              <w:t xml:space="preserve">, studio </w:t>
            </w:r>
            <w:proofErr w:type="spellStart"/>
            <w:r>
              <w:rPr>
                <w:rFonts w:ascii="inherit" w:hAnsi="inherit"/>
                <w:sz w:val="27"/>
                <w:szCs w:val="27"/>
              </w:rPr>
              <w:t>ghibli</w:t>
            </w:r>
            <w:proofErr w:type="spellEnd"/>
            <w:r>
              <w:rPr>
                <w:rFonts w:ascii="inherit" w:hAnsi="inherit"/>
                <w:sz w:val="27"/>
                <w:szCs w:val="27"/>
              </w:rPr>
              <w:t>, extremely high quality artwork”</w:t>
            </w:r>
          </w:p>
        </w:tc>
      </w:tr>
      <w:tr w:rsidR="002729B1" w14:paraId="29D627D1"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559CE1D" w14:textId="77777777" w:rsidR="002729B1" w:rsidRDefault="002729B1">
            <w:pPr>
              <w:rPr>
                <w:rFonts w:ascii="inherit" w:hAnsi="inherit"/>
                <w:sz w:val="27"/>
                <w:szCs w:val="27"/>
              </w:rPr>
            </w:pPr>
            <w:r>
              <w:rPr>
                <w:rFonts w:ascii="inherit" w:hAnsi="inherit"/>
                <w:sz w:val="27"/>
                <w:szCs w:val="27"/>
              </w:rPr>
              <w:t>78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144DCC4" w14:textId="77777777" w:rsidR="002729B1" w:rsidRDefault="002729B1">
            <w:pPr>
              <w:rPr>
                <w:rFonts w:ascii="inherit" w:hAnsi="inherit"/>
                <w:sz w:val="27"/>
                <w:szCs w:val="27"/>
              </w:rPr>
            </w:pPr>
            <w:r>
              <w:rPr>
                <w:rFonts w:ascii="inherit" w:hAnsi="inherit"/>
                <w:sz w:val="27"/>
                <w:szCs w:val="27"/>
              </w:rPr>
              <w:t xml:space="preserve">“Tow </w:t>
            </w:r>
            <w:proofErr w:type="spellStart"/>
            <w:r>
              <w:rPr>
                <w:rFonts w:ascii="inherit" w:hAnsi="inherit"/>
                <w:sz w:val="27"/>
                <w:szCs w:val="27"/>
              </w:rPr>
              <w:t>personhalf</w:t>
            </w:r>
            <w:proofErr w:type="spellEnd"/>
            <w:r>
              <w:rPr>
                <w:rFonts w:ascii="inherit" w:hAnsi="inherit"/>
                <w:sz w:val="27"/>
                <w:szCs w:val="27"/>
              </w:rPr>
              <w:t xml:space="preserve"> boy half girl blond with blue eyes a blue t-shirt and white pants anime with a destroyed background”</w:t>
            </w:r>
          </w:p>
        </w:tc>
      </w:tr>
      <w:tr w:rsidR="002729B1" w14:paraId="7A652450"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7C243E3" w14:textId="77777777" w:rsidR="002729B1" w:rsidRDefault="002729B1">
            <w:pPr>
              <w:rPr>
                <w:rFonts w:ascii="inherit" w:hAnsi="inherit"/>
                <w:sz w:val="27"/>
                <w:szCs w:val="27"/>
              </w:rPr>
            </w:pPr>
            <w:r>
              <w:rPr>
                <w:rFonts w:ascii="inherit" w:hAnsi="inherit"/>
                <w:sz w:val="27"/>
                <w:szCs w:val="27"/>
              </w:rPr>
              <w:t>79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2B30F78" w14:textId="77777777" w:rsidR="002729B1" w:rsidRDefault="002729B1">
            <w:pPr>
              <w:rPr>
                <w:rFonts w:ascii="inherit" w:hAnsi="inherit"/>
                <w:sz w:val="27"/>
                <w:szCs w:val="27"/>
              </w:rPr>
            </w:pPr>
            <w:r>
              <w:rPr>
                <w:rFonts w:ascii="inherit" w:hAnsi="inherit"/>
                <w:sz w:val="27"/>
                <w:szCs w:val="27"/>
              </w:rPr>
              <w:t>“Small Children fighting in the school playground in the style of Vintage 1990’s anime”</w:t>
            </w:r>
          </w:p>
        </w:tc>
      </w:tr>
      <w:tr w:rsidR="002729B1" w14:paraId="0C8C5C0A"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52F1A56" w14:textId="77777777" w:rsidR="002729B1" w:rsidRDefault="002729B1">
            <w:pPr>
              <w:rPr>
                <w:rFonts w:ascii="inherit" w:hAnsi="inherit"/>
                <w:sz w:val="27"/>
                <w:szCs w:val="27"/>
              </w:rPr>
            </w:pPr>
            <w:r>
              <w:rPr>
                <w:rFonts w:ascii="inherit" w:hAnsi="inherit"/>
                <w:sz w:val="27"/>
                <w:szCs w:val="27"/>
              </w:rPr>
              <w:t>80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B11FFBA" w14:textId="77777777" w:rsidR="002729B1" w:rsidRDefault="002729B1">
            <w:pPr>
              <w:rPr>
                <w:rFonts w:ascii="inherit" w:hAnsi="inherit"/>
                <w:sz w:val="27"/>
                <w:szCs w:val="27"/>
              </w:rPr>
            </w:pPr>
            <w:r>
              <w:rPr>
                <w:rFonts w:ascii="inherit" w:hAnsi="inherit"/>
                <w:sz w:val="27"/>
                <w:szCs w:val="27"/>
              </w:rPr>
              <w:t xml:space="preserve">“Chibi </w:t>
            </w:r>
            <w:proofErr w:type="spellStart"/>
            <w:r>
              <w:rPr>
                <w:rFonts w:ascii="inherit" w:hAnsi="inherit"/>
                <w:sz w:val="27"/>
                <w:szCs w:val="27"/>
              </w:rPr>
              <w:t>jungkook</w:t>
            </w:r>
            <w:proofErr w:type="spellEnd"/>
            <w:r>
              <w:rPr>
                <w:rFonts w:ascii="inherit" w:hAnsi="inherit"/>
                <w:sz w:val="27"/>
                <w:szCs w:val="27"/>
              </w:rPr>
              <w:t xml:space="preserve"> with long hair wearing an oversized hoodie and thigh socks”</w:t>
            </w:r>
          </w:p>
        </w:tc>
      </w:tr>
    </w:tbl>
    <w:p w14:paraId="7FB39A76" w14:textId="77777777" w:rsidR="002729B1" w:rsidRDefault="002729B1" w:rsidP="002729B1">
      <w:pPr>
        <w:shd w:val="clear" w:color="auto" w:fill="FFFFFF"/>
        <w:textAlignment w:val="baseline"/>
        <w:rPr>
          <w:rFonts w:ascii="inherit" w:hAnsi="inherit" w:cs="Arial"/>
          <w:color w:val="141414"/>
          <w:sz w:val="27"/>
          <w:szCs w:val="27"/>
        </w:rPr>
      </w:pPr>
      <w:r>
        <w:rPr>
          <w:rStyle w:val="Emphasis"/>
          <w:rFonts w:ascii="inherit" w:hAnsi="inherit" w:cs="Arial"/>
          <w:color w:val="141414"/>
          <w:sz w:val="15"/>
          <w:szCs w:val="15"/>
          <w:bdr w:val="none" w:sz="0" w:space="0" w:color="auto" w:frame="1"/>
        </w:rPr>
        <w:t>Source: </w:t>
      </w:r>
      <w:hyperlink r:id="rId72" w:tgtFrame="_blank" w:history="1">
        <w:r>
          <w:rPr>
            <w:rStyle w:val="Hyperlink"/>
            <w:rFonts w:ascii="inherit" w:hAnsi="inherit" w:cs="Arial"/>
            <w:i/>
            <w:iCs/>
            <w:sz w:val="15"/>
            <w:szCs w:val="15"/>
            <w:bdr w:val="none" w:sz="0" w:space="0" w:color="auto" w:frame="1"/>
          </w:rPr>
          <w:t>Lexica</w:t>
        </w:r>
      </w:hyperlink>
      <w:r>
        <w:rPr>
          <w:rStyle w:val="Emphasis"/>
          <w:rFonts w:ascii="inherit" w:hAnsi="inherit" w:cs="Arial"/>
          <w:color w:val="141414"/>
          <w:sz w:val="15"/>
          <w:szCs w:val="15"/>
          <w:bdr w:val="none" w:sz="0" w:space="0" w:color="auto" w:frame="1"/>
        </w:rPr>
        <w:t> &amp; </w:t>
      </w:r>
      <w:hyperlink r:id="rId73" w:tgtFrame="_blank" w:history="1">
        <w:r>
          <w:rPr>
            <w:rStyle w:val="Hyperlink"/>
            <w:rFonts w:ascii="inherit" w:hAnsi="inherit" w:cs="Arial"/>
            <w:i/>
            <w:iCs/>
            <w:sz w:val="15"/>
            <w:szCs w:val="15"/>
            <w:bdr w:val="none" w:sz="0" w:space="0" w:color="auto" w:frame="1"/>
          </w:rPr>
          <w:t>openart.ai</w:t>
        </w:r>
      </w:hyperlink>
    </w:p>
    <w:p w14:paraId="28398EDD" w14:textId="77777777" w:rsidR="002729B1" w:rsidRDefault="002729B1" w:rsidP="002729B1">
      <w:pPr>
        <w:pStyle w:val="Heading2"/>
        <w:shd w:val="clear" w:color="auto" w:fill="FFFFFF"/>
        <w:spacing w:before="0"/>
        <w:textAlignment w:val="baseline"/>
        <w:rPr>
          <w:rFonts w:ascii="var(--h2-family)" w:hAnsi="var(--h2-family)" w:cs="Arial"/>
          <w:color w:val="141414"/>
          <w:sz w:val="36"/>
          <w:szCs w:val="36"/>
        </w:rPr>
      </w:pPr>
      <w:r>
        <w:rPr>
          <w:rFonts w:ascii="var(--h2-family)" w:hAnsi="var(--h2-family)" w:cs="Arial"/>
          <w:color w:val="141414"/>
        </w:rPr>
        <w:t>Stable Diffusion Anime Prompt Examples</w:t>
      </w:r>
    </w:p>
    <w:p w14:paraId="432A80A3" w14:textId="16B04130" w:rsidR="002729B1" w:rsidRDefault="002729B1" w:rsidP="002729B1">
      <w:pPr>
        <w:shd w:val="clear" w:color="auto" w:fill="FFFFFF"/>
        <w:textAlignment w:val="baseline"/>
        <w:rPr>
          <w:rFonts w:ascii="inherit" w:hAnsi="inherit" w:cs="Arial"/>
          <w:color w:val="141414"/>
          <w:sz w:val="27"/>
          <w:szCs w:val="27"/>
        </w:rPr>
      </w:pPr>
      <w:proofErr w:type="gramStart"/>
      <w:r>
        <w:rPr>
          <w:rStyle w:val="Emphasis"/>
          <w:rFonts w:ascii="inherit" w:hAnsi="inherit" w:cs="Arial"/>
          <w:color w:val="141414"/>
          <w:sz w:val="15"/>
          <w:szCs w:val="15"/>
          <w:bdr w:val="none" w:sz="0" w:space="0" w:color="auto" w:frame="1"/>
        </w:rPr>
        <w:t>service ,</w:t>
      </w:r>
      <w:proofErr w:type="gramEnd"/>
      <w:r>
        <w:rPr>
          <w:rStyle w:val="Emphasis"/>
          <w:rFonts w:ascii="inherit" w:hAnsi="inherit" w:cs="Arial"/>
          <w:color w:val="141414"/>
          <w:sz w:val="15"/>
          <w:szCs w:val="15"/>
          <w:bdr w:val="none" w:sz="0" w:space="0" w:color="auto" w:frame="1"/>
        </w:rPr>
        <w:t>”</w:t>
      </w:r>
    </w:p>
    <w:p w14:paraId="57D21AF3" w14:textId="77777777" w:rsidR="002729B1" w:rsidRDefault="002729B1" w:rsidP="002729B1">
      <w:pPr>
        <w:shd w:val="clear" w:color="auto" w:fill="FFFFFF"/>
        <w:textAlignment w:val="baseline"/>
        <w:rPr>
          <w:rStyle w:val="Emphasis"/>
          <w:rFonts w:ascii="inherit" w:hAnsi="inherit" w:cs="Arial"/>
          <w:color w:val="141414"/>
          <w:sz w:val="15"/>
          <w:szCs w:val="15"/>
          <w:bdr w:val="none" w:sz="0" w:space="0" w:color="auto" w:frame="1"/>
        </w:rPr>
      </w:pPr>
      <w:r>
        <w:rPr>
          <w:rFonts w:ascii="inherit" w:hAnsi="inherit" w:cs="Arial"/>
          <w:noProof/>
          <w:color w:val="141414"/>
          <w:sz w:val="27"/>
          <w:szCs w:val="27"/>
        </w:rPr>
        <w:lastRenderedPageBreak/>
        <w:drawing>
          <wp:inline distT="0" distB="0" distL="0" distR="0" wp14:anchorId="39553B30" wp14:editId="288A3C9C">
            <wp:extent cx="3886200" cy="5829300"/>
            <wp:effectExtent l="0" t="0" r="0" b="0"/>
            <wp:docPr id="373020674" name="Picture 17" descr="Stable Diffusion An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ble Diffusion Anim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86200" cy="5829300"/>
                    </a:xfrm>
                    <a:prstGeom prst="rect">
                      <a:avLst/>
                    </a:prstGeom>
                    <a:noFill/>
                    <a:ln>
                      <a:noFill/>
                    </a:ln>
                  </pic:spPr>
                </pic:pic>
              </a:graphicData>
            </a:graphic>
          </wp:inline>
        </w:drawing>
      </w:r>
    </w:p>
    <w:p w14:paraId="5095CA93" w14:textId="02C19732" w:rsidR="002729B1" w:rsidRPr="002729B1" w:rsidRDefault="002729B1" w:rsidP="002729B1">
      <w:pPr>
        <w:shd w:val="clear" w:color="auto" w:fill="FFFFFF"/>
        <w:textAlignment w:val="baseline"/>
        <w:rPr>
          <w:rFonts w:ascii="inherit" w:hAnsi="inherit" w:cs="Arial"/>
          <w:color w:val="141414"/>
          <w:sz w:val="32"/>
          <w:szCs w:val="32"/>
        </w:rPr>
      </w:pPr>
      <w:r w:rsidRPr="002729B1">
        <w:rPr>
          <w:rStyle w:val="Emphasis"/>
          <w:rFonts w:ascii="inherit" w:hAnsi="inherit" w:cs="Arial"/>
          <w:color w:val="141414"/>
          <w:sz w:val="32"/>
          <w:szCs w:val="32"/>
          <w:bdr w:val="none" w:sz="0" w:space="0" w:color="auto" w:frame="1"/>
        </w:rPr>
        <w:t xml:space="preserve">Prompt: “pretty cyborg lady, lots of details, </w:t>
      </w:r>
      <w:proofErr w:type="spellStart"/>
      <w:r w:rsidRPr="002729B1">
        <w:rPr>
          <w:rStyle w:val="Emphasis"/>
          <w:rFonts w:ascii="inherit" w:hAnsi="inherit" w:cs="Arial"/>
          <w:color w:val="141414"/>
          <w:sz w:val="32"/>
          <w:szCs w:val="32"/>
          <w:bdr w:val="none" w:sz="0" w:space="0" w:color="auto" w:frame="1"/>
        </w:rPr>
        <w:t>sakura</w:t>
      </w:r>
      <w:proofErr w:type="spellEnd"/>
      <w:r w:rsidRPr="002729B1">
        <w:rPr>
          <w:rStyle w:val="Emphasis"/>
          <w:rFonts w:ascii="inherit" w:hAnsi="inherit" w:cs="Arial"/>
          <w:color w:val="141414"/>
          <w:sz w:val="32"/>
          <w:szCs w:val="32"/>
          <w:bdr w:val="none" w:sz="0" w:space="0" w:color="auto" w:frame="1"/>
        </w:rPr>
        <w:t xml:space="preserve"> flowers, fine art, futuristic setting”</w:t>
      </w:r>
    </w:p>
    <w:p w14:paraId="1D894FAF" w14:textId="487FD13C" w:rsidR="002729B1" w:rsidRDefault="002729B1" w:rsidP="002729B1">
      <w:pPr>
        <w:shd w:val="clear" w:color="auto" w:fill="FFFFFF"/>
        <w:textAlignment w:val="baseline"/>
        <w:rPr>
          <w:rFonts w:ascii="inherit" w:hAnsi="inherit" w:cs="Arial"/>
          <w:color w:val="141414"/>
          <w:sz w:val="27"/>
          <w:szCs w:val="27"/>
        </w:rPr>
      </w:pPr>
      <w:r>
        <w:rPr>
          <w:rFonts w:ascii="inherit" w:hAnsi="inherit" w:cs="Arial"/>
          <w:noProof/>
          <w:color w:val="141414"/>
          <w:sz w:val="27"/>
          <w:szCs w:val="27"/>
        </w:rPr>
        <w:lastRenderedPageBreak/>
        <w:drawing>
          <wp:inline distT="0" distB="0" distL="0" distR="0" wp14:anchorId="15CC8153" wp14:editId="22B302D1">
            <wp:extent cx="3878580" cy="5806440"/>
            <wp:effectExtent l="0" t="0" r="7620" b="3810"/>
            <wp:docPr id="1840817214" name="Picture 16" descr="Prompt: &quot;elegant girl in urban outfit, cute fine face, rounded eyes, digital painting, fan art, pixiv, by Ilya Kuvshinov, katsuhiro otomo ghost-in-the-shell, magali villeneuve, artgerm, Jeremy Lipkin and Michael Garmash and Rob Re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mpt: &quot;elegant girl in urban outfit, cute fine face, rounded eyes, digital painting, fan art, pixiv, by Ilya Kuvshinov, katsuhiro otomo ghost-in-the-shell, magali villeneuve, artgerm, Jeremy Lipkin and Michael Garmash and Rob Rey&quo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78580" cy="5806440"/>
                    </a:xfrm>
                    <a:prstGeom prst="rect">
                      <a:avLst/>
                    </a:prstGeom>
                    <a:noFill/>
                    <a:ln>
                      <a:noFill/>
                    </a:ln>
                  </pic:spPr>
                </pic:pic>
              </a:graphicData>
            </a:graphic>
          </wp:inline>
        </w:drawing>
      </w:r>
      <w:r>
        <w:rPr>
          <w:rStyle w:val="Emphasis"/>
          <w:rFonts w:ascii="inherit" w:hAnsi="inherit" w:cs="Arial"/>
          <w:color w:val="141414"/>
          <w:sz w:val="15"/>
          <w:szCs w:val="15"/>
          <w:bdr w:val="none" w:sz="0" w:space="0" w:color="auto" w:frame="1"/>
        </w:rPr>
        <w:t xml:space="preserve">Prompt: “elegant girl in urban outfit, cute fine face, rounded eyes, digital painting, fan art, </w:t>
      </w:r>
      <w:proofErr w:type="spellStart"/>
      <w:r>
        <w:rPr>
          <w:rStyle w:val="Emphasis"/>
          <w:rFonts w:ascii="inherit" w:hAnsi="inherit" w:cs="Arial"/>
          <w:color w:val="141414"/>
          <w:sz w:val="15"/>
          <w:szCs w:val="15"/>
          <w:bdr w:val="none" w:sz="0" w:space="0" w:color="auto" w:frame="1"/>
        </w:rPr>
        <w:t>pixiv</w:t>
      </w:r>
      <w:proofErr w:type="spellEnd"/>
      <w:r>
        <w:rPr>
          <w:rStyle w:val="Emphasis"/>
          <w:rFonts w:ascii="inherit" w:hAnsi="inherit" w:cs="Arial"/>
          <w:color w:val="141414"/>
          <w:sz w:val="15"/>
          <w:szCs w:val="15"/>
          <w:bdr w:val="none" w:sz="0" w:space="0" w:color="auto" w:frame="1"/>
        </w:rPr>
        <w:t xml:space="preserve">, by Ilya </w:t>
      </w:r>
      <w:proofErr w:type="spellStart"/>
      <w:r>
        <w:rPr>
          <w:rStyle w:val="Emphasis"/>
          <w:rFonts w:ascii="inherit" w:hAnsi="inherit" w:cs="Arial"/>
          <w:color w:val="141414"/>
          <w:sz w:val="15"/>
          <w:szCs w:val="15"/>
          <w:bdr w:val="none" w:sz="0" w:space="0" w:color="auto" w:frame="1"/>
        </w:rPr>
        <w:t>Kuvshinov</w:t>
      </w:r>
      <w:proofErr w:type="spellEnd"/>
      <w:r>
        <w:rPr>
          <w:rStyle w:val="Emphasis"/>
          <w:rFonts w:ascii="inherit" w:hAnsi="inherit" w:cs="Arial"/>
          <w:color w:val="141414"/>
          <w:sz w:val="15"/>
          <w:szCs w:val="15"/>
          <w:bdr w:val="none" w:sz="0" w:space="0" w:color="auto" w:frame="1"/>
        </w:rPr>
        <w:t xml:space="preserve">, </w:t>
      </w:r>
      <w:proofErr w:type="spellStart"/>
      <w:r>
        <w:rPr>
          <w:rStyle w:val="Emphasis"/>
          <w:rFonts w:ascii="inherit" w:hAnsi="inherit" w:cs="Arial"/>
          <w:color w:val="141414"/>
          <w:sz w:val="15"/>
          <w:szCs w:val="15"/>
          <w:bdr w:val="none" w:sz="0" w:space="0" w:color="auto" w:frame="1"/>
        </w:rPr>
        <w:t>katsuhiro</w:t>
      </w:r>
      <w:proofErr w:type="spellEnd"/>
      <w:r>
        <w:rPr>
          <w:rStyle w:val="Emphasis"/>
          <w:rFonts w:ascii="inherit" w:hAnsi="inherit" w:cs="Arial"/>
          <w:color w:val="141414"/>
          <w:sz w:val="15"/>
          <w:szCs w:val="15"/>
          <w:bdr w:val="none" w:sz="0" w:space="0" w:color="auto" w:frame="1"/>
        </w:rPr>
        <w:t xml:space="preserve"> </w:t>
      </w:r>
      <w:proofErr w:type="spellStart"/>
      <w:r>
        <w:rPr>
          <w:rStyle w:val="Emphasis"/>
          <w:rFonts w:ascii="inherit" w:hAnsi="inherit" w:cs="Arial"/>
          <w:color w:val="141414"/>
          <w:sz w:val="15"/>
          <w:szCs w:val="15"/>
          <w:bdr w:val="none" w:sz="0" w:space="0" w:color="auto" w:frame="1"/>
        </w:rPr>
        <w:t>otomo</w:t>
      </w:r>
      <w:proofErr w:type="spellEnd"/>
      <w:r>
        <w:rPr>
          <w:rStyle w:val="Emphasis"/>
          <w:rFonts w:ascii="inherit" w:hAnsi="inherit" w:cs="Arial"/>
          <w:color w:val="141414"/>
          <w:sz w:val="15"/>
          <w:szCs w:val="15"/>
          <w:bdr w:val="none" w:sz="0" w:space="0" w:color="auto" w:frame="1"/>
        </w:rPr>
        <w:t xml:space="preserve"> ghost-in-the-shell, </w:t>
      </w:r>
      <w:proofErr w:type="spellStart"/>
      <w:r>
        <w:rPr>
          <w:rStyle w:val="Emphasis"/>
          <w:rFonts w:ascii="inherit" w:hAnsi="inherit" w:cs="Arial"/>
          <w:color w:val="141414"/>
          <w:sz w:val="15"/>
          <w:szCs w:val="15"/>
          <w:bdr w:val="none" w:sz="0" w:space="0" w:color="auto" w:frame="1"/>
        </w:rPr>
        <w:t>magali</w:t>
      </w:r>
      <w:proofErr w:type="spellEnd"/>
      <w:r>
        <w:rPr>
          <w:rStyle w:val="Emphasis"/>
          <w:rFonts w:ascii="inherit" w:hAnsi="inherit" w:cs="Arial"/>
          <w:color w:val="141414"/>
          <w:sz w:val="15"/>
          <w:szCs w:val="15"/>
          <w:bdr w:val="none" w:sz="0" w:space="0" w:color="auto" w:frame="1"/>
        </w:rPr>
        <w:t xml:space="preserve"> </w:t>
      </w:r>
      <w:proofErr w:type="spellStart"/>
      <w:r>
        <w:rPr>
          <w:rStyle w:val="Emphasis"/>
          <w:rFonts w:ascii="inherit" w:hAnsi="inherit" w:cs="Arial"/>
          <w:color w:val="141414"/>
          <w:sz w:val="15"/>
          <w:szCs w:val="15"/>
          <w:bdr w:val="none" w:sz="0" w:space="0" w:color="auto" w:frame="1"/>
        </w:rPr>
        <w:t>villeneuve</w:t>
      </w:r>
      <w:proofErr w:type="spellEnd"/>
      <w:r>
        <w:rPr>
          <w:rStyle w:val="Emphasis"/>
          <w:rFonts w:ascii="inherit" w:hAnsi="inherit" w:cs="Arial"/>
          <w:color w:val="141414"/>
          <w:sz w:val="15"/>
          <w:szCs w:val="15"/>
          <w:bdr w:val="none" w:sz="0" w:space="0" w:color="auto" w:frame="1"/>
        </w:rPr>
        <w:t xml:space="preserve">, </w:t>
      </w:r>
      <w:proofErr w:type="spellStart"/>
      <w:r>
        <w:rPr>
          <w:rStyle w:val="Emphasis"/>
          <w:rFonts w:ascii="inherit" w:hAnsi="inherit" w:cs="Arial"/>
          <w:color w:val="141414"/>
          <w:sz w:val="15"/>
          <w:szCs w:val="15"/>
          <w:bdr w:val="none" w:sz="0" w:space="0" w:color="auto" w:frame="1"/>
        </w:rPr>
        <w:t>artgerm</w:t>
      </w:r>
      <w:proofErr w:type="spellEnd"/>
      <w:r>
        <w:rPr>
          <w:rStyle w:val="Emphasis"/>
          <w:rFonts w:ascii="inherit" w:hAnsi="inherit" w:cs="Arial"/>
          <w:color w:val="141414"/>
          <w:sz w:val="15"/>
          <w:szCs w:val="15"/>
          <w:bdr w:val="none" w:sz="0" w:space="0" w:color="auto" w:frame="1"/>
        </w:rPr>
        <w:t>, Jeremy Lipkin and Michael Garmash and Rob Rey”</w:t>
      </w:r>
    </w:p>
    <w:p w14:paraId="13E8C92C" w14:textId="77777777" w:rsidR="002729B1" w:rsidRDefault="002729B1" w:rsidP="002729B1">
      <w:pPr>
        <w:shd w:val="clear" w:color="auto" w:fill="FFFFFF"/>
        <w:textAlignment w:val="baseline"/>
        <w:rPr>
          <w:rStyle w:val="Emphasis"/>
          <w:rFonts w:ascii="inherit" w:hAnsi="inherit" w:cs="Arial"/>
          <w:color w:val="141414"/>
          <w:sz w:val="15"/>
          <w:szCs w:val="15"/>
          <w:bdr w:val="none" w:sz="0" w:space="0" w:color="auto" w:frame="1"/>
        </w:rPr>
      </w:pPr>
      <w:r>
        <w:rPr>
          <w:rFonts w:ascii="inherit" w:hAnsi="inherit" w:cs="Arial"/>
          <w:noProof/>
          <w:color w:val="141414"/>
          <w:sz w:val="27"/>
          <w:szCs w:val="27"/>
        </w:rPr>
        <w:lastRenderedPageBreak/>
        <w:drawing>
          <wp:inline distT="0" distB="0" distL="0" distR="0" wp14:anchorId="6189FB4E" wp14:editId="774C0FB7">
            <wp:extent cx="3992880" cy="5981700"/>
            <wp:effectExtent l="0" t="0" r="7620" b="0"/>
            <wp:docPr id="1242302394" name="Picture 15" descr="Prompt: &quot;great guy with candy house pastel colors, kawaii, swa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mpt: &quot;great guy with candy house pastel colors, kawaii, swag&quo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92880" cy="5981700"/>
                    </a:xfrm>
                    <a:prstGeom prst="rect">
                      <a:avLst/>
                    </a:prstGeom>
                    <a:noFill/>
                    <a:ln>
                      <a:noFill/>
                    </a:ln>
                  </pic:spPr>
                </pic:pic>
              </a:graphicData>
            </a:graphic>
          </wp:inline>
        </w:drawing>
      </w:r>
    </w:p>
    <w:p w14:paraId="37C29DBA" w14:textId="0908065D" w:rsidR="002729B1" w:rsidRPr="002729B1" w:rsidRDefault="002729B1" w:rsidP="002729B1">
      <w:pPr>
        <w:shd w:val="clear" w:color="auto" w:fill="FFFFFF"/>
        <w:textAlignment w:val="baseline"/>
        <w:rPr>
          <w:rFonts w:ascii="inherit" w:hAnsi="inherit" w:cs="Arial"/>
          <w:color w:val="141414"/>
          <w:sz w:val="28"/>
          <w:szCs w:val="28"/>
        </w:rPr>
      </w:pPr>
      <w:r w:rsidRPr="002729B1">
        <w:rPr>
          <w:rStyle w:val="Emphasis"/>
          <w:rFonts w:ascii="inherit" w:hAnsi="inherit" w:cs="Arial"/>
          <w:color w:val="141414"/>
          <w:sz w:val="28"/>
          <w:szCs w:val="28"/>
          <w:bdr w:val="none" w:sz="0" w:space="0" w:color="auto" w:frame="1"/>
        </w:rPr>
        <w:t xml:space="preserve">Prompt: “great guy with candy house pastel </w:t>
      </w:r>
      <w:proofErr w:type="spellStart"/>
      <w:r w:rsidRPr="002729B1">
        <w:rPr>
          <w:rStyle w:val="Emphasis"/>
          <w:rFonts w:ascii="inherit" w:hAnsi="inherit" w:cs="Arial"/>
          <w:color w:val="141414"/>
          <w:sz w:val="28"/>
          <w:szCs w:val="28"/>
          <w:bdr w:val="none" w:sz="0" w:space="0" w:color="auto" w:frame="1"/>
        </w:rPr>
        <w:t>colors</w:t>
      </w:r>
      <w:proofErr w:type="spellEnd"/>
      <w:r w:rsidRPr="002729B1">
        <w:rPr>
          <w:rStyle w:val="Emphasis"/>
          <w:rFonts w:ascii="inherit" w:hAnsi="inherit" w:cs="Arial"/>
          <w:color w:val="141414"/>
          <w:sz w:val="28"/>
          <w:szCs w:val="28"/>
          <w:bdr w:val="none" w:sz="0" w:space="0" w:color="auto" w:frame="1"/>
        </w:rPr>
        <w:t>, kawaii, swag”</w:t>
      </w:r>
    </w:p>
    <w:p w14:paraId="31A93853" w14:textId="77777777" w:rsidR="002729B1" w:rsidRDefault="002729B1" w:rsidP="002729B1">
      <w:pPr>
        <w:shd w:val="clear" w:color="auto" w:fill="FFFFFF"/>
        <w:textAlignment w:val="baseline"/>
        <w:rPr>
          <w:rStyle w:val="Emphasis"/>
          <w:rFonts w:ascii="inherit" w:hAnsi="inherit" w:cs="Arial"/>
          <w:color w:val="141414"/>
          <w:sz w:val="15"/>
          <w:szCs w:val="15"/>
          <w:bdr w:val="none" w:sz="0" w:space="0" w:color="auto" w:frame="1"/>
        </w:rPr>
      </w:pPr>
      <w:r>
        <w:rPr>
          <w:rFonts w:ascii="inherit" w:hAnsi="inherit" w:cs="Arial"/>
          <w:noProof/>
          <w:color w:val="141414"/>
          <w:sz w:val="27"/>
          <w:szCs w:val="27"/>
        </w:rPr>
        <w:lastRenderedPageBreak/>
        <w:drawing>
          <wp:inline distT="0" distB="0" distL="0" distR="0" wp14:anchorId="057ADB59" wp14:editId="19E57C03">
            <wp:extent cx="3550920" cy="5326380"/>
            <wp:effectExtent l="0" t="0" r="0" b="7620"/>
            <wp:docPr id="691183030" name="Picture 14" descr="Prompt: &quot;Skinny Anime boy, glasses, listening to music in cycle in the street of rural Japaneses city, wide angle, anime boy, sunset, relaxed, pink and purple cloud, starts, soft ligh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mpt: &quot;Skinny Anime boy, glasses, listening to music in cycle in the street of rural Japaneses city, wide angle, anime boy, sunset, relaxed, pink and purple cloud, starts, soft light&quo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50920" cy="5326380"/>
                    </a:xfrm>
                    <a:prstGeom prst="rect">
                      <a:avLst/>
                    </a:prstGeom>
                    <a:noFill/>
                    <a:ln>
                      <a:noFill/>
                    </a:ln>
                  </pic:spPr>
                </pic:pic>
              </a:graphicData>
            </a:graphic>
          </wp:inline>
        </w:drawing>
      </w:r>
    </w:p>
    <w:p w14:paraId="4029C867" w14:textId="31EB79B7" w:rsidR="002729B1" w:rsidRPr="002729B1" w:rsidRDefault="002729B1" w:rsidP="002729B1">
      <w:pPr>
        <w:shd w:val="clear" w:color="auto" w:fill="FFFFFF"/>
        <w:textAlignment w:val="baseline"/>
        <w:rPr>
          <w:rFonts w:ascii="inherit" w:hAnsi="inherit" w:cs="Arial"/>
          <w:color w:val="141414"/>
          <w:sz w:val="28"/>
          <w:szCs w:val="28"/>
        </w:rPr>
      </w:pPr>
      <w:r w:rsidRPr="002729B1">
        <w:rPr>
          <w:rStyle w:val="Emphasis"/>
          <w:rFonts w:ascii="inherit" w:hAnsi="inherit" w:cs="Arial"/>
          <w:color w:val="141414"/>
          <w:sz w:val="28"/>
          <w:szCs w:val="28"/>
          <w:bdr w:val="none" w:sz="0" w:space="0" w:color="auto" w:frame="1"/>
        </w:rPr>
        <w:t xml:space="preserve">Prompt: “Skinny Anime boy, glasses, listening to music in cycle in the street of rural </w:t>
      </w:r>
      <w:proofErr w:type="spellStart"/>
      <w:r w:rsidRPr="002729B1">
        <w:rPr>
          <w:rStyle w:val="Emphasis"/>
          <w:rFonts w:ascii="inherit" w:hAnsi="inherit" w:cs="Arial"/>
          <w:color w:val="141414"/>
          <w:sz w:val="28"/>
          <w:szCs w:val="28"/>
          <w:bdr w:val="none" w:sz="0" w:space="0" w:color="auto" w:frame="1"/>
        </w:rPr>
        <w:t>Japaneses</w:t>
      </w:r>
      <w:proofErr w:type="spellEnd"/>
      <w:r w:rsidRPr="002729B1">
        <w:rPr>
          <w:rStyle w:val="Emphasis"/>
          <w:rFonts w:ascii="inherit" w:hAnsi="inherit" w:cs="Arial"/>
          <w:color w:val="141414"/>
          <w:sz w:val="28"/>
          <w:szCs w:val="28"/>
          <w:bdr w:val="none" w:sz="0" w:space="0" w:color="auto" w:frame="1"/>
        </w:rPr>
        <w:t xml:space="preserve"> city, wide angle, anime boy, sunset, relaxed, pink and purple cloud, starts, soft light”</w:t>
      </w:r>
    </w:p>
    <w:p w14:paraId="73805CF5" w14:textId="77777777" w:rsidR="002729B1" w:rsidRDefault="002729B1" w:rsidP="002729B1">
      <w:pPr>
        <w:shd w:val="clear" w:color="auto" w:fill="FFFFFF"/>
        <w:textAlignment w:val="baseline"/>
        <w:rPr>
          <w:rStyle w:val="Emphasis"/>
          <w:rFonts w:ascii="inherit" w:hAnsi="inherit" w:cs="Arial"/>
          <w:color w:val="141414"/>
          <w:sz w:val="15"/>
          <w:szCs w:val="15"/>
          <w:bdr w:val="none" w:sz="0" w:space="0" w:color="auto" w:frame="1"/>
        </w:rPr>
      </w:pPr>
      <w:r>
        <w:rPr>
          <w:rFonts w:ascii="inherit" w:hAnsi="inherit" w:cs="Arial"/>
          <w:noProof/>
          <w:color w:val="141414"/>
          <w:sz w:val="27"/>
          <w:szCs w:val="27"/>
        </w:rPr>
        <w:lastRenderedPageBreak/>
        <w:drawing>
          <wp:inline distT="0" distB="0" distL="0" distR="0" wp14:anchorId="553D8A0C" wp14:editId="3F9923BC">
            <wp:extent cx="3916680" cy="5867400"/>
            <wp:effectExtent l="0" t="0" r="7620" b="0"/>
            <wp:docPr id="1177018975" name="Picture 13" descr="Prompt: &quot;Boy with super powers powers and curly and brown hair, sitting on a stone stair under a vine rack, illustration concept art anime key visual trending pixiv fanbox by wlop and greg rutkowski and makoto shinkai and studio ghibl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mpt: &quot;Boy with super powers powers and curly and brown hair, sitting on a stone stair under a vine rack, illustration concept art anime key visual trending pixiv fanbox by wlop and greg rutkowski and makoto shinkai and studio ghibli&quo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16680" cy="5867400"/>
                    </a:xfrm>
                    <a:prstGeom prst="rect">
                      <a:avLst/>
                    </a:prstGeom>
                    <a:noFill/>
                    <a:ln>
                      <a:noFill/>
                    </a:ln>
                  </pic:spPr>
                </pic:pic>
              </a:graphicData>
            </a:graphic>
          </wp:inline>
        </w:drawing>
      </w:r>
    </w:p>
    <w:p w14:paraId="1DF9FD79" w14:textId="39A113C6" w:rsidR="002729B1" w:rsidRDefault="002729B1" w:rsidP="002729B1">
      <w:pPr>
        <w:shd w:val="clear" w:color="auto" w:fill="FFFFFF"/>
        <w:textAlignment w:val="baseline"/>
        <w:rPr>
          <w:rFonts w:ascii="inherit" w:hAnsi="inherit" w:cs="Arial"/>
          <w:color w:val="141414"/>
          <w:sz w:val="27"/>
          <w:szCs w:val="27"/>
        </w:rPr>
      </w:pPr>
      <w:r w:rsidRPr="002729B1">
        <w:rPr>
          <w:rStyle w:val="Emphasis"/>
          <w:rFonts w:ascii="inherit" w:hAnsi="inherit" w:cs="Arial"/>
          <w:color w:val="141414"/>
          <w:sz w:val="28"/>
          <w:szCs w:val="28"/>
          <w:bdr w:val="none" w:sz="0" w:space="0" w:color="auto" w:frame="1"/>
        </w:rPr>
        <w:t xml:space="preserve">Prompt: “Boy with super powers </w:t>
      </w:r>
      <w:proofErr w:type="spellStart"/>
      <w:r w:rsidRPr="002729B1">
        <w:rPr>
          <w:rStyle w:val="Emphasis"/>
          <w:rFonts w:ascii="inherit" w:hAnsi="inherit" w:cs="Arial"/>
          <w:color w:val="141414"/>
          <w:sz w:val="28"/>
          <w:szCs w:val="28"/>
          <w:bdr w:val="none" w:sz="0" w:space="0" w:color="auto" w:frame="1"/>
        </w:rPr>
        <w:t>powers</w:t>
      </w:r>
      <w:proofErr w:type="spellEnd"/>
      <w:r w:rsidRPr="002729B1">
        <w:rPr>
          <w:rStyle w:val="Emphasis"/>
          <w:rFonts w:ascii="inherit" w:hAnsi="inherit" w:cs="Arial"/>
          <w:color w:val="141414"/>
          <w:sz w:val="28"/>
          <w:szCs w:val="28"/>
          <w:bdr w:val="none" w:sz="0" w:space="0" w:color="auto" w:frame="1"/>
        </w:rPr>
        <w:t xml:space="preserve"> and curly and brown hair, sitting on a stone stair under a vine rack, illustration concept art anime key visual trending </w:t>
      </w:r>
      <w:proofErr w:type="spellStart"/>
      <w:r w:rsidRPr="002729B1">
        <w:rPr>
          <w:rStyle w:val="Emphasis"/>
          <w:rFonts w:ascii="inherit" w:hAnsi="inherit" w:cs="Arial"/>
          <w:color w:val="141414"/>
          <w:sz w:val="28"/>
          <w:szCs w:val="28"/>
          <w:bdr w:val="none" w:sz="0" w:space="0" w:color="auto" w:frame="1"/>
        </w:rPr>
        <w:t>pixiv</w:t>
      </w:r>
      <w:proofErr w:type="spellEnd"/>
      <w:r w:rsidRPr="002729B1">
        <w:rPr>
          <w:rStyle w:val="Emphasis"/>
          <w:rFonts w:ascii="inherit" w:hAnsi="inherit" w:cs="Arial"/>
          <w:color w:val="141414"/>
          <w:sz w:val="28"/>
          <w:szCs w:val="28"/>
          <w:bdr w:val="none" w:sz="0" w:space="0" w:color="auto" w:frame="1"/>
        </w:rPr>
        <w:t xml:space="preserve"> </w:t>
      </w:r>
      <w:proofErr w:type="spellStart"/>
      <w:r w:rsidRPr="002729B1">
        <w:rPr>
          <w:rStyle w:val="Emphasis"/>
          <w:rFonts w:ascii="inherit" w:hAnsi="inherit" w:cs="Arial"/>
          <w:color w:val="141414"/>
          <w:sz w:val="28"/>
          <w:szCs w:val="28"/>
          <w:bdr w:val="none" w:sz="0" w:space="0" w:color="auto" w:frame="1"/>
        </w:rPr>
        <w:t>fanbox</w:t>
      </w:r>
      <w:proofErr w:type="spellEnd"/>
      <w:r w:rsidRPr="002729B1">
        <w:rPr>
          <w:rStyle w:val="Emphasis"/>
          <w:rFonts w:ascii="inherit" w:hAnsi="inherit" w:cs="Arial"/>
          <w:color w:val="141414"/>
          <w:sz w:val="28"/>
          <w:szCs w:val="28"/>
          <w:bdr w:val="none" w:sz="0" w:space="0" w:color="auto" w:frame="1"/>
        </w:rPr>
        <w:t xml:space="preserve"> by </w:t>
      </w:r>
      <w:proofErr w:type="spellStart"/>
      <w:r w:rsidRPr="002729B1">
        <w:rPr>
          <w:rStyle w:val="Emphasis"/>
          <w:rFonts w:ascii="inherit" w:hAnsi="inherit" w:cs="Arial"/>
          <w:color w:val="141414"/>
          <w:sz w:val="28"/>
          <w:szCs w:val="28"/>
          <w:bdr w:val="none" w:sz="0" w:space="0" w:color="auto" w:frame="1"/>
        </w:rPr>
        <w:t>wlop</w:t>
      </w:r>
      <w:proofErr w:type="spellEnd"/>
      <w:r w:rsidRPr="002729B1">
        <w:rPr>
          <w:rStyle w:val="Emphasis"/>
          <w:rFonts w:ascii="inherit" w:hAnsi="inherit" w:cs="Arial"/>
          <w:color w:val="141414"/>
          <w:sz w:val="28"/>
          <w:szCs w:val="28"/>
          <w:bdr w:val="none" w:sz="0" w:space="0" w:color="auto" w:frame="1"/>
        </w:rPr>
        <w:t xml:space="preserve"> and </w:t>
      </w:r>
      <w:proofErr w:type="spellStart"/>
      <w:r w:rsidRPr="002729B1">
        <w:rPr>
          <w:rStyle w:val="Emphasis"/>
          <w:rFonts w:ascii="inherit" w:hAnsi="inherit" w:cs="Arial"/>
          <w:color w:val="141414"/>
          <w:sz w:val="28"/>
          <w:szCs w:val="28"/>
          <w:bdr w:val="none" w:sz="0" w:space="0" w:color="auto" w:frame="1"/>
        </w:rPr>
        <w:t>greg</w:t>
      </w:r>
      <w:proofErr w:type="spellEnd"/>
      <w:r w:rsidRPr="002729B1">
        <w:rPr>
          <w:rStyle w:val="Emphasis"/>
          <w:rFonts w:ascii="inherit" w:hAnsi="inherit" w:cs="Arial"/>
          <w:color w:val="141414"/>
          <w:sz w:val="28"/>
          <w:szCs w:val="28"/>
          <w:bdr w:val="none" w:sz="0" w:space="0" w:color="auto" w:frame="1"/>
        </w:rPr>
        <w:t xml:space="preserve"> </w:t>
      </w:r>
      <w:proofErr w:type="spellStart"/>
      <w:r w:rsidRPr="002729B1">
        <w:rPr>
          <w:rStyle w:val="Emphasis"/>
          <w:rFonts w:ascii="inherit" w:hAnsi="inherit" w:cs="Arial"/>
          <w:color w:val="141414"/>
          <w:sz w:val="28"/>
          <w:szCs w:val="28"/>
          <w:bdr w:val="none" w:sz="0" w:space="0" w:color="auto" w:frame="1"/>
        </w:rPr>
        <w:t>rutkowski</w:t>
      </w:r>
      <w:proofErr w:type="spellEnd"/>
      <w:r w:rsidRPr="002729B1">
        <w:rPr>
          <w:rStyle w:val="Emphasis"/>
          <w:rFonts w:ascii="inherit" w:hAnsi="inherit" w:cs="Arial"/>
          <w:color w:val="141414"/>
          <w:sz w:val="28"/>
          <w:szCs w:val="28"/>
          <w:bdr w:val="none" w:sz="0" w:space="0" w:color="auto" w:frame="1"/>
        </w:rPr>
        <w:t xml:space="preserve"> and </w:t>
      </w:r>
      <w:proofErr w:type="spellStart"/>
      <w:r w:rsidRPr="002729B1">
        <w:rPr>
          <w:rStyle w:val="Emphasis"/>
          <w:rFonts w:ascii="inherit" w:hAnsi="inherit" w:cs="Arial"/>
          <w:color w:val="141414"/>
          <w:sz w:val="28"/>
          <w:szCs w:val="28"/>
          <w:bdr w:val="none" w:sz="0" w:space="0" w:color="auto" w:frame="1"/>
        </w:rPr>
        <w:t>makoto</w:t>
      </w:r>
      <w:proofErr w:type="spellEnd"/>
      <w:r w:rsidRPr="002729B1">
        <w:rPr>
          <w:rStyle w:val="Emphasis"/>
          <w:rFonts w:ascii="inherit" w:hAnsi="inherit" w:cs="Arial"/>
          <w:color w:val="141414"/>
          <w:sz w:val="28"/>
          <w:szCs w:val="28"/>
          <w:bdr w:val="none" w:sz="0" w:space="0" w:color="auto" w:frame="1"/>
        </w:rPr>
        <w:t xml:space="preserve"> </w:t>
      </w:r>
      <w:proofErr w:type="spellStart"/>
      <w:r w:rsidRPr="002729B1">
        <w:rPr>
          <w:rStyle w:val="Emphasis"/>
          <w:rFonts w:ascii="inherit" w:hAnsi="inherit" w:cs="Arial"/>
          <w:color w:val="141414"/>
          <w:sz w:val="28"/>
          <w:szCs w:val="28"/>
          <w:bdr w:val="none" w:sz="0" w:space="0" w:color="auto" w:frame="1"/>
        </w:rPr>
        <w:t>shinkai</w:t>
      </w:r>
      <w:proofErr w:type="spellEnd"/>
      <w:r w:rsidRPr="002729B1">
        <w:rPr>
          <w:rStyle w:val="Emphasis"/>
          <w:rFonts w:ascii="inherit" w:hAnsi="inherit" w:cs="Arial"/>
          <w:color w:val="141414"/>
          <w:sz w:val="28"/>
          <w:szCs w:val="28"/>
          <w:bdr w:val="none" w:sz="0" w:space="0" w:color="auto" w:frame="1"/>
        </w:rPr>
        <w:t xml:space="preserve"> and studio </w:t>
      </w:r>
      <w:proofErr w:type="spellStart"/>
      <w:r w:rsidRPr="002729B1">
        <w:rPr>
          <w:rStyle w:val="Emphasis"/>
          <w:rFonts w:ascii="inherit" w:hAnsi="inherit" w:cs="Arial"/>
          <w:color w:val="141414"/>
          <w:sz w:val="28"/>
          <w:szCs w:val="28"/>
          <w:bdr w:val="none" w:sz="0" w:space="0" w:color="auto" w:frame="1"/>
        </w:rPr>
        <w:t>ghibli</w:t>
      </w:r>
      <w:proofErr w:type="spellEnd"/>
      <w:r>
        <w:rPr>
          <w:rStyle w:val="Emphasis"/>
          <w:rFonts w:ascii="inherit" w:hAnsi="inherit" w:cs="Arial"/>
          <w:color w:val="141414"/>
          <w:sz w:val="15"/>
          <w:szCs w:val="15"/>
          <w:bdr w:val="none" w:sz="0" w:space="0" w:color="auto" w:frame="1"/>
        </w:rPr>
        <w:t>”</w:t>
      </w:r>
    </w:p>
    <w:p w14:paraId="1A7DCD92" w14:textId="4708F43C" w:rsidR="002729B1" w:rsidRPr="002729B1" w:rsidRDefault="002729B1" w:rsidP="002729B1">
      <w:pPr>
        <w:shd w:val="clear" w:color="auto" w:fill="FFFFFF"/>
        <w:textAlignment w:val="baseline"/>
        <w:rPr>
          <w:rFonts w:ascii="inherit" w:hAnsi="inherit" w:cs="Arial"/>
          <w:color w:val="141414"/>
          <w:sz w:val="28"/>
          <w:szCs w:val="28"/>
        </w:rPr>
      </w:pPr>
      <w:r w:rsidRPr="002729B1">
        <w:rPr>
          <w:rStyle w:val="Emphasis"/>
          <w:rFonts w:ascii="inherit" w:hAnsi="inherit" w:cs="Arial"/>
          <w:color w:val="141414"/>
          <w:sz w:val="28"/>
          <w:szCs w:val="28"/>
          <w:bdr w:val="none" w:sz="0" w:space="0" w:color="auto" w:frame="1"/>
        </w:rPr>
        <w:t xml:space="preserve">Prompt: “Anime key visual of a girl with black hair and glasses, official media, trending on </w:t>
      </w:r>
      <w:proofErr w:type="spellStart"/>
      <w:r w:rsidRPr="002729B1">
        <w:rPr>
          <w:rStyle w:val="Emphasis"/>
          <w:rFonts w:ascii="inherit" w:hAnsi="inherit" w:cs="Arial"/>
          <w:color w:val="141414"/>
          <w:sz w:val="28"/>
          <w:szCs w:val="28"/>
          <w:bdr w:val="none" w:sz="0" w:space="0" w:color="auto" w:frame="1"/>
        </w:rPr>
        <w:t>pixiv</w:t>
      </w:r>
      <w:proofErr w:type="spellEnd"/>
      <w:r w:rsidRPr="002729B1">
        <w:rPr>
          <w:rStyle w:val="Emphasis"/>
          <w:rFonts w:ascii="inherit" w:hAnsi="inherit" w:cs="Arial"/>
          <w:color w:val="141414"/>
          <w:sz w:val="28"/>
          <w:szCs w:val="28"/>
          <w:bdr w:val="none" w:sz="0" w:space="0" w:color="auto" w:frame="1"/>
        </w:rPr>
        <w:t>”</w:t>
      </w:r>
    </w:p>
    <w:p w14:paraId="4651EC66" w14:textId="131A805A" w:rsidR="002729B1" w:rsidRDefault="002729B1" w:rsidP="002729B1">
      <w:pPr>
        <w:pStyle w:val="comment-form-cookies-consent"/>
        <w:shd w:val="clear" w:color="auto" w:fill="FFFFFF"/>
        <w:spacing w:before="0" w:beforeAutospacing="0" w:after="300" w:afterAutospacing="0"/>
        <w:ind w:left="-150" w:right="-150"/>
        <w:textAlignment w:val="baseline"/>
        <w:rPr>
          <w:rFonts w:ascii="inherit" w:hAnsi="inherit" w:cs="Arial"/>
          <w:color w:val="141414"/>
          <w:sz w:val="27"/>
          <w:szCs w:val="27"/>
        </w:rPr>
      </w:pPr>
      <w:r>
        <w:rPr>
          <w:rFonts w:ascii="inherit" w:hAnsi="inherit" w:cs="Arial"/>
          <w:color w:val="141414"/>
          <w:sz w:val="27"/>
          <w:szCs w:val="27"/>
        </w:rPr>
        <w:t>.</w:t>
      </w:r>
    </w:p>
    <w:p w14:paraId="4FE6EBA2" w14:textId="77777777" w:rsidR="002729B1" w:rsidRDefault="002729B1" w:rsidP="002729B1">
      <w:pPr>
        <w:pStyle w:val="z-BottomofForm"/>
      </w:pPr>
      <w:r>
        <w:t>Bottom of Form</w:t>
      </w:r>
    </w:p>
    <w:p w14:paraId="68EA72E0" w14:textId="77777777" w:rsidR="002729B1" w:rsidRDefault="00000000" w:rsidP="002729B1">
      <w:pPr>
        <w:shd w:val="clear" w:color="auto" w:fill="FFFFFF"/>
        <w:textAlignment w:val="baseline"/>
        <w:rPr>
          <w:rFonts w:ascii="var(--cat-family)" w:hAnsi="var(--cat-family)" w:cs="Arial"/>
          <w:color w:val="141414"/>
          <w:sz w:val="27"/>
          <w:szCs w:val="27"/>
        </w:rPr>
      </w:pPr>
      <w:hyperlink r:id="rId79" w:history="1">
        <w:r w:rsidR="002729B1">
          <w:rPr>
            <w:rStyle w:val="Hyperlink"/>
            <w:rFonts w:ascii="inherit" w:hAnsi="inherit" w:cs="Arial"/>
            <w:sz w:val="20"/>
            <w:szCs w:val="20"/>
            <w:bdr w:val="none" w:sz="0" w:space="0" w:color="auto" w:frame="1"/>
          </w:rPr>
          <w:t>AI TOOLS</w:t>
        </w:r>
      </w:hyperlink>
    </w:p>
    <w:p w14:paraId="0545F117" w14:textId="77777777" w:rsidR="002729B1" w:rsidRDefault="00000000" w:rsidP="002729B1">
      <w:pPr>
        <w:pStyle w:val="Heading3"/>
        <w:shd w:val="clear" w:color="auto" w:fill="FFFFFF"/>
        <w:spacing w:before="0" w:beforeAutospacing="0" w:after="0" w:line="252" w:lineRule="atLeast"/>
        <w:textAlignment w:val="baseline"/>
        <w:rPr>
          <w:rFonts w:ascii="var(--h3-family)" w:hAnsi="var(--h3-family)" w:cs="Arial"/>
          <w:color w:val="141414"/>
          <w:spacing w:val="-24"/>
          <w:sz w:val="63"/>
          <w:szCs w:val="63"/>
        </w:rPr>
      </w:pPr>
      <w:hyperlink r:id="rId80" w:history="1">
        <w:r w:rsidR="002729B1">
          <w:rPr>
            <w:rStyle w:val="Hyperlink"/>
            <w:rFonts w:ascii="inherit" w:hAnsi="inherit" w:cs="Arial"/>
            <w:spacing w:val="-24"/>
            <w:sz w:val="63"/>
            <w:szCs w:val="63"/>
            <w:bdr w:val="none" w:sz="0" w:space="0" w:color="auto" w:frame="1"/>
          </w:rPr>
          <w:t xml:space="preserve">8 Best AI Tools for Gift Ideas </w:t>
        </w:r>
        <w:proofErr w:type="gramStart"/>
        <w:r w:rsidR="002729B1">
          <w:rPr>
            <w:rStyle w:val="Hyperlink"/>
            <w:rFonts w:ascii="inherit" w:hAnsi="inherit" w:cs="Arial"/>
            <w:spacing w:val="-24"/>
            <w:sz w:val="63"/>
            <w:szCs w:val="63"/>
            <w:bdr w:val="none" w:sz="0" w:space="0" w:color="auto" w:frame="1"/>
          </w:rPr>
          <w:t>To</w:t>
        </w:r>
        <w:proofErr w:type="gramEnd"/>
        <w:r w:rsidR="002729B1">
          <w:rPr>
            <w:rStyle w:val="Hyperlink"/>
            <w:rFonts w:ascii="inherit" w:hAnsi="inherit" w:cs="Arial"/>
            <w:spacing w:val="-24"/>
            <w:sz w:val="63"/>
            <w:szCs w:val="63"/>
            <w:bdr w:val="none" w:sz="0" w:space="0" w:color="auto" w:frame="1"/>
          </w:rPr>
          <w:t xml:space="preserve"> Check Out Now</w:t>
        </w:r>
      </w:hyperlink>
    </w:p>
    <w:p w14:paraId="673EC08B" w14:textId="2EDF12B1" w:rsidR="002729B1" w:rsidRDefault="002729B1" w:rsidP="002729B1">
      <w:pPr>
        <w:shd w:val="clear" w:color="auto" w:fill="FFFFFF"/>
        <w:textAlignment w:val="baseline"/>
        <w:rPr>
          <w:rFonts w:ascii="inherit" w:hAnsi="inherit" w:cs="Arial"/>
          <w:color w:val="141414"/>
          <w:sz w:val="27"/>
          <w:szCs w:val="27"/>
        </w:rPr>
      </w:pPr>
      <w:r>
        <w:rPr>
          <w:rFonts w:ascii="inherit" w:hAnsi="inherit" w:cs="Arial"/>
          <w:noProof/>
          <w:color w:val="0000FF"/>
          <w:sz w:val="27"/>
          <w:szCs w:val="27"/>
          <w:bdr w:val="none" w:sz="0" w:space="0" w:color="auto" w:frame="1"/>
        </w:rPr>
        <w:drawing>
          <wp:inline distT="0" distB="0" distL="0" distR="0" wp14:anchorId="28E1D5BD" wp14:editId="33A07CC3">
            <wp:extent cx="5731510" cy="3823335"/>
            <wp:effectExtent l="0" t="0" r="2540" b="5715"/>
            <wp:docPr id="1820732150" name="Picture 6" descr="Best AI Tools for Gift Ideas">
              <a:hlinkClick xmlns:a="http://schemas.openxmlformats.org/drawingml/2006/main" r:id="rId80" tooltip="&quot;8 Best AI Tools for Gift Ideas To Check Out No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est AI Tools for Gift Ideas">
                      <a:hlinkClick r:id="rId80" tooltip="&quot;8 Best AI Tools for Gift Ideas To Check Out Now&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823335"/>
                    </a:xfrm>
                    <a:prstGeom prst="rect">
                      <a:avLst/>
                    </a:prstGeom>
                    <a:noFill/>
                    <a:ln>
                      <a:noFill/>
                    </a:ln>
                  </pic:spPr>
                </pic:pic>
              </a:graphicData>
            </a:graphic>
          </wp:inline>
        </w:drawing>
      </w:r>
    </w:p>
    <w:p w14:paraId="1E91F61F" w14:textId="6680FD10" w:rsidR="002729B1" w:rsidRDefault="002729B1" w:rsidP="002729B1">
      <w:pPr>
        <w:shd w:val="clear" w:color="auto" w:fill="FFFFFF"/>
        <w:textAlignment w:val="baseline"/>
        <w:rPr>
          <w:rFonts w:ascii="inherit" w:hAnsi="inherit" w:cs="Arial"/>
          <w:color w:val="141414"/>
          <w:sz w:val="27"/>
          <w:szCs w:val="27"/>
        </w:rPr>
      </w:pPr>
      <w:r>
        <w:rPr>
          <w:rFonts w:ascii="inherit" w:hAnsi="inherit" w:cs="Arial"/>
          <w:noProof/>
          <w:color w:val="0000FF"/>
          <w:sz w:val="27"/>
          <w:szCs w:val="27"/>
          <w:bdr w:val="none" w:sz="0" w:space="0" w:color="auto" w:frame="1"/>
        </w:rPr>
        <w:drawing>
          <wp:inline distT="0" distB="0" distL="0" distR="0" wp14:anchorId="7AD187CD" wp14:editId="0FB32437">
            <wp:extent cx="3147060" cy="2095500"/>
            <wp:effectExtent l="0" t="0" r="0" b="0"/>
            <wp:docPr id="2008697554" name="Picture 5" descr="Microsoft engineer warns company’s AI tool creates violent images">
              <a:hlinkClick xmlns:a="http://schemas.openxmlformats.org/drawingml/2006/main" r:id="rId82" tooltip="&quot;Microsoft Engineer Flags AI Tool for Generating Violent and Explicit Conte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crosoft engineer warns company’s AI tool creates violent images">
                      <a:hlinkClick r:id="rId82" tooltip="&quot;Microsoft Engineer Flags AI Tool for Generating Violent and Explicit Content&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47060" cy="2095500"/>
                    </a:xfrm>
                    <a:prstGeom prst="rect">
                      <a:avLst/>
                    </a:prstGeom>
                    <a:noFill/>
                    <a:ln>
                      <a:noFill/>
                    </a:ln>
                  </pic:spPr>
                </pic:pic>
              </a:graphicData>
            </a:graphic>
          </wp:inline>
        </w:drawing>
      </w:r>
    </w:p>
    <w:p w14:paraId="5AF930CE" w14:textId="182D0B62" w:rsidR="002729B1" w:rsidRDefault="002729B1" w:rsidP="002729B1">
      <w:pPr>
        <w:shd w:val="clear" w:color="auto" w:fill="FFFFFF"/>
        <w:textAlignment w:val="baseline"/>
        <w:rPr>
          <w:rFonts w:ascii="var(--meta-family)" w:hAnsi="var(--meta-family)" w:cs="Arial"/>
          <w:color w:val="141414"/>
          <w:sz w:val="27"/>
          <w:szCs w:val="27"/>
        </w:rPr>
      </w:pPr>
    </w:p>
    <w:p w14:paraId="24D23963" w14:textId="2E7FBCB0" w:rsidR="002729B1" w:rsidRDefault="002729B1" w:rsidP="002729B1">
      <w:pPr>
        <w:shd w:val="clear" w:color="auto" w:fill="FFFFFF"/>
        <w:textAlignment w:val="baseline"/>
        <w:rPr>
          <w:rFonts w:ascii="inherit" w:hAnsi="inherit" w:cs="Arial"/>
          <w:color w:val="141414"/>
          <w:sz w:val="27"/>
          <w:szCs w:val="27"/>
        </w:rPr>
      </w:pPr>
      <w:r>
        <w:rPr>
          <w:rFonts w:ascii="inherit" w:hAnsi="inherit" w:cs="Arial"/>
          <w:noProof/>
          <w:color w:val="0000FF"/>
          <w:sz w:val="27"/>
          <w:szCs w:val="27"/>
          <w:bdr w:val="none" w:sz="0" w:space="0" w:color="auto" w:frame="1"/>
        </w:rPr>
        <w:lastRenderedPageBreak/>
        <w:drawing>
          <wp:inline distT="0" distB="0" distL="0" distR="0" wp14:anchorId="5353C300" wp14:editId="1B79E62B">
            <wp:extent cx="3147060" cy="2095500"/>
            <wp:effectExtent l="0" t="0" r="0" b="0"/>
            <wp:docPr id="791825588" name="Picture 4" descr="Best AI Tools for Gift Ideas">
              <a:hlinkClick xmlns:a="http://schemas.openxmlformats.org/drawingml/2006/main" r:id="rId80" tooltip="&quot;8 Best AI Tools for Gift Ideas To Check Out No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est AI Tools for Gift Ideas">
                      <a:hlinkClick r:id="rId80" tooltip="&quot;8 Best AI Tools for Gift Ideas To Check Out Now&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47060" cy="2095500"/>
                    </a:xfrm>
                    <a:prstGeom prst="rect">
                      <a:avLst/>
                    </a:prstGeom>
                    <a:noFill/>
                    <a:ln>
                      <a:noFill/>
                    </a:ln>
                  </pic:spPr>
                </pic:pic>
              </a:graphicData>
            </a:graphic>
          </wp:inline>
        </w:drawing>
      </w:r>
    </w:p>
    <w:p w14:paraId="2FF049AE" w14:textId="77777777" w:rsidR="002729B1" w:rsidRDefault="00000000" w:rsidP="002729B1">
      <w:pPr>
        <w:shd w:val="clear" w:color="auto" w:fill="FFFFFF"/>
        <w:textAlignment w:val="baseline"/>
        <w:rPr>
          <w:rFonts w:ascii="var(--cat-family)" w:hAnsi="var(--cat-family)" w:cs="Arial"/>
          <w:color w:val="141414"/>
          <w:sz w:val="27"/>
          <w:szCs w:val="27"/>
        </w:rPr>
      </w:pPr>
      <w:hyperlink r:id="rId85" w:history="1">
        <w:r w:rsidR="002729B1">
          <w:rPr>
            <w:rStyle w:val="Hyperlink"/>
            <w:rFonts w:ascii="inherit" w:hAnsi="inherit" w:cs="Arial"/>
            <w:sz w:val="20"/>
            <w:szCs w:val="20"/>
            <w:bdr w:val="none" w:sz="0" w:space="0" w:color="auto" w:frame="1"/>
          </w:rPr>
          <w:t>AI TOOLS</w:t>
        </w:r>
      </w:hyperlink>
    </w:p>
    <w:p w14:paraId="2880BA39" w14:textId="5DA22BE9" w:rsidR="002729B1" w:rsidRDefault="002729B1" w:rsidP="002729B1">
      <w:pPr>
        <w:shd w:val="clear" w:color="auto" w:fill="FFFFFF"/>
        <w:textAlignment w:val="baseline"/>
        <w:rPr>
          <w:rFonts w:ascii="inherit" w:hAnsi="inherit" w:cs="Arial"/>
          <w:color w:val="141414"/>
          <w:sz w:val="27"/>
          <w:szCs w:val="27"/>
        </w:rPr>
      </w:pPr>
      <w:r>
        <w:rPr>
          <w:rFonts w:ascii="inherit" w:hAnsi="inherit" w:cs="Arial"/>
          <w:noProof/>
          <w:color w:val="0000FF"/>
          <w:sz w:val="27"/>
          <w:szCs w:val="27"/>
          <w:bdr w:val="none" w:sz="0" w:space="0" w:color="auto" w:frame="1"/>
        </w:rPr>
        <w:drawing>
          <wp:inline distT="0" distB="0" distL="0" distR="0" wp14:anchorId="4F6CB6D5" wp14:editId="76956DCC">
            <wp:extent cx="3147060" cy="2095500"/>
            <wp:effectExtent l="0" t="0" r="0" b="0"/>
            <wp:docPr id="1686881544" name="Picture 3" descr="Anthropic's New AI Claude 3 Surpasses OpenAI's GPT-4">
              <a:hlinkClick xmlns:a="http://schemas.openxmlformats.org/drawingml/2006/main" r:id="rId86" tooltip="&quot;Anthropic’s New AI Claude 3 Surpasses OpenAI’s GPT-4 in Performa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thropic's New AI Claude 3 Surpasses OpenAI's GPT-4">
                      <a:hlinkClick r:id="rId86" tooltip="&quot;Anthropic’s New AI Claude 3 Surpasses OpenAI’s GPT-4 in Performance&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47060" cy="2095500"/>
                    </a:xfrm>
                    <a:prstGeom prst="rect">
                      <a:avLst/>
                    </a:prstGeom>
                    <a:noFill/>
                    <a:ln>
                      <a:noFill/>
                    </a:ln>
                  </pic:spPr>
                </pic:pic>
              </a:graphicData>
            </a:graphic>
          </wp:inline>
        </w:drawing>
      </w:r>
    </w:p>
    <w:p w14:paraId="03108508" w14:textId="77777777" w:rsidR="002729B1" w:rsidRDefault="002729B1" w:rsidP="002729B1">
      <w:pPr>
        <w:pStyle w:val="Heading1"/>
        <w:shd w:val="clear" w:color="auto" w:fill="FFFFFF"/>
        <w:spacing w:before="0" w:beforeAutospacing="0" w:after="0" w:afterAutospacing="0"/>
        <w:textAlignment w:val="baseline"/>
      </w:pPr>
      <w:r>
        <w:t>100 Best ChatGPT Prompts For SEO</w:t>
      </w:r>
    </w:p>
    <w:p w14:paraId="29F78024" w14:textId="77777777" w:rsidR="002729B1" w:rsidRDefault="002729B1" w:rsidP="002729B1">
      <w:pPr>
        <w:pStyle w:val="Heading1"/>
        <w:shd w:val="clear" w:color="auto" w:fill="FFFFFF"/>
        <w:spacing w:before="0" w:beforeAutospacing="0" w:after="0" w:afterAutospacing="0"/>
        <w:textAlignment w:val="baseline"/>
      </w:pPr>
    </w:p>
    <w:tbl>
      <w:tblPr>
        <w:tblW w:w="6196" w:type="dxa"/>
        <w:tblCellMar>
          <w:left w:w="0" w:type="dxa"/>
          <w:right w:w="0" w:type="dxa"/>
        </w:tblCellMar>
        <w:tblLook w:val="04A0" w:firstRow="1" w:lastRow="0" w:firstColumn="1" w:lastColumn="0" w:noHBand="0" w:noVBand="1"/>
      </w:tblPr>
      <w:tblGrid>
        <w:gridCol w:w="1282"/>
        <w:gridCol w:w="4914"/>
      </w:tblGrid>
      <w:tr w:rsidR="002729B1" w:rsidRPr="002729B1" w14:paraId="40B4ED7A" w14:textId="77777777" w:rsidTr="002729B1">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A4D4DC5" w14:textId="77777777" w:rsidR="002729B1" w:rsidRPr="002729B1" w:rsidRDefault="002729B1" w:rsidP="002729B1">
            <w:pPr>
              <w:spacing w:after="0" w:line="240" w:lineRule="auto"/>
              <w:jc w:val="center"/>
              <w:rPr>
                <w:rFonts w:ascii="inherit" w:eastAsia="Times New Roman" w:hAnsi="inherit" w:cs="Times New Roman"/>
                <w:b/>
                <w:bCs/>
                <w:kern w:val="0"/>
                <w:sz w:val="23"/>
                <w:szCs w:val="23"/>
                <w:lang w:eastAsia="en-IN"/>
                <w14:ligatures w14:val="none"/>
              </w:rPr>
            </w:pPr>
            <w:r w:rsidRPr="002729B1">
              <w:rPr>
                <w:rFonts w:ascii="inherit" w:eastAsia="Times New Roman" w:hAnsi="inherit" w:cs="Times New Roman"/>
                <w:b/>
                <w:bCs/>
                <w:kern w:val="0"/>
                <w:sz w:val="23"/>
                <w:szCs w:val="23"/>
                <w:lang w:eastAsia="en-IN"/>
                <w14:ligatures w14:val="none"/>
              </w:rPr>
              <w:t>Serial Number</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2AD62D2" w14:textId="77777777" w:rsidR="002729B1" w:rsidRPr="002729B1" w:rsidRDefault="002729B1" w:rsidP="002729B1">
            <w:pPr>
              <w:spacing w:after="0" w:line="240" w:lineRule="auto"/>
              <w:jc w:val="center"/>
              <w:rPr>
                <w:rFonts w:ascii="inherit" w:eastAsia="Times New Roman" w:hAnsi="inherit" w:cs="Times New Roman"/>
                <w:b/>
                <w:bCs/>
                <w:kern w:val="0"/>
                <w:sz w:val="23"/>
                <w:szCs w:val="23"/>
                <w:lang w:eastAsia="en-IN"/>
                <w14:ligatures w14:val="none"/>
              </w:rPr>
            </w:pPr>
            <w:r w:rsidRPr="002729B1">
              <w:rPr>
                <w:rFonts w:ascii="inherit" w:eastAsia="Times New Roman" w:hAnsi="inherit" w:cs="Times New Roman"/>
                <w:b/>
                <w:bCs/>
                <w:kern w:val="0"/>
                <w:sz w:val="23"/>
                <w:szCs w:val="23"/>
                <w:lang w:eastAsia="en-IN"/>
                <w14:ligatures w14:val="none"/>
              </w:rPr>
              <w:t>Prompts For Keyword Research</w:t>
            </w:r>
          </w:p>
        </w:tc>
      </w:tr>
      <w:tr w:rsidR="002729B1" w:rsidRPr="002729B1" w14:paraId="58C043F8"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8073D54"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8C8C1D1"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“Provide a list of top-performing keywords for the travel industry in 2022”</w:t>
            </w:r>
          </w:p>
        </w:tc>
      </w:tr>
      <w:tr w:rsidR="002729B1" w:rsidRPr="002729B1" w14:paraId="213FBA74"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2FC6126"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727E9C4"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“Generate a list of long-tail keywords for the health and wellness niche”</w:t>
            </w:r>
          </w:p>
        </w:tc>
      </w:tr>
      <w:tr w:rsidR="002729B1" w:rsidRPr="002729B1" w14:paraId="4A5D5980"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4E0BB1A"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C768872"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“Generate a list of keywords related to the latest technology trends”</w:t>
            </w:r>
          </w:p>
        </w:tc>
      </w:tr>
      <w:tr w:rsidR="002729B1" w:rsidRPr="002729B1" w14:paraId="0FAF1E08"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A3F6667"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D4874A0"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“Provide a list of keywords that are commonly searched for in the fashion industry”</w:t>
            </w:r>
          </w:p>
        </w:tc>
      </w:tr>
      <w:tr w:rsidR="002729B1" w:rsidRPr="002729B1" w14:paraId="449B9C52"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C1FCEC7"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lastRenderedPageBreak/>
              <w:t>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B4C9922"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“Generate a list of keywords for the real estate market in [city/region]”</w:t>
            </w:r>
          </w:p>
        </w:tc>
      </w:tr>
      <w:tr w:rsidR="002729B1" w:rsidRPr="002729B1" w14:paraId="788EEAA0"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0C8D014"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2E36462"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“Provide a list of keywords for the e-commerce industry, specifically related to home goods”</w:t>
            </w:r>
          </w:p>
        </w:tc>
      </w:tr>
      <w:tr w:rsidR="002729B1" w:rsidRPr="002729B1" w14:paraId="6297BA3C"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DCBF2F7"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434A481"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“Generate a list of keywords related to the beauty and skincare industry”</w:t>
            </w:r>
          </w:p>
        </w:tc>
      </w:tr>
      <w:tr w:rsidR="002729B1" w:rsidRPr="002729B1" w14:paraId="48ED4234"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1D073AC"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4F2928E"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“Provide a list of keywords that are commonly searched for in the automotive industry”</w:t>
            </w:r>
          </w:p>
        </w:tc>
      </w:tr>
      <w:tr w:rsidR="002729B1" w:rsidRPr="002729B1" w14:paraId="5E327A5E"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1119EF4"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C0BDD38"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“Generate a list of keywords related to the food and beverage industry”</w:t>
            </w:r>
          </w:p>
        </w:tc>
      </w:tr>
      <w:tr w:rsidR="002729B1" w:rsidRPr="002729B1" w14:paraId="128A04D9"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18D5DDC"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10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756A879"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“Provide a list of keywords that are commonly searched for in the education industry”</w:t>
            </w:r>
          </w:p>
        </w:tc>
      </w:tr>
      <w:tr w:rsidR="002729B1" w:rsidRPr="002729B1" w14:paraId="6527116C"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3E8B8F8"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11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20CEE84"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“Generate a list of keywords related to personal finance and investing for businesses, students and freelancers.”</w:t>
            </w:r>
          </w:p>
        </w:tc>
      </w:tr>
      <w:tr w:rsidR="002729B1" w:rsidRPr="002729B1" w14:paraId="6281A954"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6D4436A"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12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82AF18E"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“Provide a list of keywords that are commonly searched for in the fitness and wellness industry”</w:t>
            </w:r>
          </w:p>
        </w:tc>
      </w:tr>
      <w:tr w:rsidR="002729B1" w:rsidRPr="002729B1" w14:paraId="128C7DF2"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349E611"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13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50BD8E4"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“Generate a list of keywords related to the job search and career development”</w:t>
            </w:r>
          </w:p>
        </w:tc>
      </w:tr>
      <w:tr w:rsidR="002729B1" w:rsidRPr="002729B1" w14:paraId="71539662"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2C85B98"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14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B6EB647"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“Provide a list of keywords that are commonly searched for in the entertainment industry”</w:t>
            </w:r>
          </w:p>
        </w:tc>
      </w:tr>
      <w:tr w:rsidR="002729B1" w:rsidRPr="002729B1" w14:paraId="560DE792"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EBD3094"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15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AFD64B9"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“Generate a list of keywords related to the home improvement and DIY industry”</w:t>
            </w:r>
          </w:p>
        </w:tc>
      </w:tr>
      <w:tr w:rsidR="002729B1" w:rsidRPr="002729B1" w14:paraId="76EE5040"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E79A820"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lastRenderedPageBreak/>
              <w:t>16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C33B688"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“Provide a list of keywords that are commonly searched for in the pet care industry”</w:t>
            </w:r>
          </w:p>
        </w:tc>
      </w:tr>
      <w:tr w:rsidR="002729B1" w:rsidRPr="002729B1" w14:paraId="55BB593D"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F89A714"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17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EDB7F9C"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“Generate a list of keywords related to the gaming industry”</w:t>
            </w:r>
          </w:p>
        </w:tc>
      </w:tr>
      <w:tr w:rsidR="002729B1" w:rsidRPr="002729B1" w14:paraId="5EDF8B99"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F5B63A3"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18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00A1BF6"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“Provide a list of keywords that are commonly searched for in the outdoor and recreational industry”</w:t>
            </w:r>
          </w:p>
        </w:tc>
      </w:tr>
      <w:tr w:rsidR="002729B1" w:rsidRPr="002729B1" w14:paraId="5889D13C"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0FB679D"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19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7C2D59E"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“Generate a list of keywords related to the renewable energy industry”</w:t>
            </w:r>
          </w:p>
        </w:tc>
      </w:tr>
      <w:tr w:rsidR="002729B1" w:rsidRPr="002729B1" w14:paraId="20113E8B"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A2CC589"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20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2A2F155"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“Provide a list of keywords that are 6 words long on the [topic].”</w:t>
            </w:r>
          </w:p>
        </w:tc>
      </w:tr>
    </w:tbl>
    <w:p w14:paraId="50992D37" w14:textId="77777777" w:rsidR="002729B1" w:rsidRPr="002729B1" w:rsidRDefault="002729B1" w:rsidP="002729B1">
      <w:pPr>
        <w:shd w:val="clear" w:color="auto" w:fill="FFFFFF"/>
        <w:spacing w:after="100" w:afterAutospacing="1" w:line="240" w:lineRule="auto"/>
        <w:textAlignment w:val="baseline"/>
        <w:outlineLvl w:val="2"/>
        <w:rPr>
          <w:rFonts w:ascii="var(--h3-family)" w:eastAsia="Times New Roman" w:hAnsi="var(--h3-family)" w:cs="Times New Roman"/>
          <w:b/>
          <w:bCs/>
          <w:color w:val="141414"/>
          <w:kern w:val="0"/>
          <w:sz w:val="27"/>
          <w:szCs w:val="27"/>
          <w:lang w:eastAsia="en-IN"/>
          <w14:ligatures w14:val="none"/>
        </w:rPr>
      </w:pPr>
      <w:r w:rsidRPr="002729B1">
        <w:rPr>
          <w:rFonts w:ascii="var(--h3-family)" w:eastAsia="Times New Roman" w:hAnsi="var(--h3-family)" w:cs="Times New Roman"/>
          <w:b/>
          <w:bCs/>
          <w:color w:val="141414"/>
          <w:kern w:val="0"/>
          <w:sz w:val="27"/>
          <w:szCs w:val="27"/>
          <w:lang w:eastAsia="en-IN"/>
          <w14:ligatures w14:val="none"/>
        </w:rPr>
        <w:t xml:space="preserve">ChatGPT Prompts </w:t>
      </w:r>
      <w:proofErr w:type="gramStart"/>
      <w:r w:rsidRPr="002729B1">
        <w:rPr>
          <w:rFonts w:ascii="var(--h3-family)" w:eastAsia="Times New Roman" w:hAnsi="var(--h3-family)" w:cs="Times New Roman"/>
          <w:b/>
          <w:bCs/>
          <w:color w:val="141414"/>
          <w:kern w:val="0"/>
          <w:sz w:val="27"/>
          <w:szCs w:val="27"/>
          <w:lang w:eastAsia="en-IN"/>
          <w14:ligatures w14:val="none"/>
        </w:rPr>
        <w:t>To</w:t>
      </w:r>
      <w:proofErr w:type="gramEnd"/>
      <w:r w:rsidRPr="002729B1">
        <w:rPr>
          <w:rFonts w:ascii="var(--h3-family)" w:eastAsia="Times New Roman" w:hAnsi="var(--h3-family)" w:cs="Times New Roman"/>
          <w:b/>
          <w:bCs/>
          <w:color w:val="141414"/>
          <w:kern w:val="0"/>
          <w:sz w:val="27"/>
          <w:szCs w:val="27"/>
          <w:lang w:eastAsia="en-IN"/>
          <w14:ligatures w14:val="none"/>
        </w:rPr>
        <w:t xml:space="preserve"> Write Meta Descriptions</w:t>
      </w:r>
    </w:p>
    <w:p w14:paraId="1F688534" w14:textId="332BEEFE" w:rsidR="002729B1" w:rsidRPr="002729B1" w:rsidRDefault="002729B1" w:rsidP="002729B1">
      <w:pPr>
        <w:shd w:val="clear" w:color="auto" w:fill="FFFFFF"/>
        <w:spacing w:after="0" w:line="240" w:lineRule="auto"/>
        <w:textAlignment w:val="baseline"/>
        <w:rPr>
          <w:rFonts w:ascii="Arial" w:eastAsia="Times New Roman" w:hAnsi="Arial" w:cs="Arial"/>
          <w:color w:val="141414"/>
          <w:kern w:val="0"/>
          <w:sz w:val="27"/>
          <w:szCs w:val="27"/>
          <w:lang w:eastAsia="en-IN"/>
          <w14:ligatures w14:val="none"/>
        </w:rPr>
      </w:pPr>
      <w:r w:rsidRPr="002729B1">
        <w:rPr>
          <w:rFonts w:ascii="Arial" w:eastAsia="Times New Roman" w:hAnsi="Arial" w:cs="Arial"/>
          <w:noProof/>
          <w:color w:val="141414"/>
          <w:kern w:val="0"/>
          <w:sz w:val="27"/>
          <w:szCs w:val="27"/>
          <w:lang w:eastAsia="en-IN"/>
          <w14:ligatures w14:val="none"/>
        </w:rPr>
        <w:drawing>
          <wp:inline distT="0" distB="0" distL="0" distR="0" wp14:anchorId="5531F50C" wp14:editId="0E10BCE9">
            <wp:extent cx="5731510" cy="1847215"/>
            <wp:effectExtent l="0" t="0" r="2540" b="635"/>
            <wp:docPr id="1180199174" name="Picture 25" descr="ChatGPT Prompts To Write Meta Descriptions for S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atGPT Prompts To Write Meta Descriptions for SEO"/>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1847215"/>
                    </a:xfrm>
                    <a:prstGeom prst="rect">
                      <a:avLst/>
                    </a:prstGeom>
                    <a:noFill/>
                    <a:ln>
                      <a:noFill/>
                    </a:ln>
                  </pic:spPr>
                </pic:pic>
              </a:graphicData>
            </a:graphic>
          </wp:inline>
        </w:drawing>
      </w:r>
    </w:p>
    <w:tbl>
      <w:tblPr>
        <w:tblW w:w="6196" w:type="dxa"/>
        <w:tblCellMar>
          <w:left w:w="0" w:type="dxa"/>
          <w:right w:w="0" w:type="dxa"/>
        </w:tblCellMar>
        <w:tblLook w:val="04A0" w:firstRow="1" w:lastRow="0" w:firstColumn="1" w:lastColumn="0" w:noHBand="0" w:noVBand="1"/>
      </w:tblPr>
      <w:tblGrid>
        <w:gridCol w:w="1280"/>
        <w:gridCol w:w="4916"/>
      </w:tblGrid>
      <w:tr w:rsidR="002729B1" w:rsidRPr="002729B1" w14:paraId="6186B6DA" w14:textId="77777777" w:rsidTr="002729B1">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7CAD6CA" w14:textId="77777777" w:rsidR="002729B1" w:rsidRPr="002729B1" w:rsidRDefault="002729B1" w:rsidP="002729B1">
            <w:pPr>
              <w:spacing w:after="0" w:line="240" w:lineRule="auto"/>
              <w:jc w:val="center"/>
              <w:rPr>
                <w:rFonts w:ascii="inherit" w:eastAsia="Times New Roman" w:hAnsi="inherit" w:cs="Times New Roman"/>
                <w:b/>
                <w:bCs/>
                <w:kern w:val="0"/>
                <w:sz w:val="23"/>
                <w:szCs w:val="23"/>
                <w:lang w:eastAsia="en-IN"/>
                <w14:ligatures w14:val="none"/>
              </w:rPr>
            </w:pPr>
            <w:r w:rsidRPr="002729B1">
              <w:rPr>
                <w:rFonts w:ascii="inherit" w:eastAsia="Times New Roman" w:hAnsi="inherit" w:cs="Times New Roman"/>
                <w:b/>
                <w:bCs/>
                <w:kern w:val="0"/>
                <w:sz w:val="23"/>
                <w:szCs w:val="23"/>
                <w:lang w:eastAsia="en-IN"/>
                <w14:ligatures w14:val="none"/>
              </w:rPr>
              <w:t>Serial Number</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B9EAE05" w14:textId="77777777" w:rsidR="002729B1" w:rsidRPr="002729B1" w:rsidRDefault="002729B1" w:rsidP="002729B1">
            <w:pPr>
              <w:spacing w:after="0" w:line="240" w:lineRule="auto"/>
              <w:jc w:val="center"/>
              <w:rPr>
                <w:rFonts w:ascii="inherit" w:eastAsia="Times New Roman" w:hAnsi="inherit" w:cs="Times New Roman"/>
                <w:b/>
                <w:bCs/>
                <w:kern w:val="0"/>
                <w:sz w:val="23"/>
                <w:szCs w:val="23"/>
                <w:lang w:eastAsia="en-IN"/>
                <w14:ligatures w14:val="none"/>
              </w:rPr>
            </w:pPr>
            <w:r w:rsidRPr="002729B1">
              <w:rPr>
                <w:rFonts w:ascii="inherit" w:eastAsia="Times New Roman" w:hAnsi="inherit" w:cs="Times New Roman"/>
                <w:b/>
                <w:bCs/>
                <w:kern w:val="0"/>
                <w:sz w:val="23"/>
                <w:szCs w:val="23"/>
                <w:lang w:eastAsia="en-IN"/>
                <w14:ligatures w14:val="none"/>
              </w:rPr>
              <w:t>Prompts To Write Meta Descriptions</w:t>
            </w:r>
          </w:p>
        </w:tc>
      </w:tr>
      <w:tr w:rsidR="002729B1" w:rsidRPr="002729B1" w14:paraId="53D6D6C4"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821BC84"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21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149B5F9"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Write a meta description that accurately describes the content of our website and includes relevant keywords</w:t>
            </w:r>
          </w:p>
        </w:tc>
      </w:tr>
      <w:tr w:rsidR="002729B1" w:rsidRPr="002729B1" w14:paraId="59295C9A"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3F9F7B7"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22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7A11181"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Create a compelling meta description that entices users to click on our website in search results</w:t>
            </w:r>
          </w:p>
        </w:tc>
      </w:tr>
      <w:tr w:rsidR="002729B1" w:rsidRPr="002729B1" w14:paraId="1090688D"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2D25883"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A9A67E3"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Generate a meta description that accurately summarizes the main topic of our webpage</w:t>
            </w:r>
          </w:p>
        </w:tc>
      </w:tr>
      <w:tr w:rsidR="002729B1" w:rsidRPr="002729B1" w14:paraId="54DC3EAD"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F07B115"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lastRenderedPageBreak/>
              <w:t>24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5212D86"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Craft a meta description that effectively communicates the unique value proposition of our website</w:t>
            </w:r>
          </w:p>
        </w:tc>
      </w:tr>
      <w:tr w:rsidR="002729B1" w:rsidRPr="002729B1" w14:paraId="3FCC9146"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05D5A40"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25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85C1634"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Generate a meta description that includes the main keyword for the webpage and its synonyms</w:t>
            </w:r>
          </w:p>
        </w:tc>
      </w:tr>
      <w:tr w:rsidR="002729B1" w:rsidRPr="002729B1" w14:paraId="57FA8202"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5EDEFBE"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26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413002D"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Write a meta description that not only includes the main keyword for the webpage but also a call to action</w:t>
            </w:r>
          </w:p>
        </w:tc>
      </w:tr>
      <w:tr w:rsidR="002729B1" w:rsidRPr="002729B1" w14:paraId="344AF885"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05A6164"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27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6570AEC"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Create a meta description that not only accurately summarizes the webpage but also stands out in search results</w:t>
            </w:r>
          </w:p>
        </w:tc>
      </w:tr>
      <w:tr w:rsidR="002729B1" w:rsidRPr="002729B1" w14:paraId="5FE4B736"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B2CD8AA"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28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280BD23"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Write a meta description that effectively communicates the main benefit of our website to the users</w:t>
            </w:r>
          </w:p>
        </w:tc>
      </w:tr>
      <w:tr w:rsidR="002729B1" w:rsidRPr="002729B1" w14:paraId="55C2B764"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455881A"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29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0534674"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Generate a meta description that effectively communicates the USP of our product or service</w:t>
            </w:r>
          </w:p>
        </w:tc>
      </w:tr>
      <w:tr w:rsidR="002729B1" w:rsidRPr="002729B1" w14:paraId="4403B9CC"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A025CB5"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30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7AB5C61"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Create a meta description that effectively communicates the main goal of our website to the users</w:t>
            </w:r>
          </w:p>
        </w:tc>
      </w:tr>
    </w:tbl>
    <w:p w14:paraId="5DFBA8AA" w14:textId="77777777" w:rsidR="002729B1" w:rsidRPr="002729B1" w:rsidRDefault="002729B1" w:rsidP="002729B1">
      <w:pPr>
        <w:shd w:val="clear" w:color="auto" w:fill="FFFFFF"/>
        <w:spacing w:after="100" w:afterAutospacing="1" w:line="240" w:lineRule="auto"/>
        <w:textAlignment w:val="baseline"/>
        <w:outlineLvl w:val="2"/>
        <w:rPr>
          <w:rFonts w:ascii="var(--h3-family)" w:eastAsia="Times New Roman" w:hAnsi="var(--h3-family)" w:cs="Times New Roman"/>
          <w:b/>
          <w:bCs/>
          <w:color w:val="141414"/>
          <w:kern w:val="0"/>
          <w:sz w:val="27"/>
          <w:szCs w:val="27"/>
          <w:lang w:eastAsia="en-IN"/>
          <w14:ligatures w14:val="none"/>
        </w:rPr>
      </w:pPr>
      <w:r w:rsidRPr="002729B1">
        <w:rPr>
          <w:rFonts w:ascii="var(--h3-family)" w:eastAsia="Times New Roman" w:hAnsi="var(--h3-family)" w:cs="Times New Roman"/>
          <w:b/>
          <w:bCs/>
          <w:color w:val="141414"/>
          <w:kern w:val="0"/>
          <w:sz w:val="27"/>
          <w:szCs w:val="27"/>
          <w:lang w:eastAsia="en-IN"/>
          <w14:ligatures w14:val="none"/>
        </w:rPr>
        <w:t>SEO Content Ideas Prompts </w:t>
      </w:r>
      <w:proofErr w:type="gramStart"/>
      <w:r w:rsidRPr="002729B1">
        <w:rPr>
          <w:rFonts w:ascii="var(--h3-family)" w:eastAsia="Times New Roman" w:hAnsi="var(--h3-family)" w:cs="Times New Roman"/>
          <w:b/>
          <w:bCs/>
          <w:color w:val="141414"/>
          <w:kern w:val="0"/>
          <w:sz w:val="27"/>
          <w:szCs w:val="27"/>
          <w:lang w:eastAsia="en-IN"/>
          <w14:ligatures w14:val="none"/>
        </w:rPr>
        <w:t>For</w:t>
      </w:r>
      <w:proofErr w:type="gramEnd"/>
      <w:r w:rsidRPr="002729B1">
        <w:rPr>
          <w:rFonts w:ascii="var(--h3-family)" w:eastAsia="Times New Roman" w:hAnsi="var(--h3-family)" w:cs="Times New Roman"/>
          <w:b/>
          <w:bCs/>
          <w:color w:val="141414"/>
          <w:kern w:val="0"/>
          <w:sz w:val="27"/>
          <w:szCs w:val="27"/>
          <w:lang w:eastAsia="en-IN"/>
          <w14:ligatures w14:val="none"/>
        </w:rPr>
        <w:t xml:space="preserve"> ChatGPT</w:t>
      </w:r>
    </w:p>
    <w:p w14:paraId="1A826EA2" w14:textId="71E38ADA" w:rsidR="002729B1" w:rsidRPr="002729B1" w:rsidRDefault="002729B1" w:rsidP="002729B1">
      <w:pPr>
        <w:shd w:val="clear" w:color="auto" w:fill="FFFFFF"/>
        <w:spacing w:after="0" w:line="240" w:lineRule="auto"/>
        <w:textAlignment w:val="baseline"/>
        <w:rPr>
          <w:rFonts w:ascii="Arial" w:eastAsia="Times New Roman" w:hAnsi="Arial" w:cs="Arial"/>
          <w:color w:val="141414"/>
          <w:kern w:val="0"/>
          <w:sz w:val="27"/>
          <w:szCs w:val="27"/>
          <w:lang w:eastAsia="en-IN"/>
          <w14:ligatures w14:val="none"/>
        </w:rPr>
      </w:pPr>
      <w:r w:rsidRPr="002729B1">
        <w:rPr>
          <w:rFonts w:ascii="Arial" w:eastAsia="Times New Roman" w:hAnsi="Arial" w:cs="Arial"/>
          <w:noProof/>
          <w:color w:val="141414"/>
          <w:kern w:val="0"/>
          <w:sz w:val="27"/>
          <w:szCs w:val="27"/>
          <w:lang w:eastAsia="en-IN"/>
          <w14:ligatures w14:val="none"/>
        </w:rPr>
        <w:drawing>
          <wp:inline distT="0" distB="0" distL="0" distR="0" wp14:anchorId="7892A7F2" wp14:editId="7A3582B0">
            <wp:extent cx="5731510" cy="2200910"/>
            <wp:effectExtent l="0" t="0" r="2540" b="8890"/>
            <wp:docPr id="207044868" name="Picture 24" descr="SEO Content Ideas Prompts For ChatG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O Content Ideas Prompts For ChatGP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2200910"/>
                    </a:xfrm>
                    <a:prstGeom prst="rect">
                      <a:avLst/>
                    </a:prstGeom>
                    <a:noFill/>
                    <a:ln>
                      <a:noFill/>
                    </a:ln>
                  </pic:spPr>
                </pic:pic>
              </a:graphicData>
            </a:graphic>
          </wp:inline>
        </w:drawing>
      </w:r>
    </w:p>
    <w:tbl>
      <w:tblPr>
        <w:tblW w:w="6196" w:type="dxa"/>
        <w:tblCellMar>
          <w:left w:w="0" w:type="dxa"/>
          <w:right w:w="0" w:type="dxa"/>
        </w:tblCellMar>
        <w:tblLook w:val="04A0" w:firstRow="1" w:lastRow="0" w:firstColumn="1" w:lastColumn="0" w:noHBand="0" w:noVBand="1"/>
      </w:tblPr>
      <w:tblGrid>
        <w:gridCol w:w="1312"/>
        <w:gridCol w:w="4884"/>
      </w:tblGrid>
      <w:tr w:rsidR="002729B1" w:rsidRPr="002729B1" w14:paraId="231B2118" w14:textId="77777777" w:rsidTr="002729B1">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8DAED68" w14:textId="77777777" w:rsidR="002729B1" w:rsidRPr="002729B1" w:rsidRDefault="002729B1" w:rsidP="002729B1">
            <w:pPr>
              <w:spacing w:after="0" w:line="240" w:lineRule="auto"/>
              <w:jc w:val="center"/>
              <w:rPr>
                <w:rFonts w:ascii="inherit" w:eastAsia="Times New Roman" w:hAnsi="inherit" w:cs="Times New Roman"/>
                <w:b/>
                <w:bCs/>
                <w:kern w:val="0"/>
                <w:sz w:val="23"/>
                <w:szCs w:val="23"/>
                <w:lang w:eastAsia="en-IN"/>
                <w14:ligatures w14:val="none"/>
              </w:rPr>
            </w:pPr>
            <w:r w:rsidRPr="002729B1">
              <w:rPr>
                <w:rFonts w:ascii="inherit" w:eastAsia="Times New Roman" w:hAnsi="inherit" w:cs="Times New Roman"/>
                <w:b/>
                <w:bCs/>
                <w:kern w:val="0"/>
                <w:sz w:val="23"/>
                <w:szCs w:val="23"/>
                <w:lang w:eastAsia="en-IN"/>
                <w14:ligatures w14:val="none"/>
              </w:rPr>
              <w:lastRenderedPageBreak/>
              <w:t>Serial Number</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1D27D3C" w14:textId="77777777" w:rsidR="002729B1" w:rsidRPr="002729B1" w:rsidRDefault="002729B1" w:rsidP="002729B1">
            <w:pPr>
              <w:spacing w:after="0" w:line="240" w:lineRule="auto"/>
              <w:jc w:val="center"/>
              <w:rPr>
                <w:rFonts w:ascii="inherit" w:eastAsia="Times New Roman" w:hAnsi="inherit" w:cs="Times New Roman"/>
                <w:b/>
                <w:bCs/>
                <w:kern w:val="0"/>
                <w:sz w:val="23"/>
                <w:szCs w:val="23"/>
                <w:lang w:eastAsia="en-IN"/>
                <w14:ligatures w14:val="none"/>
              </w:rPr>
            </w:pPr>
            <w:r w:rsidRPr="002729B1">
              <w:rPr>
                <w:rFonts w:ascii="inherit" w:eastAsia="Times New Roman" w:hAnsi="inherit" w:cs="Times New Roman"/>
                <w:b/>
                <w:bCs/>
                <w:kern w:val="0"/>
                <w:sz w:val="23"/>
                <w:szCs w:val="23"/>
                <w:lang w:eastAsia="en-IN"/>
                <w14:ligatures w14:val="none"/>
              </w:rPr>
              <w:t>SEO Content Ideas Prompts </w:t>
            </w:r>
            <w:proofErr w:type="gramStart"/>
            <w:r w:rsidRPr="002729B1">
              <w:rPr>
                <w:rFonts w:ascii="inherit" w:eastAsia="Times New Roman" w:hAnsi="inherit" w:cs="Times New Roman"/>
                <w:b/>
                <w:bCs/>
                <w:kern w:val="0"/>
                <w:sz w:val="23"/>
                <w:szCs w:val="23"/>
                <w:lang w:eastAsia="en-IN"/>
                <w14:ligatures w14:val="none"/>
              </w:rPr>
              <w:t>For</w:t>
            </w:r>
            <w:proofErr w:type="gramEnd"/>
            <w:r w:rsidRPr="002729B1">
              <w:rPr>
                <w:rFonts w:ascii="inherit" w:eastAsia="Times New Roman" w:hAnsi="inherit" w:cs="Times New Roman"/>
                <w:b/>
                <w:bCs/>
                <w:kern w:val="0"/>
                <w:sz w:val="23"/>
                <w:szCs w:val="23"/>
                <w:lang w:eastAsia="en-IN"/>
                <w14:ligatures w14:val="none"/>
              </w:rPr>
              <w:t xml:space="preserve"> ChatGPT</w:t>
            </w:r>
          </w:p>
        </w:tc>
      </w:tr>
      <w:tr w:rsidR="002729B1" w:rsidRPr="002729B1" w14:paraId="4E0DF16B"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2D15555"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31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3C37FE3"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Generate a list of keywords related to [topic]</w:t>
            </w:r>
          </w:p>
        </w:tc>
      </w:tr>
      <w:tr w:rsidR="002729B1" w:rsidRPr="002729B1" w14:paraId="4D8FC723"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7F37A6E"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32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2AC784C"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Research and provide a summary of the top 10 trending articles on [topic] in the past month</w:t>
            </w:r>
          </w:p>
        </w:tc>
      </w:tr>
      <w:tr w:rsidR="002729B1" w:rsidRPr="002729B1" w14:paraId="1497681F"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FD76727"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33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59D0A0D"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Write a list of frequently asked questions about [topic]</w:t>
            </w:r>
          </w:p>
        </w:tc>
      </w:tr>
      <w:tr w:rsidR="002729B1" w:rsidRPr="002729B1" w14:paraId="508FF2F9"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F82271C"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34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F231958"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Provide a list of industry influencers and thought leaders in the field of [topic]</w:t>
            </w:r>
          </w:p>
        </w:tc>
      </w:tr>
      <w:tr w:rsidR="002729B1" w:rsidRPr="002729B1" w14:paraId="10494707"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D692887"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35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644965E"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Write a list of statistics and data related to [topic]</w:t>
            </w:r>
          </w:p>
        </w:tc>
      </w:tr>
      <w:tr w:rsidR="002729B1" w:rsidRPr="002729B1" w14:paraId="560E201A"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63697D4"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36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76B9A5F"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Research and provide a comparison of the top 3 competitors in [industry] and their SEO strategies</w:t>
            </w:r>
          </w:p>
        </w:tc>
      </w:tr>
      <w:tr w:rsidR="002729B1" w:rsidRPr="002729B1" w14:paraId="2AA705C9"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6F26D5E"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37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D5AACE1"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Give a list of the top 10 blogs that rank well for the keyword [keyword]</w:t>
            </w:r>
          </w:p>
        </w:tc>
      </w:tr>
      <w:tr w:rsidR="002729B1" w:rsidRPr="002729B1" w14:paraId="78078A66"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495C5E3"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38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0D57572"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Research and provide a list of potential link building opportunities for a website in [industry]</w:t>
            </w:r>
          </w:p>
        </w:tc>
      </w:tr>
      <w:tr w:rsidR="002729B1" w:rsidRPr="002729B1" w14:paraId="0EA46B82"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4557226"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39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D0908D3"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Write a list of long-tail keywords related to [topic]</w:t>
            </w:r>
          </w:p>
        </w:tc>
      </w:tr>
      <w:tr w:rsidR="002729B1" w:rsidRPr="002729B1" w14:paraId="3BFE6FA6"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4BD2095"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40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697E378"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Research and provide a list of potential guest post opportunities for a website in [industry]</w:t>
            </w:r>
          </w:p>
        </w:tc>
      </w:tr>
    </w:tbl>
    <w:p w14:paraId="2B0E134A" w14:textId="77777777" w:rsidR="002729B1" w:rsidRPr="002729B1" w:rsidRDefault="002729B1" w:rsidP="002729B1">
      <w:pPr>
        <w:shd w:val="clear" w:color="auto" w:fill="FFFFFF"/>
        <w:spacing w:after="100" w:afterAutospacing="1" w:line="240" w:lineRule="auto"/>
        <w:textAlignment w:val="baseline"/>
        <w:outlineLvl w:val="2"/>
        <w:rPr>
          <w:rFonts w:ascii="var(--h3-family)" w:eastAsia="Times New Roman" w:hAnsi="var(--h3-family)" w:cs="Times New Roman"/>
          <w:b/>
          <w:bCs/>
          <w:color w:val="141414"/>
          <w:kern w:val="0"/>
          <w:sz w:val="27"/>
          <w:szCs w:val="27"/>
          <w:lang w:eastAsia="en-IN"/>
          <w14:ligatures w14:val="none"/>
        </w:rPr>
      </w:pPr>
      <w:r w:rsidRPr="002729B1">
        <w:rPr>
          <w:rFonts w:ascii="var(--h3-family)" w:eastAsia="Times New Roman" w:hAnsi="var(--h3-family)" w:cs="Times New Roman"/>
          <w:b/>
          <w:bCs/>
          <w:color w:val="141414"/>
          <w:kern w:val="0"/>
          <w:sz w:val="27"/>
          <w:szCs w:val="27"/>
          <w:lang w:eastAsia="en-IN"/>
          <w14:ligatures w14:val="none"/>
        </w:rPr>
        <w:t xml:space="preserve">ChatGPT Prompts </w:t>
      </w:r>
      <w:proofErr w:type="gramStart"/>
      <w:r w:rsidRPr="002729B1">
        <w:rPr>
          <w:rFonts w:ascii="var(--h3-family)" w:eastAsia="Times New Roman" w:hAnsi="var(--h3-family)" w:cs="Times New Roman"/>
          <w:b/>
          <w:bCs/>
          <w:color w:val="141414"/>
          <w:kern w:val="0"/>
          <w:sz w:val="27"/>
          <w:szCs w:val="27"/>
          <w:lang w:eastAsia="en-IN"/>
          <w14:ligatures w14:val="none"/>
        </w:rPr>
        <w:t>To</w:t>
      </w:r>
      <w:proofErr w:type="gramEnd"/>
      <w:r w:rsidRPr="002729B1">
        <w:rPr>
          <w:rFonts w:ascii="var(--h3-family)" w:eastAsia="Times New Roman" w:hAnsi="var(--h3-family)" w:cs="Times New Roman"/>
          <w:b/>
          <w:bCs/>
          <w:color w:val="141414"/>
          <w:kern w:val="0"/>
          <w:sz w:val="27"/>
          <w:szCs w:val="27"/>
          <w:lang w:eastAsia="en-IN"/>
          <w14:ligatures w14:val="none"/>
        </w:rPr>
        <w:t xml:space="preserve"> Get Topic Ideas</w:t>
      </w:r>
    </w:p>
    <w:tbl>
      <w:tblPr>
        <w:tblW w:w="6196" w:type="dxa"/>
        <w:tblCellMar>
          <w:left w:w="0" w:type="dxa"/>
          <w:right w:w="0" w:type="dxa"/>
        </w:tblCellMar>
        <w:tblLook w:val="04A0" w:firstRow="1" w:lastRow="0" w:firstColumn="1" w:lastColumn="0" w:noHBand="0" w:noVBand="1"/>
      </w:tblPr>
      <w:tblGrid>
        <w:gridCol w:w="1332"/>
        <w:gridCol w:w="4864"/>
      </w:tblGrid>
      <w:tr w:rsidR="002729B1" w:rsidRPr="002729B1" w14:paraId="47A915F3" w14:textId="77777777" w:rsidTr="002729B1">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606CB82" w14:textId="77777777" w:rsidR="002729B1" w:rsidRPr="002729B1" w:rsidRDefault="002729B1" w:rsidP="002729B1">
            <w:pPr>
              <w:spacing w:after="0" w:line="240" w:lineRule="auto"/>
              <w:jc w:val="center"/>
              <w:rPr>
                <w:rFonts w:ascii="inherit" w:eastAsia="Times New Roman" w:hAnsi="inherit" w:cs="Times New Roman"/>
                <w:b/>
                <w:bCs/>
                <w:kern w:val="0"/>
                <w:sz w:val="23"/>
                <w:szCs w:val="23"/>
                <w:lang w:eastAsia="en-IN"/>
                <w14:ligatures w14:val="none"/>
              </w:rPr>
            </w:pPr>
            <w:r w:rsidRPr="002729B1">
              <w:rPr>
                <w:rFonts w:ascii="inherit" w:eastAsia="Times New Roman" w:hAnsi="inherit" w:cs="Times New Roman"/>
                <w:b/>
                <w:bCs/>
                <w:kern w:val="0"/>
                <w:sz w:val="23"/>
                <w:szCs w:val="23"/>
                <w:lang w:eastAsia="en-IN"/>
                <w14:ligatures w14:val="none"/>
              </w:rPr>
              <w:t>Serial Number</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DBA1AF5" w14:textId="77777777" w:rsidR="002729B1" w:rsidRPr="002729B1" w:rsidRDefault="002729B1" w:rsidP="002729B1">
            <w:pPr>
              <w:spacing w:after="0" w:line="240" w:lineRule="auto"/>
              <w:jc w:val="center"/>
              <w:rPr>
                <w:rFonts w:ascii="inherit" w:eastAsia="Times New Roman" w:hAnsi="inherit" w:cs="Times New Roman"/>
                <w:b/>
                <w:bCs/>
                <w:kern w:val="0"/>
                <w:sz w:val="23"/>
                <w:szCs w:val="23"/>
                <w:lang w:eastAsia="en-IN"/>
                <w14:ligatures w14:val="none"/>
              </w:rPr>
            </w:pPr>
            <w:r w:rsidRPr="002729B1">
              <w:rPr>
                <w:rFonts w:ascii="inherit" w:eastAsia="Times New Roman" w:hAnsi="inherit" w:cs="Times New Roman"/>
                <w:b/>
                <w:bCs/>
                <w:kern w:val="0"/>
                <w:sz w:val="23"/>
                <w:szCs w:val="23"/>
                <w:lang w:eastAsia="en-IN"/>
                <w14:ligatures w14:val="none"/>
              </w:rPr>
              <w:t>Prompts To Get Topic Ideas</w:t>
            </w:r>
          </w:p>
        </w:tc>
      </w:tr>
      <w:tr w:rsidR="002729B1" w:rsidRPr="002729B1" w14:paraId="07BEED87"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CBBE92A"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41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FECBA97"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Generate 5 blog post ideas for improving local SEO for small businesses.</w:t>
            </w:r>
          </w:p>
        </w:tc>
      </w:tr>
      <w:tr w:rsidR="002729B1" w:rsidRPr="002729B1" w14:paraId="318736BA"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2AB1023"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lastRenderedPageBreak/>
              <w:t>42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796DC1E"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Come up with 7 ways to optimize a blog post for voice search.</w:t>
            </w:r>
          </w:p>
        </w:tc>
      </w:tr>
      <w:tr w:rsidR="002729B1" w:rsidRPr="002729B1" w14:paraId="168DA561"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B4B5084"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43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35CB4B8"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Create a list of 10 long-tail keywords for a fashion and beauty blog.</w:t>
            </w:r>
          </w:p>
        </w:tc>
      </w:tr>
      <w:tr w:rsidR="002729B1" w:rsidRPr="002729B1" w14:paraId="53EAF1D1"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30E25FF"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44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0D48479"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Generate a list of topic ideas for creating a series of blog posts on sustainable living.</w:t>
            </w:r>
          </w:p>
        </w:tc>
      </w:tr>
      <w:tr w:rsidR="002729B1" w:rsidRPr="002729B1" w14:paraId="134BC010"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74BD349"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45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2F59B18"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Generate a list of 5 blog post ideas for a B2B SaaS company’s blog.</w:t>
            </w:r>
          </w:p>
        </w:tc>
      </w:tr>
      <w:tr w:rsidR="002729B1" w:rsidRPr="002729B1" w14:paraId="60C67756"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C13DF35"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46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166D358"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Create a list of 7 blog post titles for a real estate website’s blog on home buying and selling tips.</w:t>
            </w:r>
          </w:p>
        </w:tc>
      </w:tr>
      <w:tr w:rsidR="002729B1" w:rsidRPr="002729B1" w14:paraId="02E0E857"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8DD0A11"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47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2D7FBBB"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Generate a list of 10 blog post ideas for a personal finance blog.</w:t>
            </w:r>
          </w:p>
        </w:tc>
      </w:tr>
      <w:tr w:rsidR="002729B1" w:rsidRPr="002729B1" w14:paraId="11629472"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93DF5F3"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48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911226E"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Create a list of 5 blog post ideas for a food blog on plant-based recipes and nutrition.</w:t>
            </w:r>
          </w:p>
        </w:tc>
      </w:tr>
    </w:tbl>
    <w:p w14:paraId="0DE59061" w14:textId="77777777" w:rsidR="002729B1" w:rsidRPr="002729B1" w:rsidRDefault="002729B1" w:rsidP="002729B1">
      <w:pPr>
        <w:shd w:val="clear" w:color="auto" w:fill="FFFFFF"/>
        <w:spacing w:after="100" w:afterAutospacing="1" w:line="240" w:lineRule="auto"/>
        <w:textAlignment w:val="baseline"/>
        <w:outlineLvl w:val="2"/>
        <w:rPr>
          <w:rFonts w:ascii="var(--h3-family)" w:eastAsia="Times New Roman" w:hAnsi="var(--h3-family)" w:cs="Times New Roman"/>
          <w:b/>
          <w:bCs/>
          <w:color w:val="141414"/>
          <w:kern w:val="0"/>
          <w:sz w:val="27"/>
          <w:szCs w:val="27"/>
          <w:lang w:eastAsia="en-IN"/>
          <w14:ligatures w14:val="none"/>
        </w:rPr>
      </w:pPr>
      <w:r w:rsidRPr="002729B1">
        <w:rPr>
          <w:rFonts w:ascii="var(--h3-family)" w:eastAsia="Times New Roman" w:hAnsi="var(--h3-family)" w:cs="Times New Roman"/>
          <w:b/>
          <w:bCs/>
          <w:color w:val="141414"/>
          <w:kern w:val="0"/>
          <w:sz w:val="27"/>
          <w:szCs w:val="27"/>
          <w:lang w:eastAsia="en-IN"/>
          <w14:ligatures w14:val="none"/>
        </w:rPr>
        <w:t xml:space="preserve">ChatGPT Prompts </w:t>
      </w:r>
      <w:proofErr w:type="gramStart"/>
      <w:r w:rsidRPr="002729B1">
        <w:rPr>
          <w:rFonts w:ascii="var(--h3-family)" w:eastAsia="Times New Roman" w:hAnsi="var(--h3-family)" w:cs="Times New Roman"/>
          <w:b/>
          <w:bCs/>
          <w:color w:val="141414"/>
          <w:kern w:val="0"/>
          <w:sz w:val="27"/>
          <w:szCs w:val="27"/>
          <w:lang w:eastAsia="en-IN"/>
          <w14:ligatures w14:val="none"/>
        </w:rPr>
        <w:t>To</w:t>
      </w:r>
      <w:proofErr w:type="gramEnd"/>
      <w:r w:rsidRPr="002729B1">
        <w:rPr>
          <w:rFonts w:ascii="var(--h3-family)" w:eastAsia="Times New Roman" w:hAnsi="var(--h3-family)" w:cs="Times New Roman"/>
          <w:b/>
          <w:bCs/>
          <w:color w:val="141414"/>
          <w:kern w:val="0"/>
          <w:sz w:val="27"/>
          <w:szCs w:val="27"/>
          <w:lang w:eastAsia="en-IN"/>
          <w14:ligatures w14:val="none"/>
        </w:rPr>
        <w:t xml:space="preserve"> Create Awesome Blog Outlines</w:t>
      </w:r>
    </w:p>
    <w:p w14:paraId="3AE0827D" w14:textId="28FDAECA" w:rsidR="002729B1" w:rsidRPr="002729B1" w:rsidRDefault="002729B1" w:rsidP="002729B1">
      <w:pPr>
        <w:shd w:val="clear" w:color="auto" w:fill="FFFFFF"/>
        <w:spacing w:after="0" w:line="240" w:lineRule="auto"/>
        <w:textAlignment w:val="baseline"/>
        <w:rPr>
          <w:rFonts w:ascii="Arial" w:eastAsia="Times New Roman" w:hAnsi="Arial" w:cs="Arial"/>
          <w:color w:val="141414"/>
          <w:kern w:val="0"/>
          <w:sz w:val="27"/>
          <w:szCs w:val="27"/>
          <w:lang w:eastAsia="en-IN"/>
          <w14:ligatures w14:val="none"/>
        </w:rPr>
      </w:pPr>
      <w:r w:rsidRPr="002729B1">
        <w:rPr>
          <w:rFonts w:ascii="Arial" w:eastAsia="Times New Roman" w:hAnsi="Arial" w:cs="Arial"/>
          <w:noProof/>
          <w:color w:val="141414"/>
          <w:kern w:val="0"/>
          <w:sz w:val="27"/>
          <w:szCs w:val="27"/>
          <w:lang w:eastAsia="en-IN"/>
          <w14:ligatures w14:val="none"/>
        </w:rPr>
        <w:lastRenderedPageBreak/>
        <w:drawing>
          <wp:inline distT="0" distB="0" distL="0" distR="0" wp14:anchorId="2D41DFE8" wp14:editId="5821EFE9">
            <wp:extent cx="5731510" cy="4318000"/>
            <wp:effectExtent l="0" t="0" r="2540" b="6350"/>
            <wp:docPr id="1831453332" name="Picture 23" descr="ChatGPT Prompts To Create Awesome Blog Out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hatGPT Prompts To Create Awesome Blog Outline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318000"/>
                    </a:xfrm>
                    <a:prstGeom prst="rect">
                      <a:avLst/>
                    </a:prstGeom>
                    <a:noFill/>
                    <a:ln>
                      <a:noFill/>
                    </a:ln>
                  </pic:spPr>
                </pic:pic>
              </a:graphicData>
            </a:graphic>
          </wp:inline>
        </w:drawing>
      </w:r>
    </w:p>
    <w:tbl>
      <w:tblPr>
        <w:tblW w:w="6196" w:type="dxa"/>
        <w:tblCellMar>
          <w:left w:w="0" w:type="dxa"/>
          <w:right w:w="0" w:type="dxa"/>
        </w:tblCellMar>
        <w:tblLook w:val="04A0" w:firstRow="1" w:lastRow="0" w:firstColumn="1" w:lastColumn="0" w:noHBand="0" w:noVBand="1"/>
      </w:tblPr>
      <w:tblGrid>
        <w:gridCol w:w="1298"/>
        <w:gridCol w:w="4898"/>
      </w:tblGrid>
      <w:tr w:rsidR="002729B1" w:rsidRPr="002729B1" w14:paraId="7721BF8F" w14:textId="77777777" w:rsidTr="002729B1">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1FABBCE" w14:textId="77777777" w:rsidR="002729B1" w:rsidRPr="002729B1" w:rsidRDefault="002729B1" w:rsidP="002729B1">
            <w:pPr>
              <w:spacing w:after="0" w:line="240" w:lineRule="auto"/>
              <w:jc w:val="center"/>
              <w:rPr>
                <w:rFonts w:ascii="inherit" w:eastAsia="Times New Roman" w:hAnsi="inherit" w:cs="Times New Roman"/>
                <w:b/>
                <w:bCs/>
                <w:kern w:val="0"/>
                <w:sz w:val="23"/>
                <w:szCs w:val="23"/>
                <w:lang w:eastAsia="en-IN"/>
                <w14:ligatures w14:val="none"/>
              </w:rPr>
            </w:pPr>
            <w:r w:rsidRPr="002729B1">
              <w:rPr>
                <w:rFonts w:ascii="inherit" w:eastAsia="Times New Roman" w:hAnsi="inherit" w:cs="Times New Roman"/>
                <w:b/>
                <w:bCs/>
                <w:kern w:val="0"/>
                <w:sz w:val="23"/>
                <w:szCs w:val="23"/>
                <w:lang w:eastAsia="en-IN"/>
                <w14:ligatures w14:val="none"/>
              </w:rPr>
              <w:t>Serial Number</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B03AD72" w14:textId="77777777" w:rsidR="002729B1" w:rsidRPr="002729B1" w:rsidRDefault="002729B1" w:rsidP="002729B1">
            <w:pPr>
              <w:spacing w:after="0" w:line="240" w:lineRule="auto"/>
              <w:jc w:val="center"/>
              <w:rPr>
                <w:rFonts w:ascii="inherit" w:eastAsia="Times New Roman" w:hAnsi="inherit" w:cs="Times New Roman"/>
                <w:b/>
                <w:bCs/>
                <w:kern w:val="0"/>
                <w:sz w:val="23"/>
                <w:szCs w:val="23"/>
                <w:lang w:eastAsia="en-IN"/>
                <w14:ligatures w14:val="none"/>
              </w:rPr>
            </w:pPr>
            <w:r w:rsidRPr="002729B1">
              <w:rPr>
                <w:rFonts w:ascii="inherit" w:eastAsia="Times New Roman" w:hAnsi="inherit" w:cs="Times New Roman"/>
                <w:b/>
                <w:bCs/>
                <w:kern w:val="0"/>
                <w:sz w:val="23"/>
                <w:szCs w:val="23"/>
                <w:lang w:eastAsia="en-IN"/>
                <w14:ligatures w14:val="none"/>
              </w:rPr>
              <w:t>Prompts To Create Awesome Blog Outlines</w:t>
            </w:r>
          </w:p>
        </w:tc>
      </w:tr>
      <w:tr w:rsidR="002729B1" w:rsidRPr="002729B1" w14:paraId="294D5518"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4BEC649"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49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5C9C9BF"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Write a detailed blog outline with H2, H3, subheadings, and bullet points about the topic [TOPIC]</w:t>
            </w:r>
          </w:p>
        </w:tc>
      </w:tr>
      <w:tr w:rsidR="002729B1" w:rsidRPr="002729B1" w14:paraId="5E74036A"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6C62FBF"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50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C226470"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Create an outline for a blog post on the topic of ‘The benefits of incorporating AI in SEO’</w:t>
            </w:r>
          </w:p>
        </w:tc>
      </w:tr>
      <w:tr w:rsidR="002729B1" w:rsidRPr="002729B1" w14:paraId="0395671E"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3B3D479"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51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4EAED10"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Outline a blog post on ‘The future of SEO: How voice search and virtual assistants are changing the game’</w:t>
            </w:r>
          </w:p>
        </w:tc>
      </w:tr>
      <w:tr w:rsidR="002729B1" w:rsidRPr="002729B1" w14:paraId="7787E5FE"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5A19762"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52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33947E4"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Generate an outline for a blog post on ‘The impact of social media on SEO and how to leverage it’</w:t>
            </w:r>
          </w:p>
        </w:tc>
      </w:tr>
      <w:tr w:rsidR="002729B1" w:rsidRPr="002729B1" w14:paraId="39218820"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38F3E54"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53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956FC80"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Develop an outline for a blog post on ‘Keyword research: The foundation of a strong SEO strategy’</w:t>
            </w:r>
          </w:p>
        </w:tc>
      </w:tr>
      <w:tr w:rsidR="002729B1" w:rsidRPr="002729B1" w14:paraId="6DD7083F"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670145B"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lastRenderedPageBreak/>
              <w:t>54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4C9D402"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Create an outline for a blog post on ‘The importance of local SEO for small businesses’</w:t>
            </w:r>
          </w:p>
        </w:tc>
      </w:tr>
      <w:tr w:rsidR="002729B1" w:rsidRPr="002729B1" w14:paraId="0F9DDBA5"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D644994"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55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B6793CC"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Outline a blog post on ‘The role of backlinks in SEO and how to acquire them’</w:t>
            </w:r>
          </w:p>
        </w:tc>
      </w:tr>
      <w:tr w:rsidR="002729B1" w:rsidRPr="002729B1" w14:paraId="31ED89DE"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5FFF6F3"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56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7B18FFC"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Generate an outline for a blog post on ‘The impact of technical SEO on website ranking’</w:t>
            </w:r>
          </w:p>
        </w:tc>
      </w:tr>
      <w:tr w:rsidR="002729B1" w:rsidRPr="002729B1" w14:paraId="6F4823E4"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0CEE2E4"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57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BE3051E"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Develop an outline for a blog post on ‘The benefits of long-tail keywords for SEO’</w:t>
            </w:r>
          </w:p>
        </w:tc>
      </w:tr>
      <w:tr w:rsidR="002729B1" w:rsidRPr="002729B1" w14:paraId="43F232A1"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D95DEEC"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58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995D3FC"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Create an outline for a blog post on ‘The future of SEO: The rise of visual search’</w:t>
            </w:r>
          </w:p>
        </w:tc>
      </w:tr>
      <w:tr w:rsidR="002729B1" w:rsidRPr="002729B1" w14:paraId="6348A97A"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D8D1A4A"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59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9364D84"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Outline a blog post on ‘The importance of mobile optimization in SEO’</w:t>
            </w:r>
          </w:p>
        </w:tc>
      </w:tr>
    </w:tbl>
    <w:p w14:paraId="759A9611" w14:textId="77777777" w:rsidR="002729B1" w:rsidRPr="002729B1" w:rsidRDefault="002729B1" w:rsidP="002729B1">
      <w:pPr>
        <w:shd w:val="clear" w:color="auto" w:fill="FFFFFF"/>
        <w:spacing w:after="100" w:afterAutospacing="1" w:line="240" w:lineRule="auto"/>
        <w:textAlignment w:val="baseline"/>
        <w:outlineLvl w:val="2"/>
        <w:rPr>
          <w:rFonts w:ascii="var(--h3-family)" w:eastAsia="Times New Roman" w:hAnsi="var(--h3-family)" w:cs="Times New Roman"/>
          <w:b/>
          <w:bCs/>
          <w:color w:val="141414"/>
          <w:kern w:val="0"/>
          <w:sz w:val="27"/>
          <w:szCs w:val="27"/>
          <w:lang w:eastAsia="en-IN"/>
          <w14:ligatures w14:val="none"/>
        </w:rPr>
      </w:pPr>
      <w:r w:rsidRPr="002729B1">
        <w:rPr>
          <w:rFonts w:ascii="var(--h3-family)" w:eastAsia="Times New Roman" w:hAnsi="var(--h3-family)" w:cs="Times New Roman"/>
          <w:b/>
          <w:bCs/>
          <w:color w:val="141414"/>
          <w:kern w:val="0"/>
          <w:sz w:val="27"/>
          <w:szCs w:val="27"/>
          <w:lang w:eastAsia="en-IN"/>
          <w14:ligatures w14:val="none"/>
        </w:rPr>
        <w:t xml:space="preserve">ChatGPT Prompts </w:t>
      </w:r>
      <w:proofErr w:type="gramStart"/>
      <w:r w:rsidRPr="002729B1">
        <w:rPr>
          <w:rFonts w:ascii="var(--h3-family)" w:eastAsia="Times New Roman" w:hAnsi="var(--h3-family)" w:cs="Times New Roman"/>
          <w:b/>
          <w:bCs/>
          <w:color w:val="141414"/>
          <w:kern w:val="0"/>
          <w:sz w:val="27"/>
          <w:szCs w:val="27"/>
          <w:lang w:eastAsia="en-IN"/>
          <w14:ligatures w14:val="none"/>
        </w:rPr>
        <w:t>To</w:t>
      </w:r>
      <w:proofErr w:type="gramEnd"/>
      <w:r w:rsidRPr="002729B1">
        <w:rPr>
          <w:rFonts w:ascii="var(--h3-family)" w:eastAsia="Times New Roman" w:hAnsi="var(--h3-family)" w:cs="Times New Roman"/>
          <w:b/>
          <w:bCs/>
          <w:color w:val="141414"/>
          <w:kern w:val="0"/>
          <w:sz w:val="27"/>
          <w:szCs w:val="27"/>
          <w:lang w:eastAsia="en-IN"/>
          <w14:ligatures w14:val="none"/>
        </w:rPr>
        <w:t xml:space="preserve"> Create FAQs</w:t>
      </w:r>
    </w:p>
    <w:p w14:paraId="467C07D5" w14:textId="10FB27FE" w:rsidR="002729B1" w:rsidRPr="002729B1" w:rsidRDefault="002729B1" w:rsidP="002729B1">
      <w:pPr>
        <w:shd w:val="clear" w:color="auto" w:fill="FFFFFF"/>
        <w:spacing w:after="0" w:line="240" w:lineRule="auto"/>
        <w:textAlignment w:val="baseline"/>
        <w:rPr>
          <w:rFonts w:ascii="Arial" w:eastAsia="Times New Roman" w:hAnsi="Arial" w:cs="Arial"/>
          <w:color w:val="141414"/>
          <w:kern w:val="0"/>
          <w:sz w:val="27"/>
          <w:szCs w:val="27"/>
          <w:lang w:eastAsia="en-IN"/>
          <w14:ligatures w14:val="none"/>
        </w:rPr>
      </w:pPr>
      <w:r w:rsidRPr="002729B1">
        <w:rPr>
          <w:rFonts w:ascii="Arial" w:eastAsia="Times New Roman" w:hAnsi="Arial" w:cs="Arial"/>
          <w:noProof/>
          <w:color w:val="141414"/>
          <w:kern w:val="0"/>
          <w:sz w:val="27"/>
          <w:szCs w:val="27"/>
          <w:lang w:eastAsia="en-IN"/>
          <w14:ligatures w14:val="none"/>
        </w:rPr>
        <w:drawing>
          <wp:inline distT="0" distB="0" distL="0" distR="0" wp14:anchorId="53379DD3" wp14:editId="0F3F786A">
            <wp:extent cx="5731510" cy="2170430"/>
            <wp:effectExtent l="0" t="0" r="2540" b="1270"/>
            <wp:docPr id="1888177809" name="Picture 22" descr="Chat GPT Prompts To Create FA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hat GPT Prompts To Create FAQ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170430"/>
                    </a:xfrm>
                    <a:prstGeom prst="rect">
                      <a:avLst/>
                    </a:prstGeom>
                    <a:noFill/>
                    <a:ln>
                      <a:noFill/>
                    </a:ln>
                  </pic:spPr>
                </pic:pic>
              </a:graphicData>
            </a:graphic>
          </wp:inline>
        </w:drawing>
      </w:r>
    </w:p>
    <w:p w14:paraId="1F454162" w14:textId="77777777" w:rsidR="002729B1" w:rsidRPr="002729B1" w:rsidRDefault="002729B1" w:rsidP="002729B1">
      <w:pPr>
        <w:numPr>
          <w:ilvl w:val="0"/>
          <w:numId w:val="9"/>
        </w:numPr>
        <w:shd w:val="clear" w:color="auto" w:fill="FFFFFF"/>
        <w:spacing w:before="100" w:beforeAutospacing="1" w:after="100" w:afterAutospacing="1" w:line="240" w:lineRule="auto"/>
        <w:textAlignment w:val="baseline"/>
        <w:rPr>
          <w:rFonts w:ascii="inherit" w:eastAsia="Times New Roman" w:hAnsi="inherit" w:cs="Arial"/>
          <w:color w:val="141414"/>
          <w:kern w:val="0"/>
          <w:sz w:val="27"/>
          <w:szCs w:val="27"/>
          <w:lang w:eastAsia="en-IN"/>
          <w14:ligatures w14:val="none"/>
        </w:rPr>
      </w:pPr>
      <w:r w:rsidRPr="002729B1">
        <w:rPr>
          <w:rFonts w:ascii="inherit" w:eastAsia="Times New Roman" w:hAnsi="inherit" w:cs="Arial"/>
          <w:color w:val="141414"/>
          <w:kern w:val="0"/>
          <w:sz w:val="27"/>
          <w:szCs w:val="27"/>
          <w:lang w:eastAsia="en-IN"/>
          <w14:ligatures w14:val="none"/>
        </w:rPr>
        <w:t>“What are the most common questions people ask about [TOPIC]?”</w:t>
      </w:r>
    </w:p>
    <w:p w14:paraId="3EEA1F9F" w14:textId="77777777" w:rsidR="002729B1" w:rsidRPr="002729B1" w:rsidRDefault="002729B1" w:rsidP="002729B1">
      <w:pPr>
        <w:numPr>
          <w:ilvl w:val="0"/>
          <w:numId w:val="9"/>
        </w:numPr>
        <w:shd w:val="clear" w:color="auto" w:fill="FFFFFF"/>
        <w:spacing w:before="100" w:beforeAutospacing="1" w:after="100" w:afterAutospacing="1" w:line="240" w:lineRule="auto"/>
        <w:textAlignment w:val="baseline"/>
        <w:rPr>
          <w:rFonts w:ascii="inherit" w:eastAsia="Times New Roman" w:hAnsi="inherit" w:cs="Arial"/>
          <w:color w:val="141414"/>
          <w:kern w:val="0"/>
          <w:sz w:val="27"/>
          <w:szCs w:val="27"/>
          <w:lang w:eastAsia="en-IN"/>
          <w14:ligatures w14:val="none"/>
        </w:rPr>
      </w:pPr>
      <w:r w:rsidRPr="002729B1">
        <w:rPr>
          <w:rFonts w:ascii="inherit" w:eastAsia="Times New Roman" w:hAnsi="inherit" w:cs="Arial"/>
          <w:color w:val="141414"/>
          <w:kern w:val="0"/>
          <w:sz w:val="27"/>
          <w:szCs w:val="27"/>
          <w:lang w:eastAsia="en-IN"/>
          <w14:ligatures w14:val="none"/>
        </w:rPr>
        <w:t>“Write a list of Frequently Asked Questions for the keyword [TOPIC]”</w:t>
      </w:r>
    </w:p>
    <w:p w14:paraId="36CBFA7E" w14:textId="77777777" w:rsidR="002729B1" w:rsidRPr="002729B1" w:rsidRDefault="002729B1" w:rsidP="002729B1">
      <w:pPr>
        <w:shd w:val="clear" w:color="auto" w:fill="FFFFFF"/>
        <w:spacing w:after="100" w:afterAutospacing="1" w:line="240" w:lineRule="auto"/>
        <w:textAlignment w:val="baseline"/>
        <w:outlineLvl w:val="2"/>
        <w:rPr>
          <w:rFonts w:ascii="var(--h3-family)" w:eastAsia="Times New Roman" w:hAnsi="var(--h3-family)" w:cs="Times New Roman"/>
          <w:b/>
          <w:bCs/>
          <w:color w:val="141414"/>
          <w:kern w:val="0"/>
          <w:sz w:val="27"/>
          <w:szCs w:val="27"/>
          <w:lang w:eastAsia="en-IN"/>
          <w14:ligatures w14:val="none"/>
        </w:rPr>
      </w:pPr>
      <w:r w:rsidRPr="002729B1">
        <w:rPr>
          <w:rFonts w:ascii="var(--h3-family)" w:eastAsia="Times New Roman" w:hAnsi="var(--h3-family)" w:cs="Times New Roman"/>
          <w:b/>
          <w:bCs/>
          <w:color w:val="141414"/>
          <w:kern w:val="0"/>
          <w:sz w:val="27"/>
          <w:szCs w:val="27"/>
          <w:lang w:eastAsia="en-IN"/>
          <w14:ligatures w14:val="none"/>
        </w:rPr>
        <w:t xml:space="preserve">ChatGPT Prompts </w:t>
      </w:r>
      <w:proofErr w:type="gramStart"/>
      <w:r w:rsidRPr="002729B1">
        <w:rPr>
          <w:rFonts w:ascii="var(--h3-family)" w:eastAsia="Times New Roman" w:hAnsi="var(--h3-family)" w:cs="Times New Roman"/>
          <w:b/>
          <w:bCs/>
          <w:color w:val="141414"/>
          <w:kern w:val="0"/>
          <w:sz w:val="27"/>
          <w:szCs w:val="27"/>
          <w:lang w:eastAsia="en-IN"/>
          <w14:ligatures w14:val="none"/>
        </w:rPr>
        <w:t>To</w:t>
      </w:r>
      <w:proofErr w:type="gramEnd"/>
      <w:r w:rsidRPr="002729B1">
        <w:rPr>
          <w:rFonts w:ascii="var(--h3-family)" w:eastAsia="Times New Roman" w:hAnsi="var(--h3-family)" w:cs="Times New Roman"/>
          <w:b/>
          <w:bCs/>
          <w:color w:val="141414"/>
          <w:kern w:val="0"/>
          <w:sz w:val="27"/>
          <w:szCs w:val="27"/>
          <w:lang w:eastAsia="en-IN"/>
          <w14:ligatures w14:val="none"/>
        </w:rPr>
        <w:t xml:space="preserve"> Understand Search Intent For A Given Keyword</w:t>
      </w:r>
    </w:p>
    <w:p w14:paraId="4A55848C" w14:textId="6A8C3E53" w:rsidR="002729B1" w:rsidRPr="002729B1" w:rsidRDefault="002729B1" w:rsidP="002729B1">
      <w:pPr>
        <w:shd w:val="clear" w:color="auto" w:fill="FFFFFF"/>
        <w:spacing w:after="0" w:line="240" w:lineRule="auto"/>
        <w:textAlignment w:val="baseline"/>
        <w:rPr>
          <w:rFonts w:ascii="Arial" w:eastAsia="Times New Roman" w:hAnsi="Arial" w:cs="Arial"/>
          <w:color w:val="141414"/>
          <w:kern w:val="0"/>
          <w:sz w:val="27"/>
          <w:szCs w:val="27"/>
          <w:lang w:eastAsia="en-IN"/>
          <w14:ligatures w14:val="none"/>
        </w:rPr>
      </w:pPr>
      <w:r w:rsidRPr="002729B1">
        <w:rPr>
          <w:rFonts w:ascii="Arial" w:eastAsia="Times New Roman" w:hAnsi="Arial" w:cs="Arial"/>
          <w:noProof/>
          <w:color w:val="141414"/>
          <w:kern w:val="0"/>
          <w:sz w:val="27"/>
          <w:szCs w:val="27"/>
          <w:lang w:eastAsia="en-IN"/>
          <w14:ligatures w14:val="none"/>
        </w:rPr>
        <w:lastRenderedPageBreak/>
        <w:drawing>
          <wp:inline distT="0" distB="0" distL="0" distR="0" wp14:anchorId="17AE79A0" wp14:editId="1B997E3A">
            <wp:extent cx="5731510" cy="3107690"/>
            <wp:effectExtent l="0" t="0" r="2540" b="0"/>
            <wp:docPr id="2031350779" name="Picture 21" descr="ChatGPT Prompts To Understand Search Intent For A Given Key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hatGPT Prompts To Understand Search Intent For A Given Keywor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tbl>
      <w:tblPr>
        <w:tblW w:w="6196" w:type="dxa"/>
        <w:tblCellMar>
          <w:left w:w="0" w:type="dxa"/>
          <w:right w:w="0" w:type="dxa"/>
        </w:tblCellMar>
        <w:tblLook w:val="04A0" w:firstRow="1" w:lastRow="0" w:firstColumn="1" w:lastColumn="0" w:noHBand="0" w:noVBand="1"/>
      </w:tblPr>
      <w:tblGrid>
        <w:gridCol w:w="1215"/>
        <w:gridCol w:w="4981"/>
      </w:tblGrid>
      <w:tr w:rsidR="002729B1" w:rsidRPr="002729B1" w14:paraId="25D0BF22" w14:textId="77777777" w:rsidTr="002729B1">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DCAC15B" w14:textId="77777777" w:rsidR="002729B1" w:rsidRPr="002729B1" w:rsidRDefault="002729B1" w:rsidP="002729B1">
            <w:pPr>
              <w:spacing w:after="0" w:line="240" w:lineRule="auto"/>
              <w:jc w:val="center"/>
              <w:rPr>
                <w:rFonts w:ascii="inherit" w:eastAsia="Times New Roman" w:hAnsi="inherit" w:cs="Times New Roman"/>
                <w:b/>
                <w:bCs/>
                <w:kern w:val="0"/>
                <w:sz w:val="23"/>
                <w:szCs w:val="23"/>
                <w:lang w:eastAsia="en-IN"/>
                <w14:ligatures w14:val="none"/>
              </w:rPr>
            </w:pPr>
            <w:r w:rsidRPr="002729B1">
              <w:rPr>
                <w:rFonts w:ascii="inherit" w:eastAsia="Times New Roman" w:hAnsi="inherit" w:cs="Times New Roman"/>
                <w:b/>
                <w:bCs/>
                <w:kern w:val="0"/>
                <w:sz w:val="23"/>
                <w:szCs w:val="23"/>
                <w:lang w:eastAsia="en-IN"/>
                <w14:ligatures w14:val="none"/>
              </w:rPr>
              <w:t>Serial Number</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668995F" w14:textId="77777777" w:rsidR="002729B1" w:rsidRPr="002729B1" w:rsidRDefault="002729B1" w:rsidP="002729B1">
            <w:pPr>
              <w:spacing w:after="0" w:line="240" w:lineRule="auto"/>
              <w:jc w:val="center"/>
              <w:rPr>
                <w:rFonts w:ascii="inherit" w:eastAsia="Times New Roman" w:hAnsi="inherit" w:cs="Times New Roman"/>
                <w:b/>
                <w:bCs/>
                <w:kern w:val="0"/>
                <w:sz w:val="23"/>
                <w:szCs w:val="23"/>
                <w:lang w:eastAsia="en-IN"/>
                <w14:ligatures w14:val="none"/>
              </w:rPr>
            </w:pPr>
            <w:r w:rsidRPr="002729B1">
              <w:rPr>
                <w:rFonts w:ascii="inherit" w:eastAsia="Times New Roman" w:hAnsi="inherit" w:cs="Times New Roman"/>
                <w:b/>
                <w:bCs/>
                <w:kern w:val="0"/>
                <w:sz w:val="23"/>
                <w:szCs w:val="23"/>
                <w:lang w:eastAsia="en-IN"/>
                <w14:ligatures w14:val="none"/>
              </w:rPr>
              <w:t xml:space="preserve">ChatGPT Prompts </w:t>
            </w:r>
            <w:proofErr w:type="gramStart"/>
            <w:r w:rsidRPr="002729B1">
              <w:rPr>
                <w:rFonts w:ascii="inherit" w:eastAsia="Times New Roman" w:hAnsi="inherit" w:cs="Times New Roman"/>
                <w:b/>
                <w:bCs/>
                <w:kern w:val="0"/>
                <w:sz w:val="23"/>
                <w:szCs w:val="23"/>
                <w:lang w:eastAsia="en-IN"/>
                <w14:ligatures w14:val="none"/>
              </w:rPr>
              <w:t>To</w:t>
            </w:r>
            <w:proofErr w:type="gramEnd"/>
            <w:r w:rsidRPr="002729B1">
              <w:rPr>
                <w:rFonts w:ascii="inherit" w:eastAsia="Times New Roman" w:hAnsi="inherit" w:cs="Times New Roman"/>
                <w:b/>
                <w:bCs/>
                <w:kern w:val="0"/>
                <w:sz w:val="23"/>
                <w:szCs w:val="23"/>
                <w:lang w:eastAsia="en-IN"/>
                <w14:ligatures w14:val="none"/>
              </w:rPr>
              <w:t xml:space="preserve"> Understand Search Intent In SEO</w:t>
            </w:r>
          </w:p>
        </w:tc>
      </w:tr>
      <w:tr w:rsidR="002729B1" w:rsidRPr="002729B1" w14:paraId="614603C7"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4414B4D"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62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7F29B8B"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“Give 10 long-tail keywords that have to do with “TOPIC.” Match each keyword with one of the four search intents like navigational, informational, transactional, commercial”</w:t>
            </w:r>
          </w:p>
        </w:tc>
      </w:tr>
      <w:tr w:rsidR="002729B1" w:rsidRPr="002729B1" w14:paraId="5BFB4FB7"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60BD2CA"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63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EA285FF"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“Provide 10 long tail keywords related to ‘solar panel installation’ and match each keyword with the appropriate search intent”</w:t>
            </w:r>
          </w:p>
        </w:tc>
      </w:tr>
      <w:tr w:rsidR="002729B1" w:rsidRPr="002729B1" w14:paraId="082532EE"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32E15A4"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64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A011F94"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“Create a list of 10 long tail keywords related to ‘organic skincare’ and classify each keyword by search intent”</w:t>
            </w:r>
          </w:p>
        </w:tc>
      </w:tr>
      <w:tr w:rsidR="002729B1" w:rsidRPr="002729B1" w14:paraId="50BEC88D"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61F96DA"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65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4EADA1F"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“Generate a list of 10 long tail keywords for [TOPIC]”</w:t>
            </w:r>
          </w:p>
        </w:tc>
      </w:tr>
    </w:tbl>
    <w:p w14:paraId="4220BBA3" w14:textId="77777777" w:rsidR="002729B1" w:rsidRPr="002729B1" w:rsidRDefault="002729B1" w:rsidP="002729B1">
      <w:pPr>
        <w:shd w:val="clear" w:color="auto" w:fill="FFFFFF"/>
        <w:spacing w:after="100" w:afterAutospacing="1" w:line="240" w:lineRule="auto"/>
        <w:textAlignment w:val="baseline"/>
        <w:outlineLvl w:val="2"/>
        <w:rPr>
          <w:rFonts w:ascii="var(--h3-family)" w:eastAsia="Times New Roman" w:hAnsi="var(--h3-family)" w:cs="Times New Roman"/>
          <w:b/>
          <w:bCs/>
          <w:color w:val="141414"/>
          <w:kern w:val="0"/>
          <w:sz w:val="27"/>
          <w:szCs w:val="27"/>
          <w:lang w:eastAsia="en-IN"/>
          <w14:ligatures w14:val="none"/>
        </w:rPr>
      </w:pPr>
      <w:r w:rsidRPr="002729B1">
        <w:rPr>
          <w:rFonts w:ascii="var(--h3-family)" w:eastAsia="Times New Roman" w:hAnsi="var(--h3-family)" w:cs="Times New Roman"/>
          <w:b/>
          <w:bCs/>
          <w:color w:val="141414"/>
          <w:kern w:val="0"/>
          <w:sz w:val="27"/>
          <w:szCs w:val="27"/>
          <w:lang w:eastAsia="en-IN"/>
          <w14:ligatures w14:val="none"/>
        </w:rPr>
        <w:t xml:space="preserve">ChatGPT Prompts </w:t>
      </w:r>
      <w:proofErr w:type="gramStart"/>
      <w:r w:rsidRPr="002729B1">
        <w:rPr>
          <w:rFonts w:ascii="var(--h3-family)" w:eastAsia="Times New Roman" w:hAnsi="var(--h3-family)" w:cs="Times New Roman"/>
          <w:b/>
          <w:bCs/>
          <w:color w:val="141414"/>
          <w:kern w:val="0"/>
          <w:sz w:val="27"/>
          <w:szCs w:val="27"/>
          <w:lang w:eastAsia="en-IN"/>
          <w14:ligatures w14:val="none"/>
        </w:rPr>
        <w:t>To</w:t>
      </w:r>
      <w:proofErr w:type="gramEnd"/>
      <w:r w:rsidRPr="002729B1">
        <w:rPr>
          <w:rFonts w:ascii="var(--h3-family)" w:eastAsia="Times New Roman" w:hAnsi="var(--h3-family)" w:cs="Times New Roman"/>
          <w:b/>
          <w:bCs/>
          <w:color w:val="141414"/>
          <w:kern w:val="0"/>
          <w:sz w:val="27"/>
          <w:szCs w:val="27"/>
          <w:lang w:eastAsia="en-IN"/>
          <w14:ligatures w14:val="none"/>
        </w:rPr>
        <w:t xml:space="preserve"> Paraphrase Anything</w:t>
      </w:r>
    </w:p>
    <w:tbl>
      <w:tblPr>
        <w:tblW w:w="6196" w:type="dxa"/>
        <w:tblCellMar>
          <w:left w:w="0" w:type="dxa"/>
          <w:right w:w="0" w:type="dxa"/>
        </w:tblCellMar>
        <w:tblLook w:val="04A0" w:firstRow="1" w:lastRow="0" w:firstColumn="1" w:lastColumn="0" w:noHBand="0" w:noVBand="1"/>
      </w:tblPr>
      <w:tblGrid>
        <w:gridCol w:w="1413"/>
        <w:gridCol w:w="4783"/>
      </w:tblGrid>
      <w:tr w:rsidR="002729B1" w:rsidRPr="002729B1" w14:paraId="002BAD80" w14:textId="77777777" w:rsidTr="002729B1">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CCB4410" w14:textId="77777777" w:rsidR="002729B1" w:rsidRPr="002729B1" w:rsidRDefault="002729B1" w:rsidP="002729B1">
            <w:pPr>
              <w:spacing w:after="0" w:line="240" w:lineRule="auto"/>
              <w:jc w:val="center"/>
              <w:rPr>
                <w:rFonts w:ascii="inherit" w:eastAsia="Times New Roman" w:hAnsi="inherit" w:cs="Times New Roman"/>
                <w:b/>
                <w:bCs/>
                <w:kern w:val="0"/>
                <w:sz w:val="23"/>
                <w:szCs w:val="23"/>
                <w:lang w:eastAsia="en-IN"/>
                <w14:ligatures w14:val="none"/>
              </w:rPr>
            </w:pPr>
            <w:r w:rsidRPr="002729B1">
              <w:rPr>
                <w:rFonts w:ascii="inherit" w:eastAsia="Times New Roman" w:hAnsi="inherit" w:cs="Times New Roman"/>
                <w:b/>
                <w:bCs/>
                <w:kern w:val="0"/>
                <w:sz w:val="23"/>
                <w:szCs w:val="23"/>
                <w:lang w:eastAsia="en-IN"/>
                <w14:ligatures w14:val="none"/>
              </w:rPr>
              <w:t>Serial Number</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CFF1094" w14:textId="77777777" w:rsidR="002729B1" w:rsidRPr="002729B1" w:rsidRDefault="002729B1" w:rsidP="002729B1">
            <w:pPr>
              <w:spacing w:after="0" w:line="240" w:lineRule="auto"/>
              <w:jc w:val="center"/>
              <w:rPr>
                <w:rFonts w:ascii="inherit" w:eastAsia="Times New Roman" w:hAnsi="inherit" w:cs="Times New Roman"/>
                <w:b/>
                <w:bCs/>
                <w:kern w:val="0"/>
                <w:sz w:val="23"/>
                <w:szCs w:val="23"/>
                <w:lang w:eastAsia="en-IN"/>
                <w14:ligatures w14:val="none"/>
              </w:rPr>
            </w:pPr>
            <w:r w:rsidRPr="002729B1">
              <w:rPr>
                <w:rFonts w:ascii="inherit" w:eastAsia="Times New Roman" w:hAnsi="inherit" w:cs="Times New Roman"/>
                <w:b/>
                <w:bCs/>
                <w:kern w:val="0"/>
                <w:sz w:val="23"/>
                <w:szCs w:val="23"/>
                <w:lang w:eastAsia="en-IN"/>
                <w14:ligatures w14:val="none"/>
              </w:rPr>
              <w:t>Prompts To Paraphrase</w:t>
            </w:r>
          </w:p>
        </w:tc>
      </w:tr>
      <w:tr w:rsidR="002729B1" w:rsidRPr="002729B1" w14:paraId="52B2860F"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6ABAFAA"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66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37ECE06"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“Please rephrase this paragraph using the following text: insert text”</w:t>
            </w:r>
          </w:p>
        </w:tc>
      </w:tr>
      <w:tr w:rsidR="002729B1" w:rsidRPr="002729B1" w14:paraId="1C7E5683"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5CDCB09"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lastRenderedPageBreak/>
              <w:t>67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2F2ED16"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“Reword this sentence in your own words”</w:t>
            </w:r>
          </w:p>
        </w:tc>
      </w:tr>
      <w:tr w:rsidR="002729B1" w:rsidRPr="002729B1" w14:paraId="5D7CDDD5"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5C99A2F"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68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22CD891"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“Summarize this paragraph in a single sentence”</w:t>
            </w:r>
          </w:p>
        </w:tc>
      </w:tr>
      <w:tr w:rsidR="002729B1" w:rsidRPr="002729B1" w14:paraId="557A6BDB"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A572633"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69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C6122A2"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“Change the wording of this phrase while keeping the same meaning”</w:t>
            </w:r>
          </w:p>
        </w:tc>
      </w:tr>
      <w:tr w:rsidR="002729B1" w:rsidRPr="002729B1" w14:paraId="1048E0EA"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4888394"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70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42CA880"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“Rewrite this text to make it more SEO-friendly”</w:t>
            </w:r>
          </w:p>
        </w:tc>
      </w:tr>
      <w:tr w:rsidR="002729B1" w:rsidRPr="002729B1" w14:paraId="206134F3"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6E91D24"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71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80FC764"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“Paraphrase this text while keeping the main idea intact”</w:t>
            </w:r>
          </w:p>
        </w:tc>
      </w:tr>
      <w:tr w:rsidR="002729B1" w:rsidRPr="002729B1" w14:paraId="1B202EF9"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C391E27"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72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64689C5"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“Put this information into your own words”</w:t>
            </w:r>
          </w:p>
        </w:tc>
      </w:tr>
      <w:tr w:rsidR="002729B1" w:rsidRPr="002729B1" w14:paraId="2CFF5E39"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CB6C938"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73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B523D1D"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“Rewrite this sentence to make it more engaging”</w:t>
            </w:r>
          </w:p>
        </w:tc>
      </w:tr>
      <w:tr w:rsidR="002729B1" w:rsidRPr="002729B1" w14:paraId="0400EC2F"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BCE7EA2"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74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BDCE319"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“Make this text more readable by paraphrasing it”</w:t>
            </w:r>
          </w:p>
        </w:tc>
      </w:tr>
    </w:tbl>
    <w:p w14:paraId="32718019" w14:textId="77777777" w:rsidR="002729B1" w:rsidRPr="002729B1" w:rsidRDefault="002729B1" w:rsidP="002729B1">
      <w:pPr>
        <w:shd w:val="clear" w:color="auto" w:fill="FFFFFF"/>
        <w:spacing w:after="100" w:afterAutospacing="1" w:line="240" w:lineRule="auto"/>
        <w:textAlignment w:val="baseline"/>
        <w:outlineLvl w:val="2"/>
        <w:rPr>
          <w:rFonts w:ascii="var(--h3-family)" w:eastAsia="Times New Roman" w:hAnsi="var(--h3-family)" w:cs="Times New Roman"/>
          <w:b/>
          <w:bCs/>
          <w:color w:val="141414"/>
          <w:kern w:val="0"/>
          <w:sz w:val="27"/>
          <w:szCs w:val="27"/>
          <w:lang w:eastAsia="en-IN"/>
          <w14:ligatures w14:val="none"/>
        </w:rPr>
      </w:pPr>
      <w:r w:rsidRPr="002729B1">
        <w:rPr>
          <w:rFonts w:ascii="var(--h3-family)" w:eastAsia="Times New Roman" w:hAnsi="var(--h3-family)" w:cs="Times New Roman"/>
          <w:b/>
          <w:bCs/>
          <w:color w:val="141414"/>
          <w:kern w:val="0"/>
          <w:sz w:val="27"/>
          <w:szCs w:val="27"/>
          <w:lang w:eastAsia="en-IN"/>
          <w14:ligatures w14:val="none"/>
        </w:rPr>
        <w:t xml:space="preserve">ChatGPT Prompts </w:t>
      </w:r>
      <w:proofErr w:type="gramStart"/>
      <w:r w:rsidRPr="002729B1">
        <w:rPr>
          <w:rFonts w:ascii="var(--h3-family)" w:eastAsia="Times New Roman" w:hAnsi="var(--h3-family)" w:cs="Times New Roman"/>
          <w:b/>
          <w:bCs/>
          <w:color w:val="141414"/>
          <w:kern w:val="0"/>
          <w:sz w:val="27"/>
          <w:szCs w:val="27"/>
          <w:lang w:eastAsia="en-IN"/>
          <w14:ligatures w14:val="none"/>
        </w:rPr>
        <w:t>To</w:t>
      </w:r>
      <w:proofErr w:type="gramEnd"/>
      <w:r w:rsidRPr="002729B1">
        <w:rPr>
          <w:rFonts w:ascii="var(--h3-family)" w:eastAsia="Times New Roman" w:hAnsi="var(--h3-family)" w:cs="Times New Roman"/>
          <w:b/>
          <w:bCs/>
          <w:color w:val="141414"/>
          <w:kern w:val="0"/>
          <w:sz w:val="27"/>
          <w:szCs w:val="27"/>
          <w:lang w:eastAsia="en-IN"/>
          <w14:ligatures w14:val="none"/>
        </w:rPr>
        <w:t xml:space="preserve"> Create a Backlink Strategy</w:t>
      </w:r>
    </w:p>
    <w:p w14:paraId="474BFB53" w14:textId="5E3CE759" w:rsidR="002729B1" w:rsidRPr="002729B1" w:rsidRDefault="002729B1" w:rsidP="002729B1">
      <w:pPr>
        <w:shd w:val="clear" w:color="auto" w:fill="FFFFFF"/>
        <w:spacing w:after="0" w:line="240" w:lineRule="auto"/>
        <w:textAlignment w:val="baseline"/>
        <w:rPr>
          <w:rFonts w:ascii="Arial" w:eastAsia="Times New Roman" w:hAnsi="Arial" w:cs="Arial"/>
          <w:color w:val="141414"/>
          <w:kern w:val="0"/>
          <w:sz w:val="27"/>
          <w:szCs w:val="27"/>
          <w:lang w:eastAsia="en-IN"/>
          <w14:ligatures w14:val="none"/>
        </w:rPr>
      </w:pPr>
      <w:r w:rsidRPr="002729B1">
        <w:rPr>
          <w:rFonts w:ascii="Arial" w:eastAsia="Times New Roman" w:hAnsi="Arial" w:cs="Arial"/>
          <w:noProof/>
          <w:color w:val="141414"/>
          <w:kern w:val="0"/>
          <w:sz w:val="27"/>
          <w:szCs w:val="27"/>
          <w:lang w:eastAsia="en-IN"/>
          <w14:ligatures w14:val="none"/>
        </w:rPr>
        <w:lastRenderedPageBreak/>
        <w:drawing>
          <wp:inline distT="0" distB="0" distL="0" distR="0" wp14:anchorId="1B7CBE07" wp14:editId="6863F863">
            <wp:extent cx="5463540" cy="7139940"/>
            <wp:effectExtent l="0" t="0" r="3810" b="3810"/>
            <wp:docPr id="516705267" name="Picture 20" descr="ChatGPT Prompts To Create a Backlink Strate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hatGPT Prompts To Create a Backlink Strategy"/>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63540" cy="7139940"/>
                    </a:xfrm>
                    <a:prstGeom prst="rect">
                      <a:avLst/>
                    </a:prstGeom>
                    <a:noFill/>
                    <a:ln>
                      <a:noFill/>
                    </a:ln>
                  </pic:spPr>
                </pic:pic>
              </a:graphicData>
            </a:graphic>
          </wp:inline>
        </w:drawing>
      </w:r>
    </w:p>
    <w:tbl>
      <w:tblPr>
        <w:tblW w:w="6196" w:type="dxa"/>
        <w:tblCellMar>
          <w:left w:w="0" w:type="dxa"/>
          <w:right w:w="0" w:type="dxa"/>
        </w:tblCellMar>
        <w:tblLook w:val="04A0" w:firstRow="1" w:lastRow="0" w:firstColumn="1" w:lastColumn="0" w:noHBand="0" w:noVBand="1"/>
      </w:tblPr>
      <w:tblGrid>
        <w:gridCol w:w="1290"/>
        <w:gridCol w:w="4906"/>
      </w:tblGrid>
      <w:tr w:rsidR="002729B1" w:rsidRPr="002729B1" w14:paraId="31E6581E" w14:textId="77777777" w:rsidTr="002729B1">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8F57A7D" w14:textId="77777777" w:rsidR="002729B1" w:rsidRPr="002729B1" w:rsidRDefault="002729B1" w:rsidP="002729B1">
            <w:pPr>
              <w:spacing w:after="0" w:line="240" w:lineRule="auto"/>
              <w:jc w:val="center"/>
              <w:rPr>
                <w:rFonts w:ascii="inherit" w:eastAsia="Times New Roman" w:hAnsi="inherit" w:cs="Times New Roman"/>
                <w:b/>
                <w:bCs/>
                <w:kern w:val="0"/>
                <w:sz w:val="23"/>
                <w:szCs w:val="23"/>
                <w:lang w:eastAsia="en-IN"/>
                <w14:ligatures w14:val="none"/>
              </w:rPr>
            </w:pPr>
            <w:r w:rsidRPr="002729B1">
              <w:rPr>
                <w:rFonts w:ascii="inherit" w:eastAsia="Times New Roman" w:hAnsi="inherit" w:cs="Times New Roman"/>
                <w:b/>
                <w:bCs/>
                <w:kern w:val="0"/>
                <w:sz w:val="23"/>
                <w:szCs w:val="23"/>
                <w:lang w:eastAsia="en-IN"/>
                <w14:ligatures w14:val="none"/>
              </w:rPr>
              <w:t>Serial Number</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C68F75D" w14:textId="77777777" w:rsidR="002729B1" w:rsidRPr="002729B1" w:rsidRDefault="002729B1" w:rsidP="002729B1">
            <w:pPr>
              <w:spacing w:after="0" w:line="240" w:lineRule="auto"/>
              <w:jc w:val="center"/>
              <w:rPr>
                <w:rFonts w:ascii="inherit" w:eastAsia="Times New Roman" w:hAnsi="inherit" w:cs="Times New Roman"/>
                <w:b/>
                <w:bCs/>
                <w:kern w:val="0"/>
                <w:sz w:val="23"/>
                <w:szCs w:val="23"/>
                <w:lang w:eastAsia="en-IN"/>
                <w14:ligatures w14:val="none"/>
              </w:rPr>
            </w:pPr>
            <w:r w:rsidRPr="002729B1">
              <w:rPr>
                <w:rFonts w:ascii="inherit" w:eastAsia="Times New Roman" w:hAnsi="inherit" w:cs="Times New Roman"/>
                <w:b/>
                <w:bCs/>
                <w:kern w:val="0"/>
                <w:sz w:val="23"/>
                <w:szCs w:val="23"/>
                <w:lang w:eastAsia="en-IN"/>
                <w14:ligatures w14:val="none"/>
              </w:rPr>
              <w:t xml:space="preserve">SEO Prompts </w:t>
            </w:r>
            <w:proofErr w:type="gramStart"/>
            <w:r w:rsidRPr="002729B1">
              <w:rPr>
                <w:rFonts w:ascii="inherit" w:eastAsia="Times New Roman" w:hAnsi="inherit" w:cs="Times New Roman"/>
                <w:b/>
                <w:bCs/>
                <w:kern w:val="0"/>
                <w:sz w:val="23"/>
                <w:szCs w:val="23"/>
                <w:lang w:eastAsia="en-IN"/>
                <w14:ligatures w14:val="none"/>
              </w:rPr>
              <w:t>To</w:t>
            </w:r>
            <w:proofErr w:type="gramEnd"/>
            <w:r w:rsidRPr="002729B1">
              <w:rPr>
                <w:rFonts w:ascii="inherit" w:eastAsia="Times New Roman" w:hAnsi="inherit" w:cs="Times New Roman"/>
                <w:b/>
                <w:bCs/>
                <w:kern w:val="0"/>
                <w:sz w:val="23"/>
                <w:szCs w:val="23"/>
                <w:lang w:eastAsia="en-IN"/>
                <w14:ligatures w14:val="none"/>
              </w:rPr>
              <w:t xml:space="preserve"> Create a Backlink Strategy</w:t>
            </w:r>
          </w:p>
        </w:tc>
      </w:tr>
      <w:tr w:rsidR="002729B1" w:rsidRPr="002729B1" w14:paraId="1018BA5C"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CCF4C9D"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75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7BB1B71"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Generate a list of high-authority websites in my industry that accept guest posts</w:t>
            </w:r>
          </w:p>
        </w:tc>
      </w:tr>
      <w:tr w:rsidR="002729B1" w:rsidRPr="002729B1" w14:paraId="2B5E7054"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FB21C03"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lastRenderedPageBreak/>
              <w:t>76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EE96899"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Create a pitch for a guest post on a popular industry website</w:t>
            </w:r>
          </w:p>
        </w:tc>
      </w:tr>
      <w:tr w:rsidR="002729B1" w:rsidRPr="002729B1" w14:paraId="7C60648F"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1080993"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77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C643C0D"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Write a list of broken backlinks on my website and suggest ways to replace them</w:t>
            </w:r>
          </w:p>
        </w:tc>
      </w:tr>
      <w:tr w:rsidR="002729B1" w:rsidRPr="002729B1" w14:paraId="490F49B1"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8FEB7BD"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78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EDB95D0"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Research and provide a list of relevant forums in my industry to participate in and build backlinks</w:t>
            </w:r>
          </w:p>
        </w:tc>
      </w:tr>
      <w:tr w:rsidR="002729B1" w:rsidRPr="002729B1" w14:paraId="0252D6E6"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A8AF253"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79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F7F50FC"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Write an outreach email template to send to websites to request a backlink</w:t>
            </w:r>
          </w:p>
        </w:tc>
      </w:tr>
      <w:tr w:rsidR="002729B1" w:rsidRPr="002729B1" w14:paraId="174507C3"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F0AF911"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80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301CDE8"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Create a list of keywords that I should include in my backlink anchor text</w:t>
            </w:r>
          </w:p>
        </w:tc>
      </w:tr>
      <w:tr w:rsidR="002729B1" w:rsidRPr="002729B1" w14:paraId="2307ADA4"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E478C72"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81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9E3CBA1"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Generate ideas for creating shareable infographics to attract backlinks</w:t>
            </w:r>
          </w:p>
        </w:tc>
      </w:tr>
      <w:tr w:rsidR="002729B1" w:rsidRPr="002729B1" w14:paraId="3BD89AAF"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89D315C"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82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17B8CE2"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Research and suggest websites that are popular within my industry but I haven’t yet built a relationship with</w:t>
            </w:r>
          </w:p>
        </w:tc>
      </w:tr>
      <w:tr w:rsidR="002729B1" w:rsidRPr="002729B1" w14:paraId="197399A2"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FB30A94"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83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2A9DC42"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Generate a list of strategies to encourage others to link to my content</w:t>
            </w:r>
          </w:p>
        </w:tc>
      </w:tr>
      <w:tr w:rsidR="002729B1" w:rsidRPr="002729B1" w14:paraId="2CFA28E3"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2D9A489"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84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289D696"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Write a list of competitors’ backlinks and find opportunities to replicate their success</w:t>
            </w:r>
          </w:p>
        </w:tc>
      </w:tr>
    </w:tbl>
    <w:p w14:paraId="13FF68B4" w14:textId="77777777" w:rsidR="002729B1" w:rsidRPr="002729B1" w:rsidRDefault="002729B1" w:rsidP="002729B1">
      <w:pPr>
        <w:shd w:val="clear" w:color="auto" w:fill="FFFFFF"/>
        <w:spacing w:after="100" w:afterAutospacing="1" w:line="240" w:lineRule="auto"/>
        <w:textAlignment w:val="baseline"/>
        <w:outlineLvl w:val="2"/>
        <w:rPr>
          <w:rFonts w:ascii="var(--h3-family)" w:eastAsia="Times New Roman" w:hAnsi="var(--h3-family)" w:cs="Times New Roman"/>
          <w:b/>
          <w:bCs/>
          <w:color w:val="141414"/>
          <w:kern w:val="0"/>
          <w:sz w:val="27"/>
          <w:szCs w:val="27"/>
          <w:lang w:eastAsia="en-IN"/>
          <w14:ligatures w14:val="none"/>
        </w:rPr>
      </w:pPr>
      <w:r w:rsidRPr="002729B1">
        <w:rPr>
          <w:rFonts w:ascii="var(--h3-family)" w:eastAsia="Times New Roman" w:hAnsi="var(--h3-family)" w:cs="Times New Roman"/>
          <w:b/>
          <w:bCs/>
          <w:color w:val="141414"/>
          <w:kern w:val="0"/>
          <w:sz w:val="27"/>
          <w:szCs w:val="27"/>
          <w:lang w:eastAsia="en-IN"/>
          <w14:ligatures w14:val="none"/>
        </w:rPr>
        <w:t xml:space="preserve">ChatGPT Prompts </w:t>
      </w:r>
      <w:proofErr w:type="gramStart"/>
      <w:r w:rsidRPr="002729B1">
        <w:rPr>
          <w:rFonts w:ascii="var(--h3-family)" w:eastAsia="Times New Roman" w:hAnsi="var(--h3-family)" w:cs="Times New Roman"/>
          <w:b/>
          <w:bCs/>
          <w:color w:val="141414"/>
          <w:kern w:val="0"/>
          <w:sz w:val="27"/>
          <w:szCs w:val="27"/>
          <w:lang w:eastAsia="en-IN"/>
          <w14:ligatures w14:val="none"/>
        </w:rPr>
        <w:t>To</w:t>
      </w:r>
      <w:proofErr w:type="gramEnd"/>
      <w:r w:rsidRPr="002729B1">
        <w:rPr>
          <w:rFonts w:ascii="var(--h3-family)" w:eastAsia="Times New Roman" w:hAnsi="var(--h3-family)" w:cs="Times New Roman"/>
          <w:b/>
          <w:bCs/>
          <w:color w:val="141414"/>
          <w:kern w:val="0"/>
          <w:sz w:val="27"/>
          <w:szCs w:val="27"/>
          <w:lang w:eastAsia="en-IN"/>
          <w14:ligatures w14:val="none"/>
        </w:rPr>
        <w:t xml:space="preserve"> Create Guest Post Pitches</w:t>
      </w:r>
    </w:p>
    <w:tbl>
      <w:tblPr>
        <w:tblW w:w="6196" w:type="dxa"/>
        <w:tblCellMar>
          <w:left w:w="0" w:type="dxa"/>
          <w:right w:w="0" w:type="dxa"/>
        </w:tblCellMar>
        <w:tblLook w:val="04A0" w:firstRow="1" w:lastRow="0" w:firstColumn="1" w:lastColumn="0" w:noHBand="0" w:noVBand="1"/>
      </w:tblPr>
      <w:tblGrid>
        <w:gridCol w:w="1316"/>
        <w:gridCol w:w="4880"/>
      </w:tblGrid>
      <w:tr w:rsidR="002729B1" w:rsidRPr="002729B1" w14:paraId="25EB319D" w14:textId="77777777" w:rsidTr="002729B1">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8608BDF" w14:textId="77777777" w:rsidR="002729B1" w:rsidRPr="002729B1" w:rsidRDefault="002729B1" w:rsidP="002729B1">
            <w:pPr>
              <w:spacing w:after="0" w:line="240" w:lineRule="auto"/>
              <w:jc w:val="center"/>
              <w:rPr>
                <w:rFonts w:ascii="inherit" w:eastAsia="Times New Roman" w:hAnsi="inherit" w:cs="Times New Roman"/>
                <w:b/>
                <w:bCs/>
                <w:kern w:val="0"/>
                <w:sz w:val="23"/>
                <w:szCs w:val="23"/>
                <w:lang w:eastAsia="en-IN"/>
                <w14:ligatures w14:val="none"/>
              </w:rPr>
            </w:pPr>
            <w:r w:rsidRPr="002729B1">
              <w:rPr>
                <w:rFonts w:ascii="inherit" w:eastAsia="Times New Roman" w:hAnsi="inherit" w:cs="Times New Roman"/>
                <w:b/>
                <w:bCs/>
                <w:kern w:val="0"/>
                <w:sz w:val="23"/>
                <w:szCs w:val="23"/>
                <w:lang w:eastAsia="en-IN"/>
                <w14:ligatures w14:val="none"/>
              </w:rPr>
              <w:t>Serial Number</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AE2B29E" w14:textId="77777777" w:rsidR="002729B1" w:rsidRPr="002729B1" w:rsidRDefault="002729B1" w:rsidP="002729B1">
            <w:pPr>
              <w:spacing w:after="0" w:line="240" w:lineRule="auto"/>
              <w:jc w:val="center"/>
              <w:rPr>
                <w:rFonts w:ascii="inherit" w:eastAsia="Times New Roman" w:hAnsi="inherit" w:cs="Times New Roman"/>
                <w:b/>
                <w:bCs/>
                <w:kern w:val="0"/>
                <w:sz w:val="23"/>
                <w:szCs w:val="23"/>
                <w:lang w:eastAsia="en-IN"/>
                <w14:ligatures w14:val="none"/>
              </w:rPr>
            </w:pPr>
            <w:r w:rsidRPr="002729B1">
              <w:rPr>
                <w:rFonts w:ascii="inherit" w:eastAsia="Times New Roman" w:hAnsi="inherit" w:cs="Times New Roman"/>
                <w:b/>
                <w:bCs/>
                <w:kern w:val="0"/>
                <w:sz w:val="23"/>
                <w:szCs w:val="23"/>
                <w:lang w:eastAsia="en-IN"/>
                <w14:ligatures w14:val="none"/>
              </w:rPr>
              <w:t>Prompts TO Create Guest Post Pitches</w:t>
            </w:r>
          </w:p>
        </w:tc>
      </w:tr>
      <w:tr w:rsidR="002729B1" w:rsidRPr="002729B1" w14:paraId="54016ACE"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ADB222F"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85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3BB5039"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“Write a compelling guest post pitch on the topic of ‘Why SEO is essential for small businesses”</w:t>
            </w:r>
          </w:p>
        </w:tc>
      </w:tr>
      <w:tr w:rsidR="002729B1" w:rsidRPr="002729B1" w14:paraId="0FE527FA"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56B4158"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86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EB6A503"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“Create an email template for reaching out to website owners for guest posting opportunities”</w:t>
            </w:r>
          </w:p>
        </w:tc>
      </w:tr>
      <w:tr w:rsidR="002729B1" w:rsidRPr="002729B1" w14:paraId="2ADB95D7"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53B6B06"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lastRenderedPageBreak/>
              <w:t>87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385B0C7"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“Generate a list of potential websites to reach out to for guest posting”</w:t>
            </w:r>
          </w:p>
        </w:tc>
      </w:tr>
      <w:tr w:rsidR="002729B1" w:rsidRPr="002729B1" w14:paraId="716D873B"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51020E3"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88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6CA7EC2"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“Write an introduction for a guest post on ‘The Role of AI in Modern SEO'”</w:t>
            </w:r>
          </w:p>
        </w:tc>
      </w:tr>
      <w:tr w:rsidR="002729B1" w:rsidRPr="002729B1" w14:paraId="1CFEBA77"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1E9C977"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89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0E2846A"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“Create a list of keywords related to guest posting for SEO”</w:t>
            </w:r>
          </w:p>
        </w:tc>
      </w:tr>
      <w:tr w:rsidR="002729B1" w:rsidRPr="002729B1" w14:paraId="238580B7"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344268B"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90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8878EFF"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“Write a persuasive guest post on ‘How guest posting can increase website traffic'”</w:t>
            </w:r>
          </w:p>
        </w:tc>
      </w:tr>
      <w:tr w:rsidR="002729B1" w:rsidRPr="002729B1" w14:paraId="6228E5C9"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3A7A92C"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91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211DBC4"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“Generate a list of tips for successful guest post outreach and pitching”</w:t>
            </w:r>
          </w:p>
        </w:tc>
      </w:tr>
    </w:tbl>
    <w:p w14:paraId="56044C53" w14:textId="77777777" w:rsidR="002729B1" w:rsidRPr="002729B1" w:rsidRDefault="002729B1" w:rsidP="002729B1">
      <w:pPr>
        <w:shd w:val="clear" w:color="auto" w:fill="FFFFFF"/>
        <w:spacing w:after="100" w:afterAutospacing="1" w:line="240" w:lineRule="auto"/>
        <w:textAlignment w:val="baseline"/>
        <w:outlineLvl w:val="2"/>
        <w:rPr>
          <w:rFonts w:ascii="var(--h3-family)" w:eastAsia="Times New Roman" w:hAnsi="var(--h3-family)" w:cs="Times New Roman"/>
          <w:b/>
          <w:bCs/>
          <w:color w:val="141414"/>
          <w:kern w:val="0"/>
          <w:sz w:val="27"/>
          <w:szCs w:val="27"/>
          <w:lang w:eastAsia="en-IN"/>
          <w14:ligatures w14:val="none"/>
        </w:rPr>
      </w:pPr>
      <w:r w:rsidRPr="002729B1">
        <w:rPr>
          <w:rFonts w:ascii="var(--h3-family)" w:eastAsia="Times New Roman" w:hAnsi="var(--h3-family)" w:cs="Times New Roman"/>
          <w:b/>
          <w:bCs/>
          <w:color w:val="141414"/>
          <w:kern w:val="0"/>
          <w:sz w:val="27"/>
          <w:szCs w:val="27"/>
          <w:lang w:eastAsia="en-IN"/>
          <w14:ligatures w14:val="none"/>
        </w:rPr>
        <w:t xml:space="preserve">ChatGPT Prompts </w:t>
      </w:r>
      <w:proofErr w:type="gramStart"/>
      <w:r w:rsidRPr="002729B1">
        <w:rPr>
          <w:rFonts w:ascii="var(--h3-family)" w:eastAsia="Times New Roman" w:hAnsi="var(--h3-family)" w:cs="Times New Roman"/>
          <w:b/>
          <w:bCs/>
          <w:color w:val="141414"/>
          <w:kern w:val="0"/>
          <w:sz w:val="27"/>
          <w:szCs w:val="27"/>
          <w:lang w:eastAsia="en-IN"/>
          <w14:ligatures w14:val="none"/>
        </w:rPr>
        <w:t>To</w:t>
      </w:r>
      <w:proofErr w:type="gramEnd"/>
      <w:r w:rsidRPr="002729B1">
        <w:rPr>
          <w:rFonts w:ascii="var(--h3-family)" w:eastAsia="Times New Roman" w:hAnsi="var(--h3-family)" w:cs="Times New Roman"/>
          <w:b/>
          <w:bCs/>
          <w:color w:val="141414"/>
          <w:kern w:val="0"/>
          <w:sz w:val="27"/>
          <w:szCs w:val="27"/>
          <w:lang w:eastAsia="en-IN"/>
          <w14:ligatures w14:val="none"/>
        </w:rPr>
        <w:t xml:space="preserve"> Create a Multilingual Website</w:t>
      </w:r>
    </w:p>
    <w:tbl>
      <w:tblPr>
        <w:tblW w:w="6196" w:type="dxa"/>
        <w:tblCellMar>
          <w:left w:w="0" w:type="dxa"/>
          <w:right w:w="0" w:type="dxa"/>
        </w:tblCellMar>
        <w:tblLook w:val="04A0" w:firstRow="1" w:lastRow="0" w:firstColumn="1" w:lastColumn="0" w:noHBand="0" w:noVBand="1"/>
      </w:tblPr>
      <w:tblGrid>
        <w:gridCol w:w="1387"/>
        <w:gridCol w:w="4809"/>
      </w:tblGrid>
      <w:tr w:rsidR="002729B1" w:rsidRPr="002729B1" w14:paraId="026A0A40" w14:textId="77777777" w:rsidTr="002729B1">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DF0F31A" w14:textId="77777777" w:rsidR="002729B1" w:rsidRPr="002729B1" w:rsidRDefault="002729B1" w:rsidP="002729B1">
            <w:pPr>
              <w:spacing w:after="0" w:line="240" w:lineRule="auto"/>
              <w:jc w:val="center"/>
              <w:rPr>
                <w:rFonts w:ascii="inherit" w:eastAsia="Times New Roman" w:hAnsi="inherit" w:cs="Times New Roman"/>
                <w:b/>
                <w:bCs/>
                <w:kern w:val="0"/>
                <w:sz w:val="23"/>
                <w:szCs w:val="23"/>
                <w:lang w:eastAsia="en-IN"/>
                <w14:ligatures w14:val="none"/>
              </w:rPr>
            </w:pPr>
            <w:r w:rsidRPr="002729B1">
              <w:rPr>
                <w:rFonts w:ascii="inherit" w:eastAsia="Times New Roman" w:hAnsi="inherit" w:cs="Times New Roman"/>
                <w:b/>
                <w:bCs/>
                <w:kern w:val="0"/>
                <w:sz w:val="23"/>
                <w:szCs w:val="23"/>
                <w:lang w:eastAsia="en-IN"/>
                <w14:ligatures w14:val="none"/>
              </w:rPr>
              <w:t>Serial Number</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FAB1C51" w14:textId="77777777" w:rsidR="002729B1" w:rsidRPr="002729B1" w:rsidRDefault="002729B1" w:rsidP="002729B1">
            <w:pPr>
              <w:spacing w:after="0" w:line="240" w:lineRule="auto"/>
              <w:jc w:val="center"/>
              <w:rPr>
                <w:rFonts w:ascii="inherit" w:eastAsia="Times New Roman" w:hAnsi="inherit" w:cs="Times New Roman"/>
                <w:b/>
                <w:bCs/>
                <w:kern w:val="0"/>
                <w:sz w:val="23"/>
                <w:szCs w:val="23"/>
                <w:lang w:eastAsia="en-IN"/>
                <w14:ligatures w14:val="none"/>
              </w:rPr>
            </w:pPr>
            <w:r w:rsidRPr="002729B1">
              <w:rPr>
                <w:rFonts w:ascii="inherit" w:eastAsia="Times New Roman" w:hAnsi="inherit" w:cs="Times New Roman"/>
                <w:b/>
                <w:bCs/>
                <w:kern w:val="0"/>
                <w:sz w:val="23"/>
                <w:szCs w:val="23"/>
                <w:lang w:eastAsia="en-IN"/>
                <w14:ligatures w14:val="none"/>
              </w:rPr>
              <w:t>Prompts To Create a Multilingual Website</w:t>
            </w:r>
          </w:p>
        </w:tc>
      </w:tr>
      <w:tr w:rsidR="002729B1" w:rsidRPr="002729B1" w14:paraId="301F8CFD"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917DCEB"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92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382E888"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“Generate a list of keywords in Spanish for a travel website”</w:t>
            </w:r>
          </w:p>
        </w:tc>
      </w:tr>
      <w:tr w:rsidR="002729B1" w:rsidRPr="002729B1" w14:paraId="3301BE31"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57088BF"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93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93AE221"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“Translate the following sentence into French: ‘The best Italian food in town'”</w:t>
            </w:r>
          </w:p>
        </w:tc>
      </w:tr>
      <w:tr w:rsidR="002729B1" w:rsidRPr="002729B1" w14:paraId="5DCE9D7A"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4EA2C19"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94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6AAB42C"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“Create a German-language blog post on the benefits of eco-tourism”</w:t>
            </w:r>
          </w:p>
        </w:tc>
      </w:tr>
      <w:tr w:rsidR="002729B1" w:rsidRPr="002729B1" w14:paraId="3301A83E"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A7C3293"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95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9AD28C3"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“Write a Chinese-language product description for a luxury watch brand”</w:t>
            </w:r>
          </w:p>
        </w:tc>
      </w:tr>
    </w:tbl>
    <w:p w14:paraId="61A01F79" w14:textId="77777777" w:rsidR="002729B1" w:rsidRPr="002729B1" w:rsidRDefault="002729B1" w:rsidP="002729B1">
      <w:pPr>
        <w:shd w:val="clear" w:color="auto" w:fill="FFFFFF"/>
        <w:spacing w:after="100" w:afterAutospacing="1" w:line="240" w:lineRule="auto"/>
        <w:textAlignment w:val="baseline"/>
        <w:outlineLvl w:val="2"/>
        <w:rPr>
          <w:rFonts w:ascii="var(--h3-family)" w:eastAsia="Times New Roman" w:hAnsi="var(--h3-family)" w:cs="Times New Roman"/>
          <w:b/>
          <w:bCs/>
          <w:color w:val="141414"/>
          <w:kern w:val="0"/>
          <w:sz w:val="27"/>
          <w:szCs w:val="27"/>
          <w:lang w:eastAsia="en-IN"/>
          <w14:ligatures w14:val="none"/>
        </w:rPr>
      </w:pPr>
      <w:r w:rsidRPr="002729B1">
        <w:rPr>
          <w:rFonts w:ascii="var(--h3-family)" w:eastAsia="Times New Roman" w:hAnsi="var(--h3-family)" w:cs="Times New Roman"/>
          <w:b/>
          <w:bCs/>
          <w:color w:val="141414"/>
          <w:kern w:val="0"/>
          <w:sz w:val="27"/>
          <w:szCs w:val="27"/>
          <w:lang w:eastAsia="en-IN"/>
          <w14:ligatures w14:val="none"/>
        </w:rPr>
        <w:t xml:space="preserve">ChatGPT Prompts </w:t>
      </w:r>
      <w:proofErr w:type="gramStart"/>
      <w:r w:rsidRPr="002729B1">
        <w:rPr>
          <w:rFonts w:ascii="var(--h3-family)" w:eastAsia="Times New Roman" w:hAnsi="var(--h3-family)" w:cs="Times New Roman"/>
          <w:b/>
          <w:bCs/>
          <w:color w:val="141414"/>
          <w:kern w:val="0"/>
          <w:sz w:val="27"/>
          <w:szCs w:val="27"/>
          <w:lang w:eastAsia="en-IN"/>
          <w14:ligatures w14:val="none"/>
        </w:rPr>
        <w:t>To</w:t>
      </w:r>
      <w:proofErr w:type="gramEnd"/>
      <w:r w:rsidRPr="002729B1">
        <w:rPr>
          <w:rFonts w:ascii="var(--h3-family)" w:eastAsia="Times New Roman" w:hAnsi="var(--h3-family)" w:cs="Times New Roman"/>
          <w:b/>
          <w:bCs/>
          <w:color w:val="141414"/>
          <w:kern w:val="0"/>
          <w:sz w:val="27"/>
          <w:szCs w:val="27"/>
          <w:lang w:eastAsia="en-IN"/>
          <w14:ligatures w14:val="none"/>
        </w:rPr>
        <w:t xml:space="preserve"> Create Important Pages On a Website For SEO</w:t>
      </w:r>
    </w:p>
    <w:p w14:paraId="56E453B3" w14:textId="7E9F35EA" w:rsidR="002729B1" w:rsidRPr="002729B1" w:rsidRDefault="002729B1" w:rsidP="002729B1">
      <w:pPr>
        <w:shd w:val="clear" w:color="auto" w:fill="FFFFFF"/>
        <w:spacing w:after="0" w:line="240" w:lineRule="auto"/>
        <w:textAlignment w:val="baseline"/>
        <w:rPr>
          <w:rFonts w:ascii="Arial" w:eastAsia="Times New Roman" w:hAnsi="Arial" w:cs="Arial"/>
          <w:color w:val="141414"/>
          <w:kern w:val="0"/>
          <w:sz w:val="27"/>
          <w:szCs w:val="27"/>
          <w:lang w:eastAsia="en-IN"/>
          <w14:ligatures w14:val="none"/>
        </w:rPr>
      </w:pPr>
      <w:r w:rsidRPr="002729B1">
        <w:rPr>
          <w:rFonts w:ascii="Arial" w:eastAsia="Times New Roman" w:hAnsi="Arial" w:cs="Arial"/>
          <w:noProof/>
          <w:color w:val="141414"/>
          <w:kern w:val="0"/>
          <w:sz w:val="27"/>
          <w:szCs w:val="27"/>
          <w:lang w:eastAsia="en-IN"/>
          <w14:ligatures w14:val="none"/>
        </w:rPr>
        <w:lastRenderedPageBreak/>
        <w:drawing>
          <wp:inline distT="0" distB="0" distL="0" distR="0" wp14:anchorId="1B92D049" wp14:editId="4D6A35CF">
            <wp:extent cx="5731510" cy="2470150"/>
            <wp:effectExtent l="0" t="0" r="2540" b="6350"/>
            <wp:docPr id="323366390" name="Picture 19" descr="Chat GPT Prompts To Create Important Pages On a Website For S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hat GPT Prompts To Create Important Pages On a Website For SEO"/>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470150"/>
                    </a:xfrm>
                    <a:prstGeom prst="rect">
                      <a:avLst/>
                    </a:prstGeom>
                    <a:noFill/>
                    <a:ln>
                      <a:noFill/>
                    </a:ln>
                  </pic:spPr>
                </pic:pic>
              </a:graphicData>
            </a:graphic>
          </wp:inline>
        </w:drawing>
      </w:r>
    </w:p>
    <w:tbl>
      <w:tblPr>
        <w:tblW w:w="6196" w:type="dxa"/>
        <w:tblCellMar>
          <w:left w:w="0" w:type="dxa"/>
          <w:right w:w="0" w:type="dxa"/>
        </w:tblCellMar>
        <w:tblLook w:val="04A0" w:firstRow="1" w:lastRow="0" w:firstColumn="1" w:lastColumn="0" w:noHBand="0" w:noVBand="1"/>
      </w:tblPr>
      <w:tblGrid>
        <w:gridCol w:w="1341"/>
        <w:gridCol w:w="4855"/>
      </w:tblGrid>
      <w:tr w:rsidR="002729B1" w:rsidRPr="002729B1" w14:paraId="44013E28" w14:textId="77777777" w:rsidTr="002729B1">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06BE5B4" w14:textId="77777777" w:rsidR="002729B1" w:rsidRPr="002729B1" w:rsidRDefault="002729B1" w:rsidP="002729B1">
            <w:pPr>
              <w:spacing w:after="0" w:line="240" w:lineRule="auto"/>
              <w:jc w:val="center"/>
              <w:rPr>
                <w:rFonts w:ascii="inherit" w:eastAsia="Times New Roman" w:hAnsi="inherit" w:cs="Times New Roman"/>
                <w:b/>
                <w:bCs/>
                <w:kern w:val="0"/>
                <w:sz w:val="23"/>
                <w:szCs w:val="23"/>
                <w:lang w:eastAsia="en-IN"/>
                <w14:ligatures w14:val="none"/>
              </w:rPr>
            </w:pPr>
            <w:r w:rsidRPr="002729B1">
              <w:rPr>
                <w:rFonts w:ascii="inherit" w:eastAsia="Times New Roman" w:hAnsi="inherit" w:cs="Times New Roman"/>
                <w:b/>
                <w:bCs/>
                <w:kern w:val="0"/>
                <w:sz w:val="23"/>
                <w:szCs w:val="23"/>
                <w:lang w:eastAsia="en-IN"/>
                <w14:ligatures w14:val="none"/>
              </w:rPr>
              <w:t>Serial Number</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657DE8B" w14:textId="77777777" w:rsidR="002729B1" w:rsidRPr="002729B1" w:rsidRDefault="002729B1" w:rsidP="002729B1">
            <w:pPr>
              <w:spacing w:after="0" w:line="240" w:lineRule="auto"/>
              <w:jc w:val="center"/>
              <w:rPr>
                <w:rFonts w:ascii="inherit" w:eastAsia="Times New Roman" w:hAnsi="inherit" w:cs="Times New Roman"/>
                <w:b/>
                <w:bCs/>
                <w:kern w:val="0"/>
                <w:sz w:val="23"/>
                <w:szCs w:val="23"/>
                <w:lang w:eastAsia="en-IN"/>
                <w14:ligatures w14:val="none"/>
              </w:rPr>
            </w:pPr>
            <w:r w:rsidRPr="002729B1">
              <w:rPr>
                <w:rFonts w:ascii="inherit" w:eastAsia="Times New Roman" w:hAnsi="inherit" w:cs="Times New Roman"/>
                <w:b/>
                <w:bCs/>
                <w:kern w:val="0"/>
                <w:sz w:val="23"/>
                <w:szCs w:val="23"/>
                <w:lang w:eastAsia="en-IN"/>
                <w14:ligatures w14:val="none"/>
              </w:rPr>
              <w:t xml:space="preserve">Prompts To Create Important Pages </w:t>
            </w:r>
            <w:proofErr w:type="gramStart"/>
            <w:r w:rsidRPr="002729B1">
              <w:rPr>
                <w:rFonts w:ascii="inherit" w:eastAsia="Times New Roman" w:hAnsi="inherit" w:cs="Times New Roman"/>
                <w:b/>
                <w:bCs/>
                <w:kern w:val="0"/>
                <w:sz w:val="23"/>
                <w:szCs w:val="23"/>
                <w:lang w:eastAsia="en-IN"/>
                <w14:ligatures w14:val="none"/>
              </w:rPr>
              <w:t>On</w:t>
            </w:r>
            <w:proofErr w:type="gramEnd"/>
            <w:r w:rsidRPr="002729B1">
              <w:rPr>
                <w:rFonts w:ascii="inherit" w:eastAsia="Times New Roman" w:hAnsi="inherit" w:cs="Times New Roman"/>
                <w:b/>
                <w:bCs/>
                <w:kern w:val="0"/>
                <w:sz w:val="23"/>
                <w:szCs w:val="23"/>
                <w:lang w:eastAsia="en-IN"/>
                <w14:ligatures w14:val="none"/>
              </w:rPr>
              <w:t xml:space="preserve"> a Website</w:t>
            </w:r>
          </w:p>
        </w:tc>
      </w:tr>
      <w:tr w:rsidR="002729B1" w:rsidRPr="002729B1" w14:paraId="6EBC5555"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EBA5F31"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96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EE2D2C3"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“Generate an introduction for a ‘Contact Us’ page”</w:t>
            </w:r>
          </w:p>
        </w:tc>
      </w:tr>
      <w:tr w:rsidR="002729B1" w:rsidRPr="002729B1" w14:paraId="70764720"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A229D8E"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97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D033E35"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“Create a list of frequently asked questions for a ‘FAQ’ page”</w:t>
            </w:r>
          </w:p>
        </w:tc>
      </w:tr>
      <w:tr w:rsidR="002729B1" w:rsidRPr="002729B1" w14:paraId="37FCC5F9"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4938898"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98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AEBED56"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“Write a compelling ‘About Us’ page that tells the story of our company”</w:t>
            </w:r>
          </w:p>
        </w:tc>
      </w:tr>
      <w:tr w:rsidR="002729B1" w:rsidRPr="002729B1" w14:paraId="1F957691"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743B11A"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99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AEE35DE"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“Create a ‘Services’ page that highlights our offerings and benefits”</w:t>
            </w:r>
          </w:p>
        </w:tc>
      </w:tr>
      <w:tr w:rsidR="002729B1" w:rsidRPr="002729B1" w14:paraId="1CCFA963"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3F26853"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100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5991537"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“Generate a ‘Testimonials’ page featuring customer reviews and success stories”</w:t>
            </w:r>
          </w:p>
        </w:tc>
      </w:tr>
      <w:tr w:rsidR="002729B1" w:rsidRPr="002729B1" w14:paraId="344D5DEF"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5A1FC9A"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101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2647E48"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“Write a ‘Careers’ page that outlines job opportunities and the company culture”</w:t>
            </w:r>
          </w:p>
        </w:tc>
      </w:tr>
      <w:tr w:rsidR="002729B1" w:rsidRPr="002729B1" w14:paraId="14AE14F0"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7196222"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102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3D670B1"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“Create a ‘Blog’ page featuring latest articles on industry trends and news”</w:t>
            </w:r>
          </w:p>
        </w:tc>
      </w:tr>
      <w:tr w:rsidR="002729B1" w:rsidRPr="002729B1" w14:paraId="0AEFB95C"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565FE78"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103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4E04624"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“Generate a ‘Terms and Conditions’ page outlining the legal terms of using the website”</w:t>
            </w:r>
          </w:p>
        </w:tc>
      </w:tr>
      <w:tr w:rsidR="002729B1" w:rsidRPr="002729B1" w14:paraId="792035D9"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9A6AF94"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104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AAA7A3B"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t>“Write a ‘Privacy Policy’ page outlining how we collect, use, and protect user data”</w:t>
            </w:r>
          </w:p>
        </w:tc>
      </w:tr>
      <w:tr w:rsidR="002729B1" w:rsidRPr="002729B1" w14:paraId="3FD5287D" w14:textId="77777777" w:rsidTr="002729B1">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3BEAEF4" w14:textId="77777777"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sidRPr="002729B1">
              <w:rPr>
                <w:rFonts w:ascii="inherit" w:eastAsia="Times New Roman" w:hAnsi="inherit" w:cs="Times New Roman"/>
                <w:kern w:val="0"/>
                <w:sz w:val="27"/>
                <w:szCs w:val="27"/>
                <w:lang w:eastAsia="en-IN"/>
                <w14:ligatures w14:val="none"/>
              </w:rPr>
              <w:lastRenderedPageBreak/>
              <w:t>105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54AC0DA" w14:textId="7EFF78A0" w:rsidR="002729B1" w:rsidRPr="002729B1" w:rsidRDefault="002729B1" w:rsidP="002729B1">
            <w:pPr>
              <w:spacing w:after="0" w:line="240" w:lineRule="auto"/>
              <w:rPr>
                <w:rFonts w:ascii="inherit" w:eastAsia="Times New Roman" w:hAnsi="inherit" w:cs="Times New Roman"/>
                <w:kern w:val="0"/>
                <w:sz w:val="27"/>
                <w:szCs w:val="27"/>
                <w:lang w:eastAsia="en-IN"/>
                <w14:ligatures w14:val="none"/>
              </w:rPr>
            </w:pPr>
            <w:r>
              <w:rPr>
                <w:rFonts w:ascii="Arial" w:hAnsi="Arial" w:cs="Arial"/>
                <w:color w:val="141414"/>
                <w:sz w:val="27"/>
                <w:szCs w:val="27"/>
                <w:shd w:val="clear" w:color="auto" w:fill="FFFFFF"/>
              </w:rPr>
              <w:t>“Create a ‘Guarantee’ page that explains our refund and return policy”</w:t>
            </w:r>
          </w:p>
        </w:tc>
      </w:tr>
    </w:tbl>
    <w:p w14:paraId="3077498F" w14:textId="77777777" w:rsidR="002729B1" w:rsidRDefault="002729B1" w:rsidP="002729B1">
      <w:pPr>
        <w:pStyle w:val="Heading1"/>
        <w:shd w:val="clear" w:color="auto" w:fill="FFFFFF"/>
        <w:spacing w:before="0" w:beforeAutospacing="0" w:after="0" w:afterAutospacing="0"/>
        <w:textAlignment w:val="baseline"/>
      </w:pPr>
    </w:p>
    <w:p w14:paraId="25A3A6A2" w14:textId="77777777" w:rsidR="00D643E0" w:rsidRDefault="00D643E0" w:rsidP="00D643E0">
      <w:pPr>
        <w:pStyle w:val="Heading1"/>
        <w:shd w:val="clear" w:color="auto" w:fill="FFFFFF"/>
        <w:spacing w:before="0" w:beforeAutospacing="0" w:after="0" w:afterAutospacing="0"/>
        <w:textAlignment w:val="baseline"/>
      </w:pPr>
      <w:r>
        <w:t xml:space="preserve">100 Best Coding Prompts </w:t>
      </w:r>
      <w:proofErr w:type="gramStart"/>
      <w:r>
        <w:t>For</w:t>
      </w:r>
      <w:proofErr w:type="gramEnd"/>
      <w:r>
        <w:t xml:space="preserve"> ChatGPT</w:t>
      </w:r>
    </w:p>
    <w:p w14:paraId="16CC790D" w14:textId="77777777" w:rsidR="002729B1" w:rsidRDefault="002729B1" w:rsidP="00E73EAA">
      <w:pPr>
        <w:rPr>
          <w:rFonts w:ascii="Arial" w:hAnsi="Arial" w:cs="Arial"/>
          <w:b/>
          <w:bCs/>
          <w:sz w:val="27"/>
          <w:szCs w:val="27"/>
        </w:rPr>
      </w:pPr>
    </w:p>
    <w:p w14:paraId="38DF2BFD" w14:textId="77777777" w:rsidR="00D643E0" w:rsidRDefault="00D643E0" w:rsidP="00D643E0">
      <w:pPr>
        <w:pStyle w:val="Heading3"/>
        <w:shd w:val="clear" w:color="auto" w:fill="FFFFFF"/>
        <w:spacing w:before="0" w:beforeAutospacing="0"/>
        <w:textAlignment w:val="baseline"/>
        <w:rPr>
          <w:rFonts w:ascii="var(--h3-family)" w:hAnsi="var(--h3-family)"/>
          <w:color w:val="141414"/>
        </w:rPr>
      </w:pPr>
      <w:proofErr w:type="spellStart"/>
      <w:r>
        <w:rPr>
          <w:rFonts w:ascii="var(--h3-family)" w:hAnsi="var(--h3-family)"/>
          <w:color w:val="141414"/>
        </w:rPr>
        <w:t>enerate</w:t>
      </w:r>
      <w:proofErr w:type="spellEnd"/>
      <w:r>
        <w:rPr>
          <w:rFonts w:ascii="var(--h3-family)" w:hAnsi="var(--h3-family)"/>
          <w:color w:val="141414"/>
        </w:rPr>
        <w:t xml:space="preserve"> code:</w:t>
      </w:r>
    </w:p>
    <w:p w14:paraId="64A7575C" w14:textId="3949B1B0" w:rsidR="00D643E0" w:rsidRDefault="00D643E0" w:rsidP="00D643E0">
      <w:pPr>
        <w:shd w:val="clear" w:color="auto" w:fill="FFFFFF"/>
        <w:textAlignment w:val="baseline"/>
        <w:rPr>
          <w:rFonts w:ascii="Arial" w:hAnsi="Arial" w:cs="Arial"/>
          <w:color w:val="141414"/>
          <w:sz w:val="27"/>
          <w:szCs w:val="27"/>
        </w:rPr>
      </w:pPr>
      <w:r>
        <w:rPr>
          <w:rFonts w:ascii="Arial" w:hAnsi="Arial" w:cs="Arial"/>
          <w:noProof/>
          <w:color w:val="141414"/>
          <w:sz w:val="27"/>
          <w:szCs w:val="27"/>
        </w:rPr>
        <w:drawing>
          <wp:inline distT="0" distB="0" distL="0" distR="0" wp14:anchorId="1BE0B2C5" wp14:editId="371B9C58">
            <wp:extent cx="5731510" cy="4352290"/>
            <wp:effectExtent l="0" t="0" r="2540" b="0"/>
            <wp:docPr id="914166396" name="Picture 36" descr="Generating code with ChatG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enerating code with ChatGP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4352290"/>
                    </a:xfrm>
                    <a:prstGeom prst="rect">
                      <a:avLst/>
                    </a:prstGeom>
                    <a:noFill/>
                    <a:ln>
                      <a:noFill/>
                    </a:ln>
                  </pic:spPr>
                </pic:pic>
              </a:graphicData>
            </a:graphic>
          </wp:inline>
        </w:drawing>
      </w:r>
    </w:p>
    <w:p w14:paraId="02CF4515" w14:textId="77777777" w:rsidR="00D643E0" w:rsidRDefault="00D643E0" w:rsidP="00D643E0">
      <w:pPr>
        <w:numPr>
          <w:ilvl w:val="0"/>
          <w:numId w:val="10"/>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Create a [language] script to parse [file format] and extract [information] with the following requirements: [requirements list].</w:t>
      </w:r>
    </w:p>
    <w:p w14:paraId="6499F63E" w14:textId="77777777" w:rsidR="00D643E0" w:rsidRDefault="00D643E0" w:rsidP="00D643E0">
      <w:pPr>
        <w:numPr>
          <w:ilvl w:val="0"/>
          <w:numId w:val="10"/>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Develop a [language] microservice for [domain] that includes endpoints for [operations list] and adheres to [design pattern].</w:t>
      </w:r>
    </w:p>
    <w:p w14:paraId="01888A89" w14:textId="77777777" w:rsidR="00D643E0" w:rsidRDefault="00D643E0" w:rsidP="00D643E0">
      <w:pPr>
        <w:numPr>
          <w:ilvl w:val="0"/>
          <w:numId w:val="10"/>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Write a [language] function to filter [data structure] based on [condition] with the following inputs: [input variables] and expected output: [output description].</w:t>
      </w:r>
    </w:p>
    <w:p w14:paraId="6E37645C" w14:textId="77777777" w:rsidR="00D643E0" w:rsidRDefault="00D643E0" w:rsidP="00D643E0">
      <w:pPr>
        <w:numPr>
          <w:ilvl w:val="0"/>
          <w:numId w:val="10"/>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Design a [language] algorithm to solve [problem] using [strategy or technique].</w:t>
      </w:r>
    </w:p>
    <w:p w14:paraId="5E121F46" w14:textId="77777777" w:rsidR="00D643E0" w:rsidRDefault="00D643E0" w:rsidP="00D643E0">
      <w:pPr>
        <w:numPr>
          <w:ilvl w:val="0"/>
          <w:numId w:val="10"/>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lastRenderedPageBreak/>
        <w:t>Implement a [language] function that handles [task] asynchronously with the following inputs: [input variables] and expected output: [output description].</w:t>
      </w:r>
    </w:p>
    <w:p w14:paraId="78469D90" w14:textId="77777777" w:rsidR="00D643E0" w:rsidRDefault="00D643E0" w:rsidP="00D643E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Code completion:</w:t>
      </w:r>
    </w:p>
    <w:p w14:paraId="4817950C" w14:textId="77777777" w:rsidR="00D643E0" w:rsidRDefault="00D643E0" w:rsidP="00D643E0">
      <w:pPr>
        <w:numPr>
          <w:ilvl w:val="0"/>
          <w:numId w:val="11"/>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Complete the [language] code to parse [file format] and extract [information]: [code snippet].</w:t>
      </w:r>
    </w:p>
    <w:p w14:paraId="4BBDD163" w14:textId="77777777" w:rsidR="00D643E0" w:rsidRDefault="00D643E0" w:rsidP="00D643E0">
      <w:pPr>
        <w:numPr>
          <w:ilvl w:val="0"/>
          <w:numId w:val="1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Finish the [language] implementation of [design pattern] for [use case]: [code snippet].</w:t>
      </w:r>
    </w:p>
    <w:p w14:paraId="4C16AF9C" w14:textId="77777777" w:rsidR="00D643E0" w:rsidRDefault="00D643E0" w:rsidP="00D643E0">
      <w:pPr>
        <w:numPr>
          <w:ilvl w:val="0"/>
          <w:numId w:val="1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Fill in the missing [language] code to implement a caching mechanism for the following function: [code snippet].</w:t>
      </w:r>
    </w:p>
    <w:p w14:paraId="1D5BDC0D" w14:textId="77777777" w:rsidR="00D643E0" w:rsidRDefault="00D643E0" w:rsidP="00D643E0">
      <w:pPr>
        <w:numPr>
          <w:ilvl w:val="0"/>
          <w:numId w:val="1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Complete the [language] code to convert [data structure] into [output format]: [code snippet].</w:t>
      </w:r>
    </w:p>
    <w:p w14:paraId="6815932C" w14:textId="77777777" w:rsidR="00D643E0" w:rsidRDefault="00D643E0" w:rsidP="00D643E0">
      <w:pPr>
        <w:numPr>
          <w:ilvl w:val="0"/>
          <w:numId w:val="1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Finish the [language] implementation of a multithreading solution for [problem]: [code snippet].</w:t>
      </w:r>
    </w:p>
    <w:p w14:paraId="1EBBDE85" w14:textId="77777777" w:rsidR="00D643E0" w:rsidRDefault="00D643E0" w:rsidP="00D643E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Bug detection Prompts:</w:t>
      </w:r>
    </w:p>
    <w:p w14:paraId="28545E7F" w14:textId="6FBDF843" w:rsidR="00D643E0" w:rsidRDefault="00D643E0" w:rsidP="00D643E0">
      <w:pPr>
        <w:shd w:val="clear" w:color="auto" w:fill="FFFFFF"/>
        <w:textAlignment w:val="baseline"/>
        <w:rPr>
          <w:rFonts w:ascii="Arial" w:hAnsi="Arial" w:cs="Arial"/>
          <w:color w:val="141414"/>
          <w:sz w:val="27"/>
          <w:szCs w:val="27"/>
        </w:rPr>
      </w:pPr>
      <w:r>
        <w:rPr>
          <w:rFonts w:ascii="Arial" w:hAnsi="Arial" w:cs="Arial"/>
          <w:noProof/>
          <w:color w:val="141414"/>
          <w:sz w:val="27"/>
          <w:szCs w:val="27"/>
        </w:rPr>
        <w:drawing>
          <wp:inline distT="0" distB="0" distL="0" distR="0" wp14:anchorId="1636E7EA" wp14:editId="4385669A">
            <wp:extent cx="5731510" cy="4316095"/>
            <wp:effectExtent l="0" t="0" r="2540" b="8255"/>
            <wp:docPr id="504450979" name="Picture 35" descr="Bug detection coding prompts for ChatG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ug detection coding prompts for ChatGP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4316095"/>
                    </a:xfrm>
                    <a:prstGeom prst="rect">
                      <a:avLst/>
                    </a:prstGeom>
                    <a:noFill/>
                    <a:ln>
                      <a:noFill/>
                    </a:ln>
                  </pic:spPr>
                </pic:pic>
              </a:graphicData>
            </a:graphic>
          </wp:inline>
        </w:drawing>
      </w:r>
    </w:p>
    <w:p w14:paraId="47BA013B" w14:textId="77777777" w:rsidR="00D643E0" w:rsidRDefault="00D643E0" w:rsidP="00D643E0">
      <w:pPr>
        <w:numPr>
          <w:ilvl w:val="0"/>
          <w:numId w:val="13"/>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Locate any logic errors in the following [language] code snippet: [code snippet].</w:t>
      </w:r>
    </w:p>
    <w:p w14:paraId="45CE1F22" w14:textId="77777777" w:rsidR="00D643E0" w:rsidRDefault="00D643E0" w:rsidP="00D643E0">
      <w:pPr>
        <w:numPr>
          <w:ilvl w:val="0"/>
          <w:numId w:val="13"/>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lastRenderedPageBreak/>
        <w:t>Identify potential performance issues in the given [language] code: [code snippet].</w:t>
      </w:r>
    </w:p>
    <w:p w14:paraId="0F8D2802" w14:textId="77777777" w:rsidR="00D643E0" w:rsidRDefault="00D643E0" w:rsidP="00D643E0">
      <w:pPr>
        <w:numPr>
          <w:ilvl w:val="0"/>
          <w:numId w:val="13"/>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Find any resource leaks in the following [language] code and suggest fixes: [code snippet].</w:t>
      </w:r>
    </w:p>
    <w:p w14:paraId="3544813C" w14:textId="77777777" w:rsidR="00D643E0" w:rsidRDefault="00D643E0" w:rsidP="00D643E0">
      <w:pPr>
        <w:numPr>
          <w:ilvl w:val="0"/>
          <w:numId w:val="13"/>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Check for potential deadlock issues in the given [language] code: [code snippet].</w:t>
      </w:r>
    </w:p>
    <w:p w14:paraId="201EB098" w14:textId="77777777" w:rsidR="00D643E0" w:rsidRDefault="00D643E0" w:rsidP="00D643E0">
      <w:pPr>
        <w:numPr>
          <w:ilvl w:val="0"/>
          <w:numId w:val="13"/>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Review the following [language] code for potential SQL injection vulnerabilities: [code snippet].</w:t>
      </w:r>
    </w:p>
    <w:p w14:paraId="546969DF" w14:textId="77777777" w:rsidR="00D643E0" w:rsidRDefault="00D643E0" w:rsidP="00D643E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Code review:</w:t>
      </w:r>
    </w:p>
    <w:p w14:paraId="6B0F61C2" w14:textId="77777777" w:rsidR="00D643E0" w:rsidRDefault="00D643E0" w:rsidP="00D643E0">
      <w:pPr>
        <w:numPr>
          <w:ilvl w:val="0"/>
          <w:numId w:val="14"/>
        </w:numPr>
        <w:shd w:val="clear" w:color="auto" w:fill="FFFFFF"/>
        <w:spacing w:before="100" w:beforeAutospacing="1" w:after="100" w:afterAutospacing="1" w:line="240" w:lineRule="auto"/>
        <w:textAlignment w:val="baseline"/>
        <w:rPr>
          <w:rFonts w:ascii="inherit" w:hAnsi="inherit" w:cs="Arial"/>
          <w:color w:val="141414"/>
          <w:sz w:val="27"/>
          <w:szCs w:val="27"/>
        </w:rPr>
      </w:pPr>
      <w:proofErr w:type="spellStart"/>
      <w:r>
        <w:rPr>
          <w:rFonts w:ascii="inherit" w:hAnsi="inherit" w:cs="Arial"/>
          <w:color w:val="141414"/>
          <w:sz w:val="27"/>
          <w:szCs w:val="27"/>
        </w:rPr>
        <w:t>Analyze</w:t>
      </w:r>
      <w:proofErr w:type="spellEnd"/>
      <w:r>
        <w:rPr>
          <w:rFonts w:ascii="inherit" w:hAnsi="inherit" w:cs="Arial"/>
          <w:color w:val="141414"/>
          <w:sz w:val="27"/>
          <w:szCs w:val="27"/>
        </w:rPr>
        <w:t xml:space="preserve"> the given [language] code for code smells and suggest improvements: [code snippet].</w:t>
      </w:r>
    </w:p>
    <w:p w14:paraId="48262FD6" w14:textId="77777777" w:rsidR="00D643E0" w:rsidRDefault="00D643E0" w:rsidP="00D643E0">
      <w:pPr>
        <w:numPr>
          <w:ilvl w:val="0"/>
          <w:numId w:val="14"/>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Check the following [language] code for proper logging and monitoring practices: [code snippet].</w:t>
      </w:r>
    </w:p>
    <w:p w14:paraId="7C05EEFE" w14:textId="77777777" w:rsidR="00D643E0" w:rsidRDefault="00D643E0" w:rsidP="00D643E0">
      <w:pPr>
        <w:numPr>
          <w:ilvl w:val="0"/>
          <w:numId w:val="14"/>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Review the given [language] code for potential scalability issues: [code snippet].</w:t>
      </w:r>
    </w:p>
    <w:p w14:paraId="0AAE86B4" w14:textId="77777777" w:rsidR="00D643E0" w:rsidRDefault="00D643E0" w:rsidP="00D643E0">
      <w:pPr>
        <w:numPr>
          <w:ilvl w:val="0"/>
          <w:numId w:val="14"/>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Assess the test coverage of the following [language] code: [code snippet].</w:t>
      </w:r>
    </w:p>
    <w:p w14:paraId="647267C1" w14:textId="77777777" w:rsidR="00D643E0" w:rsidRDefault="00D643E0" w:rsidP="00D643E0">
      <w:pPr>
        <w:numPr>
          <w:ilvl w:val="0"/>
          <w:numId w:val="14"/>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Evaluate the given [language] code for compatibility with [platform or technology]: [code snippet].</w:t>
      </w:r>
    </w:p>
    <w:p w14:paraId="14033214" w14:textId="77777777" w:rsidR="00D643E0" w:rsidRDefault="00D643E0" w:rsidP="00D643E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Natural language processing:</w:t>
      </w:r>
    </w:p>
    <w:p w14:paraId="59A4F05F" w14:textId="77777777" w:rsidR="00D643E0" w:rsidRDefault="00D643E0" w:rsidP="00D643E0">
      <w:pPr>
        <w:numPr>
          <w:ilvl w:val="0"/>
          <w:numId w:val="15"/>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Perform text classification on the following text: [text sample].</w:t>
      </w:r>
    </w:p>
    <w:p w14:paraId="27A654D0" w14:textId="77777777" w:rsidR="00D643E0" w:rsidRDefault="00D643E0" w:rsidP="00D643E0">
      <w:pPr>
        <w:numPr>
          <w:ilvl w:val="0"/>
          <w:numId w:val="15"/>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Generate a summary of the following video transcript: [text sample].</w:t>
      </w:r>
    </w:p>
    <w:p w14:paraId="33108369" w14:textId="77777777" w:rsidR="00D643E0" w:rsidRDefault="00D643E0" w:rsidP="00D643E0">
      <w:pPr>
        <w:numPr>
          <w:ilvl w:val="0"/>
          <w:numId w:val="15"/>
        </w:numPr>
        <w:shd w:val="clear" w:color="auto" w:fill="FFFFFF"/>
        <w:spacing w:before="100" w:beforeAutospacing="1" w:after="100" w:afterAutospacing="1" w:line="240" w:lineRule="auto"/>
        <w:textAlignment w:val="baseline"/>
        <w:rPr>
          <w:rFonts w:ascii="inherit" w:hAnsi="inherit" w:cs="Arial"/>
          <w:color w:val="141414"/>
          <w:sz w:val="27"/>
          <w:szCs w:val="27"/>
        </w:rPr>
      </w:pPr>
      <w:proofErr w:type="spellStart"/>
      <w:r>
        <w:rPr>
          <w:rFonts w:ascii="inherit" w:hAnsi="inherit" w:cs="Arial"/>
          <w:color w:val="141414"/>
          <w:sz w:val="27"/>
          <w:szCs w:val="27"/>
        </w:rPr>
        <w:t>Analyze</w:t>
      </w:r>
      <w:proofErr w:type="spellEnd"/>
      <w:r>
        <w:rPr>
          <w:rFonts w:ascii="inherit" w:hAnsi="inherit" w:cs="Arial"/>
          <w:color w:val="141414"/>
          <w:sz w:val="27"/>
          <w:szCs w:val="27"/>
        </w:rPr>
        <w:t xml:space="preserve"> the sentiment of the following product reviews: [text sample].</w:t>
      </w:r>
    </w:p>
    <w:p w14:paraId="1B8E1070" w14:textId="77777777" w:rsidR="00D643E0" w:rsidRDefault="00D643E0" w:rsidP="00D643E0">
      <w:pPr>
        <w:numPr>
          <w:ilvl w:val="0"/>
          <w:numId w:val="15"/>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Identify the key phrases in the following social media posts: [text sample].</w:t>
      </w:r>
    </w:p>
    <w:p w14:paraId="3419627E" w14:textId="77777777" w:rsidR="00D643E0" w:rsidRDefault="00D643E0" w:rsidP="00D643E0">
      <w:pPr>
        <w:numPr>
          <w:ilvl w:val="0"/>
          <w:numId w:val="15"/>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Extract information from the following structured text: [text sample].</w:t>
      </w:r>
    </w:p>
    <w:p w14:paraId="4CE45264" w14:textId="77777777" w:rsidR="00D643E0" w:rsidRDefault="00D643E0" w:rsidP="00D643E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API documentation generation:</w:t>
      </w:r>
    </w:p>
    <w:p w14:paraId="6E399F44" w14:textId="77777777" w:rsidR="00D643E0" w:rsidRDefault="00D643E0" w:rsidP="00D643E0">
      <w:pPr>
        <w:numPr>
          <w:ilvl w:val="0"/>
          <w:numId w:val="16"/>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Create an API documentation template for the following [language] code: [code snippet].</w:t>
      </w:r>
    </w:p>
    <w:p w14:paraId="339FE4D9" w14:textId="77777777" w:rsidR="00D643E0" w:rsidRDefault="00D643E0" w:rsidP="00D643E0">
      <w:pPr>
        <w:numPr>
          <w:ilvl w:val="0"/>
          <w:numId w:val="16"/>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Generate a user guide for the given [language] RESTful API: [code snippet].</w:t>
      </w:r>
    </w:p>
    <w:p w14:paraId="181B171A" w14:textId="77777777" w:rsidR="00D643E0" w:rsidRDefault="00D643E0" w:rsidP="00D643E0">
      <w:pPr>
        <w:numPr>
          <w:ilvl w:val="0"/>
          <w:numId w:val="16"/>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Document the functionality and usage of the following [language] command-line tool: [code snippet].</w:t>
      </w:r>
    </w:p>
    <w:p w14:paraId="6251F1BF" w14:textId="77777777" w:rsidR="00D643E0" w:rsidRDefault="00D643E0" w:rsidP="00D643E0">
      <w:pPr>
        <w:numPr>
          <w:ilvl w:val="0"/>
          <w:numId w:val="16"/>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Create an API reference for the given [language] library or framework: [code snippet].</w:t>
      </w:r>
    </w:p>
    <w:p w14:paraId="7CB41A27" w14:textId="77777777" w:rsidR="00D643E0" w:rsidRDefault="00D643E0" w:rsidP="00D643E0">
      <w:pPr>
        <w:numPr>
          <w:ilvl w:val="0"/>
          <w:numId w:val="16"/>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Produce a tutorial for using the following [language] API with example code: [code snippet].</w:t>
      </w:r>
    </w:p>
    <w:p w14:paraId="245C4E58" w14:textId="77777777" w:rsidR="00D643E0" w:rsidRDefault="00D643E0" w:rsidP="00D643E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lastRenderedPageBreak/>
        <w:t>Query optimization:</w:t>
      </w:r>
    </w:p>
    <w:p w14:paraId="04364955" w14:textId="77777777" w:rsidR="00D643E0" w:rsidRDefault="00D643E0" w:rsidP="00D643E0">
      <w:pPr>
        <w:numPr>
          <w:ilvl w:val="0"/>
          <w:numId w:val="17"/>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 xml:space="preserve">Optimize the following </w:t>
      </w:r>
      <w:proofErr w:type="spellStart"/>
      <w:r>
        <w:rPr>
          <w:rFonts w:ascii="inherit" w:hAnsi="inherit" w:cs="Arial"/>
          <w:color w:val="141414"/>
          <w:sz w:val="27"/>
          <w:szCs w:val="27"/>
        </w:rPr>
        <w:t>GraphQL</w:t>
      </w:r>
      <w:proofErr w:type="spellEnd"/>
      <w:r>
        <w:rPr>
          <w:rFonts w:ascii="inherit" w:hAnsi="inherit" w:cs="Arial"/>
          <w:color w:val="141414"/>
          <w:sz w:val="27"/>
          <w:szCs w:val="27"/>
        </w:rPr>
        <w:t xml:space="preserve"> query for better performance: [</w:t>
      </w:r>
      <w:proofErr w:type="spellStart"/>
      <w:r>
        <w:rPr>
          <w:rFonts w:ascii="inherit" w:hAnsi="inherit" w:cs="Arial"/>
          <w:color w:val="141414"/>
          <w:sz w:val="27"/>
          <w:szCs w:val="27"/>
        </w:rPr>
        <w:t>GraphQL</w:t>
      </w:r>
      <w:proofErr w:type="spellEnd"/>
      <w:r>
        <w:rPr>
          <w:rFonts w:ascii="inherit" w:hAnsi="inherit" w:cs="Arial"/>
          <w:color w:val="141414"/>
          <w:sz w:val="27"/>
          <w:szCs w:val="27"/>
        </w:rPr>
        <w:t xml:space="preserve"> query].</w:t>
      </w:r>
    </w:p>
    <w:p w14:paraId="31A800AC" w14:textId="77777777" w:rsidR="00D643E0" w:rsidRDefault="00D643E0" w:rsidP="00D643E0">
      <w:pPr>
        <w:numPr>
          <w:ilvl w:val="0"/>
          <w:numId w:val="17"/>
        </w:numPr>
        <w:shd w:val="clear" w:color="auto" w:fill="FFFFFF"/>
        <w:spacing w:before="100" w:beforeAutospacing="1" w:after="100" w:afterAutospacing="1" w:line="240" w:lineRule="auto"/>
        <w:textAlignment w:val="baseline"/>
        <w:rPr>
          <w:rFonts w:ascii="inherit" w:hAnsi="inherit" w:cs="Arial"/>
          <w:color w:val="141414"/>
          <w:sz w:val="27"/>
          <w:szCs w:val="27"/>
        </w:rPr>
      </w:pPr>
      <w:proofErr w:type="spellStart"/>
      <w:r>
        <w:rPr>
          <w:rFonts w:ascii="inherit" w:hAnsi="inherit" w:cs="Arial"/>
          <w:color w:val="141414"/>
          <w:sz w:val="27"/>
          <w:szCs w:val="27"/>
        </w:rPr>
        <w:t>Analyze</w:t>
      </w:r>
      <w:proofErr w:type="spellEnd"/>
      <w:r>
        <w:rPr>
          <w:rFonts w:ascii="inherit" w:hAnsi="inherit" w:cs="Arial"/>
          <w:color w:val="141414"/>
          <w:sz w:val="27"/>
          <w:szCs w:val="27"/>
        </w:rPr>
        <w:t xml:space="preserve"> the given SQL query for proper indexing: [SQL query].</w:t>
      </w:r>
    </w:p>
    <w:p w14:paraId="152E8235" w14:textId="77777777" w:rsidR="00D643E0" w:rsidRDefault="00D643E0" w:rsidP="00D643E0">
      <w:pPr>
        <w:numPr>
          <w:ilvl w:val="0"/>
          <w:numId w:val="17"/>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Suggest improvements to the following database schema for better query performance: [schema description].</w:t>
      </w:r>
    </w:p>
    <w:p w14:paraId="3445D5D0" w14:textId="77777777" w:rsidR="00D643E0" w:rsidRDefault="00D643E0" w:rsidP="00D643E0">
      <w:pPr>
        <w:numPr>
          <w:ilvl w:val="0"/>
          <w:numId w:val="17"/>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Compare the performance of the given NoSQL query using different NoSQL databases (e.g., MongoDB, Cassandra, Couchbase): [NoSQL query].</w:t>
      </w:r>
    </w:p>
    <w:p w14:paraId="76286CFE" w14:textId="77777777" w:rsidR="00D643E0" w:rsidRDefault="00D643E0" w:rsidP="00D643E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Series query optimization:</w:t>
      </w:r>
    </w:p>
    <w:p w14:paraId="07EA43B7" w14:textId="77777777" w:rsidR="00D643E0" w:rsidRDefault="00D643E0" w:rsidP="00D643E0">
      <w:pPr>
        <w:numPr>
          <w:ilvl w:val="0"/>
          <w:numId w:val="18"/>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 xml:space="preserve">Optimize the following database query for a time-series database (e.g., </w:t>
      </w:r>
      <w:proofErr w:type="spellStart"/>
      <w:r>
        <w:rPr>
          <w:rFonts w:ascii="inherit" w:hAnsi="inherit" w:cs="Arial"/>
          <w:color w:val="141414"/>
          <w:sz w:val="27"/>
          <w:szCs w:val="27"/>
        </w:rPr>
        <w:t>InfluxDB</w:t>
      </w:r>
      <w:proofErr w:type="spellEnd"/>
      <w:r>
        <w:rPr>
          <w:rFonts w:ascii="inherit" w:hAnsi="inherit" w:cs="Arial"/>
          <w:color w:val="141414"/>
          <w:sz w:val="27"/>
          <w:szCs w:val="27"/>
        </w:rPr>
        <w:t xml:space="preserve">, </w:t>
      </w:r>
      <w:proofErr w:type="spellStart"/>
      <w:r>
        <w:rPr>
          <w:rFonts w:ascii="inherit" w:hAnsi="inherit" w:cs="Arial"/>
          <w:color w:val="141414"/>
          <w:sz w:val="27"/>
          <w:szCs w:val="27"/>
        </w:rPr>
        <w:t>TimescaleDB</w:t>
      </w:r>
      <w:proofErr w:type="spellEnd"/>
      <w:r>
        <w:rPr>
          <w:rFonts w:ascii="inherit" w:hAnsi="inherit" w:cs="Arial"/>
          <w:color w:val="141414"/>
          <w:sz w:val="27"/>
          <w:szCs w:val="27"/>
        </w:rPr>
        <w:t>): [time-series query].</w:t>
      </w:r>
    </w:p>
    <w:p w14:paraId="41346546" w14:textId="77777777" w:rsidR="00D643E0" w:rsidRDefault="00D643E0" w:rsidP="00D643E0">
      <w:pPr>
        <w:numPr>
          <w:ilvl w:val="0"/>
          <w:numId w:val="18"/>
        </w:numPr>
        <w:shd w:val="clear" w:color="auto" w:fill="FFFFFF"/>
        <w:spacing w:before="100" w:beforeAutospacing="1" w:after="100" w:afterAutospacing="1" w:line="240" w:lineRule="auto"/>
        <w:textAlignment w:val="baseline"/>
        <w:rPr>
          <w:rFonts w:ascii="inherit" w:hAnsi="inherit" w:cs="Arial"/>
          <w:color w:val="141414"/>
          <w:sz w:val="27"/>
          <w:szCs w:val="27"/>
        </w:rPr>
      </w:pPr>
      <w:proofErr w:type="spellStart"/>
      <w:r>
        <w:rPr>
          <w:rFonts w:ascii="inherit" w:hAnsi="inherit" w:cs="Arial"/>
          <w:color w:val="141414"/>
          <w:sz w:val="27"/>
          <w:szCs w:val="27"/>
        </w:rPr>
        <w:t>Analyze</w:t>
      </w:r>
      <w:proofErr w:type="spellEnd"/>
      <w:r>
        <w:rPr>
          <w:rFonts w:ascii="inherit" w:hAnsi="inherit" w:cs="Arial"/>
          <w:color w:val="141414"/>
          <w:sz w:val="27"/>
          <w:szCs w:val="27"/>
        </w:rPr>
        <w:t xml:space="preserve"> the given time-series query for any potential performance issues: [time-series query].</w:t>
      </w:r>
    </w:p>
    <w:p w14:paraId="121E0533" w14:textId="77777777" w:rsidR="00D643E0" w:rsidRDefault="00D643E0" w:rsidP="00D643E0">
      <w:pPr>
        <w:numPr>
          <w:ilvl w:val="0"/>
          <w:numId w:val="18"/>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Suggest indexing or partitioning strategies for the following time-series database query: [time-series query].</w:t>
      </w:r>
    </w:p>
    <w:p w14:paraId="24BA360B" w14:textId="77777777" w:rsidR="00D643E0" w:rsidRDefault="00D643E0" w:rsidP="00D643E0">
      <w:pPr>
        <w:numPr>
          <w:ilvl w:val="0"/>
          <w:numId w:val="18"/>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 xml:space="preserve">Compare the performance of the given time-series query using different time-series databases (e.g., </w:t>
      </w:r>
      <w:proofErr w:type="spellStart"/>
      <w:r>
        <w:rPr>
          <w:rFonts w:ascii="inherit" w:hAnsi="inherit" w:cs="Arial"/>
          <w:color w:val="141414"/>
          <w:sz w:val="27"/>
          <w:szCs w:val="27"/>
        </w:rPr>
        <w:t>InfluxDB</w:t>
      </w:r>
      <w:proofErr w:type="spellEnd"/>
      <w:r>
        <w:rPr>
          <w:rFonts w:ascii="inherit" w:hAnsi="inherit" w:cs="Arial"/>
          <w:color w:val="141414"/>
          <w:sz w:val="27"/>
          <w:szCs w:val="27"/>
        </w:rPr>
        <w:t xml:space="preserve">, </w:t>
      </w:r>
      <w:proofErr w:type="spellStart"/>
      <w:r>
        <w:rPr>
          <w:rFonts w:ascii="inherit" w:hAnsi="inherit" w:cs="Arial"/>
          <w:color w:val="141414"/>
          <w:sz w:val="27"/>
          <w:szCs w:val="27"/>
        </w:rPr>
        <w:t>TimescaleDB</w:t>
      </w:r>
      <w:proofErr w:type="spellEnd"/>
      <w:r>
        <w:rPr>
          <w:rFonts w:ascii="inherit" w:hAnsi="inherit" w:cs="Arial"/>
          <w:color w:val="141414"/>
          <w:sz w:val="27"/>
          <w:szCs w:val="27"/>
        </w:rPr>
        <w:t xml:space="preserve">, </w:t>
      </w:r>
      <w:proofErr w:type="spellStart"/>
      <w:r>
        <w:rPr>
          <w:rFonts w:ascii="inherit" w:hAnsi="inherit" w:cs="Arial"/>
          <w:color w:val="141414"/>
          <w:sz w:val="27"/>
          <w:szCs w:val="27"/>
        </w:rPr>
        <w:t>OpenTSDB</w:t>
      </w:r>
      <w:proofErr w:type="spellEnd"/>
      <w:r>
        <w:rPr>
          <w:rFonts w:ascii="inherit" w:hAnsi="inherit" w:cs="Arial"/>
          <w:color w:val="141414"/>
          <w:sz w:val="27"/>
          <w:szCs w:val="27"/>
        </w:rPr>
        <w:t>): [time-series query].</w:t>
      </w:r>
    </w:p>
    <w:p w14:paraId="16B80689" w14:textId="77777777" w:rsidR="00D643E0" w:rsidRDefault="00D643E0" w:rsidP="00D643E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Chatbots and conversational AI:</w:t>
      </w:r>
    </w:p>
    <w:p w14:paraId="2CDF74A3" w14:textId="77777777" w:rsidR="00D643E0" w:rsidRDefault="00D643E0" w:rsidP="00D643E0">
      <w:pPr>
        <w:numPr>
          <w:ilvl w:val="0"/>
          <w:numId w:val="19"/>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Design a conversational flow for a reservation chatbot that handles booking [type of reservation].</w:t>
      </w:r>
    </w:p>
    <w:p w14:paraId="138A53E7" w14:textId="77777777" w:rsidR="00D643E0" w:rsidRDefault="00D643E0" w:rsidP="00D643E0">
      <w:pPr>
        <w:numPr>
          <w:ilvl w:val="0"/>
          <w:numId w:val="19"/>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Create a chatbot interaction that helps users compare and select</w:t>
      </w:r>
    </w:p>
    <w:p w14:paraId="3CC191B8" w14:textId="70F08F18" w:rsidR="00D643E0" w:rsidRDefault="00D643E0" w:rsidP="00D643E0">
      <w:pPr>
        <w:shd w:val="clear" w:color="auto" w:fill="FFFFFF"/>
        <w:spacing w:beforeAutospacing="1" w:after="0" w:afterAutospacing="1"/>
        <w:ind w:left="720"/>
        <w:textAlignment w:val="baseline"/>
        <w:rPr>
          <w:rFonts w:ascii="inherit" w:hAnsi="inherit" w:cs="Arial"/>
          <w:color w:val="141414"/>
          <w:sz w:val="27"/>
          <w:szCs w:val="27"/>
        </w:rPr>
      </w:pPr>
      <w:r>
        <w:rPr>
          <w:rStyle w:val="Strong"/>
          <w:rFonts w:ascii="inherit" w:hAnsi="inherit" w:cs="Arial"/>
          <w:color w:val="141414"/>
          <w:sz w:val="23"/>
          <w:szCs w:val="23"/>
          <w:bdr w:val="none" w:sz="0" w:space="0" w:color="auto" w:frame="1"/>
        </w:rPr>
        <w:t>-60</w:t>
      </w:r>
      <w:r>
        <w:rPr>
          <w:rStyle w:val="onsale-inner"/>
          <w:rFonts w:ascii="inherit" w:hAnsi="inherit" w:cs="Arial"/>
          <w:b/>
          <w:bCs/>
          <w:i/>
          <w:iCs/>
          <w:color w:val="141414"/>
          <w:sz w:val="23"/>
          <w:szCs w:val="23"/>
          <w:bdr w:val="none" w:sz="0" w:space="0" w:color="auto" w:frame="1"/>
        </w:rPr>
        <w:t>%</w:t>
      </w:r>
      <w:r>
        <w:rPr>
          <w:rFonts w:ascii="inherit" w:hAnsi="inherit" w:cs="Arial"/>
          <w:noProof/>
          <w:color w:val="141414"/>
          <w:sz w:val="27"/>
          <w:szCs w:val="27"/>
        </w:rPr>
        <w:drawing>
          <wp:inline distT="0" distB="0" distL="0" distR="0" wp14:anchorId="536BC643" wp14:editId="0AC6351F">
            <wp:extent cx="2857500" cy="2857500"/>
            <wp:effectExtent l="0" t="0" r="0" b="0"/>
            <wp:docPr id="237377571" name="Picture 34" descr="blog post writing like a human chatgpt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log post writing like a human chatgpt promp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690020A6" w14:textId="77777777" w:rsidR="00D643E0" w:rsidRDefault="00000000" w:rsidP="00D643E0">
      <w:pPr>
        <w:shd w:val="clear" w:color="auto" w:fill="FFFFFF"/>
        <w:spacing w:beforeAutospacing="1" w:afterAutospacing="1"/>
        <w:ind w:left="720"/>
        <w:textAlignment w:val="baseline"/>
        <w:rPr>
          <w:rFonts w:ascii="var(--cat-family)" w:hAnsi="var(--cat-family)" w:cs="Arial"/>
          <w:color w:val="141414"/>
          <w:sz w:val="27"/>
          <w:szCs w:val="27"/>
        </w:rPr>
      </w:pPr>
      <w:hyperlink r:id="rId98" w:history="1">
        <w:r w:rsidR="00D643E0">
          <w:rPr>
            <w:rStyle w:val="Hyperlink"/>
            <w:rFonts w:ascii="inherit" w:hAnsi="inherit" w:cs="Arial"/>
            <w:sz w:val="27"/>
            <w:szCs w:val="27"/>
            <w:bdr w:val="none" w:sz="0" w:space="0" w:color="auto" w:frame="1"/>
          </w:rPr>
          <w:t>CHATGPT</w:t>
        </w:r>
      </w:hyperlink>
      <w:hyperlink r:id="rId99" w:history="1">
        <w:r w:rsidR="00D643E0">
          <w:rPr>
            <w:rStyle w:val="Hyperlink"/>
            <w:rFonts w:ascii="inherit" w:hAnsi="inherit" w:cs="Arial"/>
            <w:sz w:val="27"/>
            <w:szCs w:val="27"/>
            <w:bdr w:val="none" w:sz="0" w:space="0" w:color="auto" w:frame="1"/>
          </w:rPr>
          <w:t>PROMPTS</w:t>
        </w:r>
      </w:hyperlink>
    </w:p>
    <w:p w14:paraId="44F17438" w14:textId="77777777" w:rsidR="00D643E0" w:rsidRDefault="00D643E0" w:rsidP="00D643E0">
      <w:pPr>
        <w:pStyle w:val="Heading2"/>
        <w:shd w:val="clear" w:color="auto" w:fill="FFFFFF"/>
        <w:spacing w:before="0"/>
        <w:ind w:left="720"/>
        <w:textAlignment w:val="baseline"/>
        <w:rPr>
          <w:rFonts w:ascii="var(--product-family,inherit)" w:hAnsi="var(--product-family,inherit)" w:cs="Arial"/>
          <w:color w:val="141414"/>
          <w:sz w:val="36"/>
          <w:szCs w:val="36"/>
        </w:rPr>
      </w:pPr>
      <w:r>
        <w:rPr>
          <w:rFonts w:ascii="var(--product-family,inherit)" w:hAnsi="var(--product-family,inherit)" w:cs="Arial"/>
          <w:color w:val="141414"/>
        </w:rPr>
        <w:t>ChatGPT Blog Prompts: Human-Like Blog Posts</w:t>
      </w:r>
    </w:p>
    <w:p w14:paraId="7E04621B" w14:textId="77777777" w:rsidR="00D643E0" w:rsidRDefault="00D643E0" w:rsidP="00D643E0">
      <w:pPr>
        <w:shd w:val="clear" w:color="auto" w:fill="FFFFFF"/>
        <w:spacing w:beforeAutospacing="1" w:afterAutospacing="1"/>
        <w:ind w:left="720"/>
        <w:textAlignment w:val="baseline"/>
        <w:rPr>
          <w:rFonts w:ascii="inherit" w:hAnsi="inherit" w:cs="Arial"/>
          <w:color w:val="141414"/>
          <w:sz w:val="27"/>
          <w:szCs w:val="27"/>
        </w:rPr>
      </w:pPr>
      <w:del w:id="0" w:author="Unknown">
        <w:r>
          <w:rPr>
            <w:rStyle w:val="woocommerce-price-currencysymbol"/>
            <w:rFonts w:ascii="inherit" w:hAnsi="inherit" w:cs="Arial"/>
            <w:strike/>
            <w:color w:val="141414"/>
            <w:bdr w:val="none" w:sz="0" w:space="0" w:color="auto" w:frame="1"/>
          </w:rPr>
          <w:delText>$</w:delText>
        </w:r>
        <w:r>
          <w:rPr>
            <w:rStyle w:val="woocommerce-price-amount"/>
            <w:rFonts w:ascii="inherit" w:hAnsi="inherit" w:cs="Arial"/>
            <w:strike/>
            <w:color w:val="141414"/>
            <w:bdr w:val="none" w:sz="0" w:space="0" w:color="auto" w:frame="1"/>
          </w:rPr>
          <w:delText>5.00</w:delText>
        </w:r>
      </w:del>
      <w:ins w:id="1" w:author="Unknown">
        <w:r>
          <w:rPr>
            <w:rStyle w:val="woocommerce-price-currencysymbol"/>
            <w:rFonts w:ascii="inherit" w:hAnsi="inherit" w:cs="Arial"/>
            <w:color w:val="141414"/>
            <w:sz w:val="27"/>
            <w:szCs w:val="27"/>
            <w:bdr w:val="none" w:sz="0" w:space="0" w:color="auto" w:frame="1"/>
          </w:rPr>
          <w:t>$</w:t>
        </w:r>
        <w:r>
          <w:rPr>
            <w:rStyle w:val="woocommerce-price-amount"/>
            <w:rFonts w:ascii="inherit" w:hAnsi="inherit" w:cs="Arial"/>
            <w:color w:val="141414"/>
            <w:bdr w:val="none" w:sz="0" w:space="0" w:color="auto" w:frame="1"/>
          </w:rPr>
          <w:t>2.00</w:t>
        </w:r>
      </w:ins>
    </w:p>
    <w:p w14:paraId="093496E1" w14:textId="77777777" w:rsidR="00D643E0" w:rsidRDefault="00000000" w:rsidP="00D643E0">
      <w:pPr>
        <w:shd w:val="clear" w:color="auto" w:fill="FFFFFF"/>
        <w:spacing w:beforeAutospacing="1" w:afterAutospacing="1"/>
        <w:ind w:left="720"/>
        <w:textAlignment w:val="baseline"/>
        <w:rPr>
          <w:rFonts w:ascii="inherit" w:hAnsi="inherit" w:cs="Arial"/>
          <w:color w:val="141414"/>
          <w:sz w:val="27"/>
          <w:szCs w:val="27"/>
        </w:rPr>
      </w:pPr>
      <w:hyperlink r:id="rId100" w:tgtFrame="_blank" w:history="1">
        <w:r w:rsidR="00D643E0">
          <w:rPr>
            <w:rStyle w:val="Hyperlink"/>
            <w:rFonts w:ascii="var(--btn-family)" w:hAnsi="var(--btn-family)" w:cs="Arial"/>
            <w:sz w:val="27"/>
            <w:szCs w:val="27"/>
            <w:bdr w:val="none" w:sz="0" w:space="0" w:color="auto" w:frame="1"/>
          </w:rPr>
          <w:t xml:space="preserve">Buy on </w:t>
        </w:r>
        <w:proofErr w:type="spellStart"/>
        <w:r w:rsidR="00D643E0">
          <w:rPr>
            <w:rStyle w:val="Hyperlink"/>
            <w:rFonts w:ascii="var(--btn-family)" w:hAnsi="var(--btn-family)" w:cs="Arial"/>
            <w:sz w:val="27"/>
            <w:szCs w:val="27"/>
            <w:bdr w:val="none" w:sz="0" w:space="0" w:color="auto" w:frame="1"/>
          </w:rPr>
          <w:t>Gumroad</w:t>
        </w:r>
        <w:proofErr w:type="spellEnd"/>
      </w:hyperlink>
    </w:p>
    <w:p w14:paraId="418CECF6" w14:textId="418BBCCC" w:rsidR="00D643E0" w:rsidRDefault="00D643E0" w:rsidP="00D643E0">
      <w:pPr>
        <w:shd w:val="clear" w:color="auto" w:fill="FFFFFF"/>
        <w:spacing w:beforeAutospacing="1" w:afterAutospacing="1"/>
        <w:ind w:left="720"/>
        <w:textAlignment w:val="baseline"/>
        <w:rPr>
          <w:rFonts w:ascii="inherit" w:hAnsi="inherit" w:cs="Arial"/>
          <w:color w:val="141414"/>
          <w:sz w:val="27"/>
          <w:szCs w:val="27"/>
        </w:rPr>
      </w:pPr>
      <w:r>
        <w:rPr>
          <w:rFonts w:ascii="inherit" w:hAnsi="inherit" w:cs="Arial"/>
          <w:noProof/>
          <w:color w:val="141414"/>
          <w:sz w:val="27"/>
          <w:szCs w:val="27"/>
        </w:rPr>
        <w:drawing>
          <wp:inline distT="0" distB="0" distL="0" distR="0" wp14:anchorId="68A1D267" wp14:editId="6B233A98">
            <wp:extent cx="2857500" cy="2857500"/>
            <wp:effectExtent l="0" t="0" r="0" b="0"/>
            <wp:docPr id="673651090" name="Picture 33" descr="ChatGPT Ultimat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hatGPT Ultimate Guid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566B6E2F" w14:textId="77777777" w:rsidR="00D643E0" w:rsidRDefault="00000000" w:rsidP="00D643E0">
      <w:pPr>
        <w:shd w:val="clear" w:color="auto" w:fill="FFFFFF"/>
        <w:spacing w:beforeAutospacing="1" w:afterAutospacing="1"/>
        <w:ind w:left="720"/>
        <w:textAlignment w:val="baseline"/>
        <w:rPr>
          <w:rFonts w:ascii="var(--cat-family)" w:hAnsi="var(--cat-family)" w:cs="Arial"/>
          <w:color w:val="141414"/>
          <w:sz w:val="27"/>
          <w:szCs w:val="27"/>
        </w:rPr>
      </w:pPr>
      <w:hyperlink r:id="rId102" w:history="1">
        <w:r w:rsidR="00D643E0">
          <w:rPr>
            <w:rStyle w:val="Hyperlink"/>
            <w:rFonts w:ascii="inherit" w:hAnsi="inherit" w:cs="Arial"/>
            <w:sz w:val="27"/>
            <w:szCs w:val="27"/>
            <w:bdr w:val="none" w:sz="0" w:space="0" w:color="auto" w:frame="1"/>
          </w:rPr>
          <w:t>CHATGPT</w:t>
        </w:r>
      </w:hyperlink>
      <w:hyperlink r:id="rId103" w:history="1">
        <w:r w:rsidR="00D643E0">
          <w:rPr>
            <w:rStyle w:val="Hyperlink"/>
            <w:rFonts w:ascii="inherit" w:hAnsi="inherit" w:cs="Arial"/>
            <w:sz w:val="27"/>
            <w:szCs w:val="27"/>
            <w:bdr w:val="none" w:sz="0" w:space="0" w:color="auto" w:frame="1"/>
          </w:rPr>
          <w:t>EBOOK</w:t>
        </w:r>
      </w:hyperlink>
    </w:p>
    <w:p w14:paraId="726EF296" w14:textId="77777777" w:rsidR="00D643E0" w:rsidRDefault="00D643E0" w:rsidP="00D643E0">
      <w:pPr>
        <w:pStyle w:val="Heading2"/>
        <w:shd w:val="clear" w:color="auto" w:fill="FFFFFF"/>
        <w:spacing w:before="0"/>
        <w:ind w:left="720"/>
        <w:textAlignment w:val="baseline"/>
        <w:rPr>
          <w:rFonts w:ascii="var(--product-family,inherit)" w:hAnsi="var(--product-family,inherit)" w:cs="Arial"/>
          <w:color w:val="141414"/>
          <w:sz w:val="36"/>
          <w:szCs w:val="36"/>
        </w:rPr>
      </w:pPr>
      <w:r>
        <w:rPr>
          <w:rFonts w:ascii="var(--product-family,inherit)" w:hAnsi="var(--product-family,inherit)" w:cs="Arial"/>
          <w:color w:val="141414"/>
        </w:rPr>
        <w:t>ChatGPT Handbook: The Ultimate Guide</w:t>
      </w:r>
    </w:p>
    <w:p w14:paraId="255D6BD1" w14:textId="77777777" w:rsidR="00D643E0" w:rsidRDefault="00D643E0" w:rsidP="00D643E0">
      <w:pPr>
        <w:shd w:val="clear" w:color="auto" w:fill="FFFFFF"/>
        <w:spacing w:beforeAutospacing="1" w:afterAutospacing="1"/>
        <w:ind w:left="720"/>
        <w:textAlignment w:val="baseline"/>
        <w:rPr>
          <w:rFonts w:ascii="inherit" w:hAnsi="inherit" w:cs="Arial"/>
          <w:color w:val="141414"/>
          <w:sz w:val="27"/>
          <w:szCs w:val="27"/>
        </w:rPr>
      </w:pPr>
      <w:r>
        <w:rPr>
          <w:rStyle w:val="woocommerce-price-currencysymbol"/>
          <w:rFonts w:ascii="inherit" w:hAnsi="inherit" w:cs="Arial"/>
          <w:color w:val="141414"/>
          <w:sz w:val="27"/>
          <w:szCs w:val="27"/>
          <w:bdr w:val="none" w:sz="0" w:space="0" w:color="auto" w:frame="1"/>
        </w:rPr>
        <w:t>$</w:t>
      </w:r>
      <w:r>
        <w:rPr>
          <w:rStyle w:val="woocommerce-price-amount"/>
          <w:rFonts w:ascii="inherit" w:hAnsi="inherit" w:cs="Arial"/>
          <w:color w:val="141414"/>
          <w:bdr w:val="none" w:sz="0" w:space="0" w:color="auto" w:frame="1"/>
        </w:rPr>
        <w:t>15.00</w:t>
      </w:r>
    </w:p>
    <w:p w14:paraId="0BFDE634" w14:textId="77777777" w:rsidR="00D643E0" w:rsidRDefault="00000000" w:rsidP="00D643E0">
      <w:pPr>
        <w:shd w:val="clear" w:color="auto" w:fill="FFFFFF"/>
        <w:spacing w:beforeAutospacing="1" w:afterAutospacing="1"/>
        <w:ind w:left="720"/>
        <w:textAlignment w:val="baseline"/>
        <w:rPr>
          <w:rFonts w:ascii="inherit" w:hAnsi="inherit" w:cs="Arial"/>
          <w:color w:val="141414"/>
          <w:sz w:val="27"/>
          <w:szCs w:val="27"/>
        </w:rPr>
      </w:pPr>
      <w:hyperlink r:id="rId104" w:tgtFrame="_blank" w:history="1">
        <w:r w:rsidR="00D643E0">
          <w:rPr>
            <w:rStyle w:val="Hyperlink"/>
            <w:rFonts w:ascii="var(--btn-family)" w:hAnsi="var(--btn-family)" w:cs="Arial"/>
            <w:sz w:val="27"/>
            <w:szCs w:val="27"/>
            <w:bdr w:val="none" w:sz="0" w:space="0" w:color="auto" w:frame="1"/>
          </w:rPr>
          <w:t xml:space="preserve">Buy on </w:t>
        </w:r>
        <w:proofErr w:type="spellStart"/>
        <w:r w:rsidR="00D643E0">
          <w:rPr>
            <w:rStyle w:val="Hyperlink"/>
            <w:rFonts w:ascii="var(--btn-family)" w:hAnsi="var(--btn-family)" w:cs="Arial"/>
            <w:sz w:val="27"/>
            <w:szCs w:val="27"/>
            <w:bdr w:val="none" w:sz="0" w:space="0" w:color="auto" w:frame="1"/>
          </w:rPr>
          <w:t>Gumroad</w:t>
        </w:r>
        <w:proofErr w:type="spellEnd"/>
      </w:hyperlink>
    </w:p>
    <w:p w14:paraId="267511FD" w14:textId="6B679D1B" w:rsidR="00D643E0" w:rsidRDefault="00D643E0" w:rsidP="00D643E0">
      <w:pPr>
        <w:shd w:val="clear" w:color="auto" w:fill="FFFFFF"/>
        <w:spacing w:beforeAutospacing="1" w:afterAutospacing="1"/>
        <w:ind w:left="720"/>
        <w:textAlignment w:val="baseline"/>
        <w:rPr>
          <w:rFonts w:ascii="inherit" w:hAnsi="inherit" w:cs="Arial"/>
          <w:color w:val="141414"/>
          <w:sz w:val="27"/>
          <w:szCs w:val="27"/>
        </w:rPr>
      </w:pPr>
      <w:r>
        <w:rPr>
          <w:rFonts w:ascii="inherit" w:hAnsi="inherit" w:cs="Arial"/>
          <w:noProof/>
          <w:color w:val="141414"/>
          <w:sz w:val="27"/>
          <w:szCs w:val="27"/>
        </w:rPr>
        <w:lastRenderedPageBreak/>
        <w:drawing>
          <wp:inline distT="0" distB="0" distL="0" distR="0" wp14:anchorId="23119FFF" wp14:editId="243DA174">
            <wp:extent cx="2857500" cy="2857500"/>
            <wp:effectExtent l="0" t="0" r="0" b="0"/>
            <wp:docPr id="1706653012" name="Picture 32" descr="ChatGPT Notion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hatGPT Notion Templa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43FDA1E" w14:textId="77777777" w:rsidR="00D643E0" w:rsidRDefault="00000000" w:rsidP="00D643E0">
      <w:pPr>
        <w:shd w:val="clear" w:color="auto" w:fill="FFFFFF"/>
        <w:spacing w:beforeAutospacing="1" w:afterAutospacing="1"/>
        <w:ind w:left="720"/>
        <w:textAlignment w:val="baseline"/>
        <w:rPr>
          <w:rFonts w:ascii="var(--cat-family)" w:hAnsi="var(--cat-family)" w:cs="Arial"/>
          <w:color w:val="141414"/>
          <w:sz w:val="27"/>
          <w:szCs w:val="27"/>
        </w:rPr>
      </w:pPr>
      <w:hyperlink r:id="rId106" w:history="1">
        <w:r w:rsidR="00D643E0">
          <w:rPr>
            <w:rStyle w:val="Hyperlink"/>
            <w:rFonts w:ascii="inherit" w:hAnsi="inherit" w:cs="Arial"/>
            <w:sz w:val="27"/>
            <w:szCs w:val="27"/>
            <w:bdr w:val="none" w:sz="0" w:space="0" w:color="auto" w:frame="1"/>
          </w:rPr>
          <w:t>CHATGPT</w:t>
        </w:r>
      </w:hyperlink>
      <w:hyperlink r:id="rId107" w:history="1">
        <w:r w:rsidR="00D643E0">
          <w:rPr>
            <w:rStyle w:val="Hyperlink"/>
            <w:rFonts w:ascii="inherit" w:hAnsi="inherit" w:cs="Arial"/>
            <w:sz w:val="27"/>
            <w:szCs w:val="27"/>
            <w:bdr w:val="none" w:sz="0" w:space="0" w:color="auto" w:frame="1"/>
          </w:rPr>
          <w:t>NOTION</w:t>
        </w:r>
      </w:hyperlink>
    </w:p>
    <w:p w14:paraId="509FAE7A" w14:textId="77777777" w:rsidR="00D643E0" w:rsidRDefault="00D643E0" w:rsidP="00D643E0">
      <w:pPr>
        <w:pStyle w:val="Heading2"/>
        <w:shd w:val="clear" w:color="auto" w:fill="FFFFFF"/>
        <w:spacing w:before="0"/>
        <w:ind w:left="720"/>
        <w:textAlignment w:val="baseline"/>
        <w:rPr>
          <w:rFonts w:ascii="var(--product-family,inherit)" w:hAnsi="var(--product-family,inherit)" w:cs="Arial"/>
          <w:color w:val="141414"/>
          <w:sz w:val="36"/>
          <w:szCs w:val="36"/>
        </w:rPr>
      </w:pPr>
      <w:r>
        <w:rPr>
          <w:rFonts w:ascii="var(--product-family,inherit)" w:hAnsi="var(--product-family,inherit)" w:cs="Arial"/>
          <w:color w:val="141414"/>
        </w:rPr>
        <w:t>ChatGPT Mastery Hub Notion</w:t>
      </w:r>
    </w:p>
    <w:p w14:paraId="18F568A5" w14:textId="77777777" w:rsidR="00D643E0" w:rsidRDefault="00D643E0" w:rsidP="00D643E0">
      <w:pPr>
        <w:shd w:val="clear" w:color="auto" w:fill="FFFFFF"/>
        <w:spacing w:beforeAutospacing="1" w:afterAutospacing="1"/>
        <w:ind w:left="720"/>
        <w:textAlignment w:val="baseline"/>
        <w:rPr>
          <w:rFonts w:ascii="inherit" w:hAnsi="inherit" w:cs="Arial"/>
          <w:color w:val="141414"/>
          <w:sz w:val="27"/>
          <w:szCs w:val="27"/>
        </w:rPr>
      </w:pPr>
      <w:r>
        <w:rPr>
          <w:rStyle w:val="woocommerce-price-currencysymbol"/>
          <w:rFonts w:ascii="inherit" w:hAnsi="inherit" w:cs="Arial"/>
          <w:color w:val="141414"/>
          <w:sz w:val="27"/>
          <w:szCs w:val="27"/>
          <w:bdr w:val="none" w:sz="0" w:space="0" w:color="auto" w:frame="1"/>
        </w:rPr>
        <w:t>$</w:t>
      </w:r>
      <w:r>
        <w:rPr>
          <w:rStyle w:val="woocommerce-price-amount"/>
          <w:rFonts w:ascii="inherit" w:hAnsi="inherit" w:cs="Arial"/>
          <w:color w:val="141414"/>
          <w:bdr w:val="none" w:sz="0" w:space="0" w:color="auto" w:frame="1"/>
        </w:rPr>
        <w:t>5.00</w:t>
      </w:r>
    </w:p>
    <w:p w14:paraId="19BC521E" w14:textId="77777777" w:rsidR="00D643E0" w:rsidRDefault="00000000" w:rsidP="00D643E0">
      <w:pPr>
        <w:shd w:val="clear" w:color="auto" w:fill="FFFFFF"/>
        <w:spacing w:beforeAutospacing="1" w:afterAutospacing="1"/>
        <w:ind w:left="720"/>
        <w:textAlignment w:val="baseline"/>
        <w:rPr>
          <w:rFonts w:ascii="inherit" w:hAnsi="inherit" w:cs="Arial"/>
          <w:color w:val="141414"/>
          <w:sz w:val="27"/>
          <w:szCs w:val="27"/>
        </w:rPr>
      </w:pPr>
      <w:hyperlink r:id="rId108" w:tgtFrame="_blank" w:history="1">
        <w:r w:rsidR="00D643E0">
          <w:rPr>
            <w:rStyle w:val="Hyperlink"/>
            <w:rFonts w:ascii="var(--btn-family)" w:hAnsi="var(--btn-family)" w:cs="Arial"/>
            <w:sz w:val="27"/>
            <w:szCs w:val="27"/>
            <w:bdr w:val="none" w:sz="0" w:space="0" w:color="auto" w:frame="1"/>
          </w:rPr>
          <w:t xml:space="preserve">Buy on </w:t>
        </w:r>
        <w:proofErr w:type="spellStart"/>
        <w:r w:rsidR="00D643E0">
          <w:rPr>
            <w:rStyle w:val="Hyperlink"/>
            <w:rFonts w:ascii="var(--btn-family)" w:hAnsi="var(--btn-family)" w:cs="Arial"/>
            <w:sz w:val="27"/>
            <w:szCs w:val="27"/>
            <w:bdr w:val="none" w:sz="0" w:space="0" w:color="auto" w:frame="1"/>
          </w:rPr>
          <w:t>Gumroad</w:t>
        </w:r>
        <w:proofErr w:type="spellEnd"/>
      </w:hyperlink>
    </w:p>
    <w:p w14:paraId="68A70A02" w14:textId="1DBBB021" w:rsidR="00D643E0" w:rsidRDefault="00D643E0" w:rsidP="00D643E0">
      <w:pPr>
        <w:shd w:val="clear" w:color="auto" w:fill="FFFFFF"/>
        <w:spacing w:beforeAutospacing="1" w:afterAutospacing="1"/>
        <w:ind w:left="720"/>
        <w:textAlignment w:val="baseline"/>
        <w:rPr>
          <w:rFonts w:ascii="inherit" w:hAnsi="inherit" w:cs="Arial"/>
          <w:color w:val="141414"/>
          <w:sz w:val="27"/>
          <w:szCs w:val="27"/>
        </w:rPr>
      </w:pPr>
      <w:r>
        <w:rPr>
          <w:rFonts w:ascii="inherit" w:hAnsi="inherit" w:cs="Arial"/>
          <w:noProof/>
          <w:color w:val="141414"/>
          <w:sz w:val="27"/>
          <w:szCs w:val="27"/>
        </w:rPr>
        <w:drawing>
          <wp:inline distT="0" distB="0" distL="0" distR="0" wp14:anchorId="7633C6A9" wp14:editId="6202BA8D">
            <wp:extent cx="2857500" cy="2857500"/>
            <wp:effectExtent l="0" t="0" r="0" b="0"/>
            <wp:docPr id="53192803" name="Picture 31" descr="coloring book pages prompts for midjour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oring book pages prompts for midjourney"/>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6B37E902" w14:textId="77777777" w:rsidR="00D643E0" w:rsidRDefault="00000000" w:rsidP="00D643E0">
      <w:pPr>
        <w:shd w:val="clear" w:color="auto" w:fill="FFFFFF"/>
        <w:spacing w:beforeAutospacing="1" w:afterAutospacing="1"/>
        <w:ind w:left="720"/>
        <w:textAlignment w:val="baseline"/>
        <w:rPr>
          <w:rFonts w:ascii="var(--cat-family)" w:hAnsi="var(--cat-family)" w:cs="Arial"/>
          <w:color w:val="141414"/>
          <w:sz w:val="27"/>
          <w:szCs w:val="27"/>
        </w:rPr>
      </w:pPr>
      <w:hyperlink r:id="rId110" w:history="1">
        <w:r w:rsidR="00D643E0">
          <w:rPr>
            <w:rStyle w:val="Hyperlink"/>
            <w:rFonts w:ascii="inherit" w:hAnsi="inherit" w:cs="Arial"/>
            <w:sz w:val="27"/>
            <w:szCs w:val="27"/>
            <w:bdr w:val="none" w:sz="0" w:space="0" w:color="auto" w:frame="1"/>
          </w:rPr>
          <w:t>PROMPTS</w:t>
        </w:r>
      </w:hyperlink>
      <w:hyperlink r:id="rId111" w:history="1">
        <w:r w:rsidR="00D643E0">
          <w:rPr>
            <w:rStyle w:val="Hyperlink"/>
            <w:rFonts w:ascii="inherit" w:hAnsi="inherit" w:cs="Arial"/>
            <w:sz w:val="27"/>
            <w:szCs w:val="27"/>
            <w:bdr w:val="none" w:sz="0" w:space="0" w:color="auto" w:frame="1"/>
          </w:rPr>
          <w:t>MIDJOURNEY</w:t>
        </w:r>
      </w:hyperlink>
    </w:p>
    <w:p w14:paraId="5AF2DC59" w14:textId="77777777" w:rsidR="00D643E0" w:rsidRDefault="00D643E0" w:rsidP="00D643E0">
      <w:pPr>
        <w:pStyle w:val="Heading2"/>
        <w:shd w:val="clear" w:color="auto" w:fill="FFFFFF"/>
        <w:spacing w:before="0"/>
        <w:ind w:left="720"/>
        <w:textAlignment w:val="baseline"/>
        <w:rPr>
          <w:rFonts w:ascii="var(--product-family,inherit)" w:hAnsi="var(--product-family,inherit)" w:cs="Arial"/>
          <w:color w:val="141414"/>
          <w:sz w:val="36"/>
          <w:szCs w:val="36"/>
        </w:rPr>
      </w:pPr>
      <w:r>
        <w:rPr>
          <w:rFonts w:ascii="var(--product-family,inherit)" w:hAnsi="var(--product-family,inherit)" w:cs="Arial"/>
          <w:color w:val="141414"/>
        </w:rPr>
        <w:t xml:space="preserve">Midjourney Prompts for </w:t>
      </w:r>
      <w:proofErr w:type="spellStart"/>
      <w:r>
        <w:rPr>
          <w:rFonts w:ascii="var(--product-family,inherit)" w:hAnsi="var(--product-family,inherit)" w:cs="Arial"/>
          <w:color w:val="141414"/>
        </w:rPr>
        <w:t>Coloring</w:t>
      </w:r>
      <w:proofErr w:type="spellEnd"/>
      <w:r>
        <w:rPr>
          <w:rFonts w:ascii="var(--product-family,inherit)" w:hAnsi="var(--product-family,inherit)" w:cs="Arial"/>
          <w:color w:val="141414"/>
        </w:rPr>
        <w:t xml:space="preserve"> Book Pages</w:t>
      </w:r>
    </w:p>
    <w:p w14:paraId="31FC2E74" w14:textId="77777777" w:rsidR="00D643E0" w:rsidRDefault="00D643E0" w:rsidP="00D643E0">
      <w:pPr>
        <w:shd w:val="clear" w:color="auto" w:fill="FFFFFF"/>
        <w:spacing w:beforeAutospacing="1" w:afterAutospacing="1"/>
        <w:ind w:left="720"/>
        <w:textAlignment w:val="baseline"/>
        <w:rPr>
          <w:rFonts w:ascii="inherit" w:hAnsi="inherit" w:cs="Arial"/>
          <w:color w:val="141414"/>
          <w:sz w:val="27"/>
          <w:szCs w:val="27"/>
        </w:rPr>
      </w:pPr>
      <w:r>
        <w:rPr>
          <w:rStyle w:val="woocommerce-price-currencysymbol"/>
          <w:rFonts w:ascii="inherit" w:hAnsi="inherit" w:cs="Arial"/>
          <w:color w:val="141414"/>
          <w:sz w:val="27"/>
          <w:szCs w:val="27"/>
          <w:bdr w:val="none" w:sz="0" w:space="0" w:color="auto" w:frame="1"/>
        </w:rPr>
        <w:t>$</w:t>
      </w:r>
      <w:r>
        <w:rPr>
          <w:rStyle w:val="woocommerce-price-amount"/>
          <w:rFonts w:ascii="inherit" w:hAnsi="inherit" w:cs="Arial"/>
          <w:color w:val="141414"/>
          <w:bdr w:val="none" w:sz="0" w:space="0" w:color="auto" w:frame="1"/>
        </w:rPr>
        <w:t>3.00</w:t>
      </w:r>
    </w:p>
    <w:p w14:paraId="328EF61A" w14:textId="77777777" w:rsidR="00D643E0" w:rsidRDefault="00000000" w:rsidP="00D643E0">
      <w:pPr>
        <w:shd w:val="clear" w:color="auto" w:fill="FFFFFF"/>
        <w:spacing w:beforeAutospacing="1" w:afterAutospacing="1"/>
        <w:ind w:left="720"/>
        <w:textAlignment w:val="baseline"/>
        <w:rPr>
          <w:rFonts w:ascii="inherit" w:hAnsi="inherit" w:cs="Arial"/>
          <w:color w:val="141414"/>
          <w:sz w:val="27"/>
          <w:szCs w:val="27"/>
        </w:rPr>
      </w:pPr>
      <w:hyperlink r:id="rId112" w:tgtFrame="_blank" w:history="1">
        <w:r w:rsidR="00D643E0">
          <w:rPr>
            <w:rStyle w:val="Hyperlink"/>
            <w:rFonts w:ascii="var(--btn-family)" w:hAnsi="var(--btn-family)" w:cs="Arial"/>
            <w:sz w:val="27"/>
            <w:szCs w:val="27"/>
            <w:bdr w:val="none" w:sz="0" w:space="0" w:color="auto" w:frame="1"/>
          </w:rPr>
          <w:t xml:space="preserve">Buy on </w:t>
        </w:r>
        <w:proofErr w:type="spellStart"/>
        <w:r w:rsidR="00D643E0">
          <w:rPr>
            <w:rStyle w:val="Hyperlink"/>
            <w:rFonts w:ascii="var(--btn-family)" w:hAnsi="var(--btn-family)" w:cs="Arial"/>
            <w:sz w:val="27"/>
            <w:szCs w:val="27"/>
            <w:bdr w:val="none" w:sz="0" w:space="0" w:color="auto" w:frame="1"/>
          </w:rPr>
          <w:t>Gumroad</w:t>
        </w:r>
        <w:proofErr w:type="spellEnd"/>
      </w:hyperlink>
    </w:p>
    <w:p w14:paraId="318414BE" w14:textId="23DB59C7" w:rsidR="00D643E0" w:rsidRDefault="00D643E0" w:rsidP="00D643E0">
      <w:pPr>
        <w:shd w:val="clear" w:color="auto" w:fill="FFFFFF"/>
        <w:spacing w:beforeAutospacing="1" w:afterAutospacing="1"/>
        <w:ind w:left="720"/>
        <w:textAlignment w:val="baseline"/>
        <w:rPr>
          <w:rFonts w:ascii="inherit" w:hAnsi="inherit" w:cs="Arial"/>
          <w:color w:val="141414"/>
          <w:sz w:val="27"/>
          <w:szCs w:val="27"/>
        </w:rPr>
      </w:pPr>
      <w:r>
        <w:rPr>
          <w:rFonts w:ascii="inherit" w:hAnsi="inherit" w:cs="Arial"/>
          <w:noProof/>
          <w:color w:val="141414"/>
          <w:sz w:val="27"/>
          <w:szCs w:val="27"/>
        </w:rPr>
        <w:drawing>
          <wp:inline distT="0" distB="0" distL="0" distR="0" wp14:anchorId="3B59371C" wp14:editId="0A84CDE4">
            <wp:extent cx="2857500" cy="2857500"/>
            <wp:effectExtent l="0" t="0" r="0" b="0"/>
            <wp:docPr id="1991897570" name="Picture 30" descr="photography portraits midjourney prom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hotography portraits midjourney prompt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331C99F0" w14:textId="77777777" w:rsidR="00D643E0" w:rsidRDefault="00000000" w:rsidP="00D643E0">
      <w:pPr>
        <w:shd w:val="clear" w:color="auto" w:fill="FFFFFF"/>
        <w:spacing w:beforeAutospacing="1" w:afterAutospacing="1"/>
        <w:ind w:left="720"/>
        <w:textAlignment w:val="baseline"/>
        <w:rPr>
          <w:rFonts w:ascii="var(--cat-family)" w:hAnsi="var(--cat-family)" w:cs="Arial"/>
          <w:color w:val="141414"/>
          <w:sz w:val="27"/>
          <w:szCs w:val="27"/>
        </w:rPr>
      </w:pPr>
      <w:hyperlink r:id="rId114" w:history="1">
        <w:r w:rsidR="00D643E0">
          <w:rPr>
            <w:rStyle w:val="Hyperlink"/>
            <w:rFonts w:ascii="inherit" w:hAnsi="inherit" w:cs="Arial"/>
            <w:sz w:val="27"/>
            <w:szCs w:val="27"/>
            <w:bdr w:val="none" w:sz="0" w:space="0" w:color="auto" w:frame="1"/>
          </w:rPr>
          <w:t>MIDJOURNEY</w:t>
        </w:r>
      </w:hyperlink>
      <w:hyperlink r:id="rId115" w:history="1">
        <w:r w:rsidR="00D643E0">
          <w:rPr>
            <w:rStyle w:val="Hyperlink"/>
            <w:rFonts w:ascii="inherit" w:hAnsi="inherit" w:cs="Arial"/>
            <w:sz w:val="27"/>
            <w:szCs w:val="27"/>
            <w:bdr w:val="none" w:sz="0" w:space="0" w:color="auto" w:frame="1"/>
          </w:rPr>
          <w:t>PROMPTS</w:t>
        </w:r>
      </w:hyperlink>
    </w:p>
    <w:p w14:paraId="6B4A48A7" w14:textId="77777777" w:rsidR="00D643E0" w:rsidRDefault="00D643E0" w:rsidP="00D643E0">
      <w:pPr>
        <w:pStyle w:val="Heading2"/>
        <w:shd w:val="clear" w:color="auto" w:fill="FFFFFF"/>
        <w:spacing w:before="0"/>
        <w:ind w:left="720"/>
        <w:textAlignment w:val="baseline"/>
        <w:rPr>
          <w:rFonts w:ascii="var(--product-family,inherit)" w:hAnsi="var(--product-family,inherit)" w:cs="Arial"/>
          <w:color w:val="141414"/>
          <w:sz w:val="36"/>
          <w:szCs w:val="36"/>
        </w:rPr>
      </w:pPr>
      <w:r>
        <w:rPr>
          <w:rFonts w:ascii="var(--product-family,inherit)" w:hAnsi="var(--product-family,inherit)" w:cs="Arial"/>
          <w:color w:val="141414"/>
        </w:rPr>
        <w:t>Photorealistic Midjourney Portrait Prompts</w:t>
      </w:r>
    </w:p>
    <w:p w14:paraId="1BD21EEA" w14:textId="77777777" w:rsidR="00D643E0" w:rsidRDefault="00D643E0" w:rsidP="00D643E0">
      <w:pPr>
        <w:shd w:val="clear" w:color="auto" w:fill="FFFFFF"/>
        <w:spacing w:beforeAutospacing="1" w:afterAutospacing="1"/>
        <w:ind w:left="720"/>
        <w:textAlignment w:val="baseline"/>
        <w:rPr>
          <w:rFonts w:ascii="inherit" w:hAnsi="inherit" w:cs="Arial"/>
          <w:color w:val="141414"/>
          <w:sz w:val="27"/>
          <w:szCs w:val="27"/>
        </w:rPr>
      </w:pPr>
      <w:r>
        <w:rPr>
          <w:rStyle w:val="woocommerce-price-currencysymbol"/>
          <w:rFonts w:ascii="inherit" w:hAnsi="inherit" w:cs="Arial"/>
          <w:color w:val="141414"/>
          <w:sz w:val="27"/>
          <w:szCs w:val="27"/>
          <w:bdr w:val="none" w:sz="0" w:space="0" w:color="auto" w:frame="1"/>
        </w:rPr>
        <w:t>$</w:t>
      </w:r>
      <w:r>
        <w:rPr>
          <w:rStyle w:val="woocommerce-price-amount"/>
          <w:rFonts w:ascii="inherit" w:hAnsi="inherit" w:cs="Arial"/>
          <w:color w:val="141414"/>
          <w:bdr w:val="none" w:sz="0" w:space="0" w:color="auto" w:frame="1"/>
        </w:rPr>
        <w:t>3.00</w:t>
      </w:r>
    </w:p>
    <w:p w14:paraId="66F8AE61" w14:textId="77777777" w:rsidR="00D643E0" w:rsidRDefault="00000000" w:rsidP="00D643E0">
      <w:pPr>
        <w:shd w:val="clear" w:color="auto" w:fill="FFFFFF"/>
        <w:spacing w:beforeAutospacing="1" w:afterAutospacing="1"/>
        <w:ind w:left="720"/>
        <w:textAlignment w:val="baseline"/>
        <w:rPr>
          <w:rFonts w:ascii="inherit" w:hAnsi="inherit" w:cs="Arial"/>
          <w:color w:val="141414"/>
          <w:sz w:val="27"/>
          <w:szCs w:val="27"/>
        </w:rPr>
      </w:pPr>
      <w:hyperlink r:id="rId116" w:tgtFrame="_blank" w:history="1">
        <w:r w:rsidR="00D643E0">
          <w:rPr>
            <w:rStyle w:val="Hyperlink"/>
            <w:rFonts w:ascii="var(--btn-family)" w:hAnsi="var(--btn-family)" w:cs="Arial"/>
            <w:sz w:val="27"/>
            <w:szCs w:val="27"/>
            <w:bdr w:val="none" w:sz="0" w:space="0" w:color="auto" w:frame="1"/>
          </w:rPr>
          <w:t xml:space="preserve">Buy on </w:t>
        </w:r>
        <w:proofErr w:type="spellStart"/>
        <w:r w:rsidR="00D643E0">
          <w:rPr>
            <w:rStyle w:val="Hyperlink"/>
            <w:rFonts w:ascii="var(--btn-family)" w:hAnsi="var(--btn-family)" w:cs="Arial"/>
            <w:sz w:val="27"/>
            <w:szCs w:val="27"/>
            <w:bdr w:val="none" w:sz="0" w:space="0" w:color="auto" w:frame="1"/>
          </w:rPr>
          <w:t>Gumroad</w:t>
        </w:r>
        <w:proofErr w:type="spellEnd"/>
      </w:hyperlink>
    </w:p>
    <w:p w14:paraId="6D46A1FE" w14:textId="77777777" w:rsidR="00D643E0" w:rsidRDefault="00D643E0" w:rsidP="00D643E0">
      <w:pPr>
        <w:shd w:val="clear" w:color="auto" w:fill="FFFFFF"/>
        <w:spacing w:beforeAutospacing="1" w:afterAutospacing="1"/>
        <w:ind w:left="720"/>
        <w:textAlignment w:val="baseline"/>
        <w:rPr>
          <w:rFonts w:ascii="inherit" w:hAnsi="inherit" w:cs="Arial"/>
          <w:color w:val="141414"/>
          <w:sz w:val="27"/>
          <w:szCs w:val="27"/>
        </w:rPr>
      </w:pPr>
      <w:r>
        <w:rPr>
          <w:rFonts w:ascii="inherit" w:hAnsi="inherit" w:cs="Arial"/>
          <w:color w:val="141414"/>
          <w:sz w:val="27"/>
          <w:szCs w:val="27"/>
        </w:rPr>
        <w:t>based on their needs.</w:t>
      </w:r>
    </w:p>
    <w:p w14:paraId="49C1768C" w14:textId="77777777" w:rsidR="00D643E0" w:rsidRDefault="00D643E0" w:rsidP="00D643E0">
      <w:pPr>
        <w:numPr>
          <w:ilvl w:val="0"/>
          <w:numId w:val="19"/>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Develop a conversational script for a chatbot that provides information about [topic or domain].</w:t>
      </w:r>
    </w:p>
    <w:p w14:paraId="1DEDBAA5" w14:textId="77777777" w:rsidR="00D643E0" w:rsidRDefault="00D643E0" w:rsidP="00D643E0">
      <w:pPr>
        <w:numPr>
          <w:ilvl w:val="0"/>
          <w:numId w:val="19"/>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Implement a chatbot that can understand and respond to user intents in [specific context or domain].</w:t>
      </w:r>
    </w:p>
    <w:p w14:paraId="441E00FE" w14:textId="77777777" w:rsidR="00D643E0" w:rsidRDefault="00D643E0" w:rsidP="00D643E0">
      <w:pPr>
        <w:numPr>
          <w:ilvl w:val="0"/>
          <w:numId w:val="19"/>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Design a chatbot that can provide personalized recommendations for</w:t>
      </w:r>
    </w:p>
    <w:p w14:paraId="4E18DAD4" w14:textId="3E84F1C2" w:rsidR="00D643E0" w:rsidRDefault="00D643E0" w:rsidP="00D643E0">
      <w:pPr>
        <w:shd w:val="clear" w:color="auto" w:fill="FFFFFF"/>
        <w:spacing w:beforeAutospacing="1" w:after="0" w:afterAutospacing="1"/>
        <w:ind w:left="720"/>
        <w:textAlignment w:val="baseline"/>
        <w:rPr>
          <w:rFonts w:ascii="inherit" w:hAnsi="inherit" w:cs="Arial"/>
          <w:color w:val="141414"/>
          <w:sz w:val="27"/>
          <w:szCs w:val="27"/>
        </w:rPr>
      </w:pPr>
      <w:r>
        <w:rPr>
          <w:rStyle w:val="Strong"/>
          <w:rFonts w:ascii="inherit" w:hAnsi="inherit" w:cs="Arial"/>
          <w:color w:val="141414"/>
          <w:sz w:val="23"/>
          <w:szCs w:val="23"/>
          <w:bdr w:val="none" w:sz="0" w:space="0" w:color="auto" w:frame="1"/>
        </w:rPr>
        <w:lastRenderedPageBreak/>
        <w:t>-60</w:t>
      </w:r>
      <w:r>
        <w:rPr>
          <w:rStyle w:val="onsale-inner"/>
          <w:rFonts w:ascii="inherit" w:hAnsi="inherit" w:cs="Arial"/>
          <w:b/>
          <w:bCs/>
          <w:i/>
          <w:iCs/>
          <w:color w:val="141414"/>
          <w:sz w:val="23"/>
          <w:szCs w:val="23"/>
          <w:bdr w:val="none" w:sz="0" w:space="0" w:color="auto" w:frame="1"/>
        </w:rPr>
        <w:t>%</w:t>
      </w:r>
      <w:r>
        <w:rPr>
          <w:rFonts w:ascii="inherit" w:hAnsi="inherit" w:cs="Arial"/>
          <w:noProof/>
          <w:color w:val="141414"/>
          <w:sz w:val="27"/>
          <w:szCs w:val="27"/>
        </w:rPr>
        <w:drawing>
          <wp:inline distT="0" distB="0" distL="0" distR="0" wp14:anchorId="68A3EE6F" wp14:editId="37A7E18F">
            <wp:extent cx="2857500" cy="2857500"/>
            <wp:effectExtent l="0" t="0" r="0" b="0"/>
            <wp:docPr id="107121384" name="Picture 29" descr="blog post writing like a human chatgpt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log post writing like a human chatgpt promp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2A8FC697" w14:textId="77777777" w:rsidR="00D643E0" w:rsidRDefault="00000000" w:rsidP="00D643E0">
      <w:pPr>
        <w:shd w:val="clear" w:color="auto" w:fill="FFFFFF"/>
        <w:spacing w:beforeAutospacing="1" w:afterAutospacing="1"/>
        <w:ind w:left="720"/>
        <w:textAlignment w:val="baseline"/>
        <w:rPr>
          <w:rFonts w:ascii="var(--cat-family)" w:hAnsi="var(--cat-family)" w:cs="Arial"/>
          <w:color w:val="141414"/>
          <w:sz w:val="27"/>
          <w:szCs w:val="27"/>
        </w:rPr>
      </w:pPr>
      <w:hyperlink r:id="rId117" w:history="1">
        <w:r w:rsidR="00D643E0">
          <w:rPr>
            <w:rStyle w:val="Hyperlink"/>
            <w:rFonts w:ascii="inherit" w:hAnsi="inherit" w:cs="Arial"/>
            <w:sz w:val="27"/>
            <w:szCs w:val="27"/>
            <w:bdr w:val="none" w:sz="0" w:space="0" w:color="auto" w:frame="1"/>
          </w:rPr>
          <w:t>CHATGPT</w:t>
        </w:r>
      </w:hyperlink>
      <w:hyperlink r:id="rId118" w:history="1">
        <w:r w:rsidR="00D643E0">
          <w:rPr>
            <w:rStyle w:val="Hyperlink"/>
            <w:rFonts w:ascii="inherit" w:hAnsi="inherit" w:cs="Arial"/>
            <w:sz w:val="27"/>
            <w:szCs w:val="27"/>
            <w:bdr w:val="none" w:sz="0" w:space="0" w:color="auto" w:frame="1"/>
          </w:rPr>
          <w:t>PROMPTS</w:t>
        </w:r>
      </w:hyperlink>
    </w:p>
    <w:p w14:paraId="68C264F2" w14:textId="77777777" w:rsidR="00D643E0" w:rsidRDefault="00D643E0" w:rsidP="00D643E0">
      <w:pPr>
        <w:pStyle w:val="Heading2"/>
        <w:shd w:val="clear" w:color="auto" w:fill="FFFFFF"/>
        <w:spacing w:before="0"/>
        <w:ind w:left="720"/>
        <w:textAlignment w:val="baseline"/>
        <w:rPr>
          <w:rFonts w:ascii="var(--product-family,inherit)" w:hAnsi="var(--product-family,inherit)" w:cs="Arial"/>
          <w:color w:val="141414"/>
          <w:sz w:val="36"/>
          <w:szCs w:val="36"/>
        </w:rPr>
      </w:pPr>
      <w:r>
        <w:rPr>
          <w:rFonts w:ascii="var(--product-family,inherit)" w:hAnsi="var(--product-family,inherit)" w:cs="Arial"/>
          <w:color w:val="141414"/>
        </w:rPr>
        <w:t>ChatGPT Blog Prompts: Human-Like Blog Posts</w:t>
      </w:r>
    </w:p>
    <w:p w14:paraId="04A78CCE" w14:textId="77777777" w:rsidR="00D643E0" w:rsidRDefault="00D643E0" w:rsidP="00D643E0">
      <w:pPr>
        <w:shd w:val="clear" w:color="auto" w:fill="FFFFFF"/>
        <w:spacing w:beforeAutospacing="1" w:afterAutospacing="1"/>
        <w:ind w:left="720"/>
        <w:textAlignment w:val="baseline"/>
        <w:rPr>
          <w:rFonts w:ascii="inherit" w:hAnsi="inherit" w:cs="Arial"/>
          <w:color w:val="141414"/>
          <w:sz w:val="27"/>
          <w:szCs w:val="27"/>
        </w:rPr>
      </w:pPr>
      <w:del w:id="2" w:author="Unknown">
        <w:r>
          <w:rPr>
            <w:rStyle w:val="woocommerce-price-currencysymbol"/>
            <w:rFonts w:ascii="inherit" w:hAnsi="inherit" w:cs="Arial"/>
            <w:strike/>
            <w:color w:val="141414"/>
            <w:bdr w:val="none" w:sz="0" w:space="0" w:color="auto" w:frame="1"/>
          </w:rPr>
          <w:delText>$</w:delText>
        </w:r>
        <w:r>
          <w:rPr>
            <w:rStyle w:val="woocommerce-price-amount"/>
            <w:rFonts w:ascii="inherit" w:hAnsi="inherit" w:cs="Arial"/>
            <w:strike/>
            <w:color w:val="141414"/>
            <w:bdr w:val="none" w:sz="0" w:space="0" w:color="auto" w:frame="1"/>
          </w:rPr>
          <w:delText>5.00</w:delText>
        </w:r>
      </w:del>
      <w:ins w:id="3" w:author="Unknown">
        <w:r>
          <w:rPr>
            <w:rStyle w:val="woocommerce-price-currencysymbol"/>
            <w:rFonts w:ascii="inherit" w:hAnsi="inherit" w:cs="Arial"/>
            <w:color w:val="141414"/>
            <w:sz w:val="27"/>
            <w:szCs w:val="27"/>
            <w:bdr w:val="none" w:sz="0" w:space="0" w:color="auto" w:frame="1"/>
          </w:rPr>
          <w:t>$</w:t>
        </w:r>
        <w:r>
          <w:rPr>
            <w:rStyle w:val="woocommerce-price-amount"/>
            <w:rFonts w:ascii="inherit" w:hAnsi="inherit" w:cs="Arial"/>
            <w:color w:val="141414"/>
            <w:bdr w:val="none" w:sz="0" w:space="0" w:color="auto" w:frame="1"/>
          </w:rPr>
          <w:t>2.00</w:t>
        </w:r>
      </w:ins>
    </w:p>
    <w:p w14:paraId="2AD17C1A" w14:textId="77777777" w:rsidR="00D643E0" w:rsidRDefault="00000000" w:rsidP="00D643E0">
      <w:pPr>
        <w:shd w:val="clear" w:color="auto" w:fill="FFFFFF"/>
        <w:spacing w:beforeAutospacing="1" w:afterAutospacing="1"/>
        <w:ind w:left="720"/>
        <w:textAlignment w:val="baseline"/>
        <w:rPr>
          <w:rFonts w:ascii="inherit" w:hAnsi="inherit" w:cs="Arial"/>
          <w:color w:val="141414"/>
          <w:sz w:val="27"/>
          <w:szCs w:val="27"/>
        </w:rPr>
      </w:pPr>
      <w:hyperlink r:id="rId119" w:tgtFrame="_blank" w:history="1">
        <w:r w:rsidR="00D643E0">
          <w:rPr>
            <w:rStyle w:val="Hyperlink"/>
            <w:rFonts w:ascii="var(--btn-family)" w:hAnsi="var(--btn-family)" w:cs="Arial"/>
            <w:sz w:val="27"/>
            <w:szCs w:val="27"/>
            <w:bdr w:val="none" w:sz="0" w:space="0" w:color="auto" w:frame="1"/>
          </w:rPr>
          <w:t xml:space="preserve">Buy on </w:t>
        </w:r>
        <w:proofErr w:type="spellStart"/>
        <w:r w:rsidR="00D643E0">
          <w:rPr>
            <w:rStyle w:val="Hyperlink"/>
            <w:rFonts w:ascii="var(--btn-family)" w:hAnsi="var(--btn-family)" w:cs="Arial"/>
            <w:sz w:val="27"/>
            <w:szCs w:val="27"/>
            <w:bdr w:val="none" w:sz="0" w:space="0" w:color="auto" w:frame="1"/>
          </w:rPr>
          <w:t>Gumroad</w:t>
        </w:r>
        <w:proofErr w:type="spellEnd"/>
      </w:hyperlink>
    </w:p>
    <w:p w14:paraId="4192ACF0" w14:textId="77777777" w:rsidR="00D643E0" w:rsidRDefault="00D643E0" w:rsidP="00D643E0">
      <w:pPr>
        <w:shd w:val="clear" w:color="auto" w:fill="FFFFFF"/>
        <w:spacing w:beforeAutospacing="1" w:afterAutospacing="1"/>
        <w:ind w:left="720"/>
        <w:textAlignment w:val="baseline"/>
        <w:rPr>
          <w:rFonts w:ascii="inherit" w:hAnsi="inherit" w:cs="Arial"/>
          <w:color w:val="141414"/>
          <w:sz w:val="27"/>
          <w:szCs w:val="27"/>
        </w:rPr>
      </w:pPr>
      <w:r>
        <w:rPr>
          <w:rFonts w:ascii="inherit" w:hAnsi="inherit" w:cs="Arial"/>
          <w:color w:val="141414"/>
          <w:sz w:val="27"/>
          <w:szCs w:val="27"/>
        </w:rPr>
        <w:t>based on user preferences.</w:t>
      </w:r>
    </w:p>
    <w:p w14:paraId="33015592" w14:textId="77777777" w:rsidR="00D643E0" w:rsidRDefault="00D643E0" w:rsidP="00D643E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User interface design:</w:t>
      </w:r>
    </w:p>
    <w:p w14:paraId="553C8878" w14:textId="77777777" w:rsidR="00D643E0" w:rsidRDefault="00D643E0" w:rsidP="00D643E0">
      <w:pPr>
        <w:numPr>
          <w:ilvl w:val="0"/>
          <w:numId w:val="20"/>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 xml:space="preserve">Generate a UI </w:t>
      </w:r>
      <w:proofErr w:type="spellStart"/>
      <w:r>
        <w:rPr>
          <w:rFonts w:ascii="inherit" w:hAnsi="inherit" w:cs="Arial"/>
          <w:color w:val="141414"/>
          <w:sz w:val="27"/>
          <w:szCs w:val="27"/>
        </w:rPr>
        <w:t>mockup</w:t>
      </w:r>
      <w:proofErr w:type="spellEnd"/>
      <w:r>
        <w:rPr>
          <w:rFonts w:ascii="inherit" w:hAnsi="inherit" w:cs="Arial"/>
          <w:color w:val="141414"/>
          <w:sz w:val="27"/>
          <w:szCs w:val="27"/>
        </w:rPr>
        <w:t xml:space="preserve"> for a [web/mobile] dashboard that visualizes [data or metrics].</w:t>
      </w:r>
    </w:p>
    <w:p w14:paraId="0E4C59E9" w14:textId="77777777" w:rsidR="00D643E0" w:rsidRDefault="00D643E0" w:rsidP="00D643E0">
      <w:pPr>
        <w:numPr>
          <w:ilvl w:val="0"/>
          <w:numId w:val="20"/>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Suggest improvements to the existing user interface of [app or website] to enhance user engagement.</w:t>
      </w:r>
    </w:p>
    <w:p w14:paraId="2221EBDB" w14:textId="77777777" w:rsidR="00D643E0" w:rsidRDefault="00D643E0" w:rsidP="00D643E0">
      <w:pPr>
        <w:numPr>
          <w:ilvl w:val="0"/>
          <w:numId w:val="20"/>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Design a user interface for a [web/mobile] app that focuses on accessibility and inclusivity.</w:t>
      </w:r>
    </w:p>
    <w:p w14:paraId="0A61EA7B" w14:textId="77777777" w:rsidR="00D643E0" w:rsidRDefault="00D643E0" w:rsidP="00D643E0">
      <w:pPr>
        <w:numPr>
          <w:ilvl w:val="0"/>
          <w:numId w:val="20"/>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Create a wireframe for a [web/mobile] app that facilitates user collaboration for [specific use case].</w:t>
      </w:r>
    </w:p>
    <w:p w14:paraId="696D33D1" w14:textId="77777777" w:rsidR="00D643E0" w:rsidRDefault="00D643E0" w:rsidP="00D643E0">
      <w:pPr>
        <w:numPr>
          <w:ilvl w:val="0"/>
          <w:numId w:val="20"/>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Design a UI component library for a [web/mobile] app that follows [design system or style guide] and supports [theme or customization].</w:t>
      </w:r>
    </w:p>
    <w:p w14:paraId="1D69CF8A" w14:textId="77777777" w:rsidR="00D643E0" w:rsidRDefault="00D643E0" w:rsidP="00D643E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Automated Testing Prompts:</w:t>
      </w:r>
    </w:p>
    <w:p w14:paraId="7F4BA936" w14:textId="77777777" w:rsidR="00D643E0" w:rsidRDefault="00D643E0" w:rsidP="00D643E0">
      <w:pPr>
        <w:numPr>
          <w:ilvl w:val="0"/>
          <w:numId w:val="21"/>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Write a test script for the given [language] code that covers [functional or non-functional] testing: [code snippet].</w:t>
      </w:r>
    </w:p>
    <w:p w14:paraId="14A772C8" w14:textId="77777777" w:rsidR="00D643E0" w:rsidRDefault="00D643E0" w:rsidP="00D643E0">
      <w:pPr>
        <w:numPr>
          <w:ilvl w:val="0"/>
          <w:numId w:val="21"/>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Generate test scenarios for the following [language] class or module: [code snippet].</w:t>
      </w:r>
    </w:p>
    <w:p w14:paraId="76EB275D" w14:textId="77777777" w:rsidR="00D643E0" w:rsidRDefault="00D643E0" w:rsidP="00D643E0">
      <w:pPr>
        <w:numPr>
          <w:ilvl w:val="0"/>
          <w:numId w:val="21"/>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lastRenderedPageBreak/>
        <w:t>Design a performance testing strategy for a [web/mobile] app that focuses on [latency, throughput, or resource usage].</w:t>
      </w:r>
    </w:p>
    <w:p w14:paraId="36520A48" w14:textId="77777777" w:rsidR="00D643E0" w:rsidRDefault="00D643E0" w:rsidP="00D643E0">
      <w:pPr>
        <w:numPr>
          <w:ilvl w:val="0"/>
          <w:numId w:val="21"/>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Create a test suite for a [language] library or framework that validates its functionality and stability.</w:t>
      </w:r>
    </w:p>
    <w:p w14:paraId="04612A6D" w14:textId="77777777" w:rsidR="00D643E0" w:rsidRDefault="00D643E0" w:rsidP="00D643E0">
      <w:pPr>
        <w:numPr>
          <w:ilvl w:val="0"/>
          <w:numId w:val="21"/>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Develop an end-to-end testing strategy for a [web/mobile] app that covers critical user workflows.</w:t>
      </w:r>
    </w:p>
    <w:p w14:paraId="1EA548E7" w14:textId="77777777" w:rsidR="00D643E0" w:rsidRDefault="00D643E0" w:rsidP="00D643E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Code refactoring:</w:t>
      </w:r>
    </w:p>
    <w:p w14:paraId="45EA8D53" w14:textId="77777777" w:rsidR="00D643E0" w:rsidRDefault="00D643E0" w:rsidP="00D643E0">
      <w:pPr>
        <w:numPr>
          <w:ilvl w:val="0"/>
          <w:numId w:val="2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Suggest refactoring improvements for the following [language] code to enhance testability: [code snippet].</w:t>
      </w:r>
    </w:p>
    <w:p w14:paraId="523C86F6" w14:textId="77777777" w:rsidR="00D643E0" w:rsidRDefault="00D643E0" w:rsidP="00D643E0">
      <w:pPr>
        <w:numPr>
          <w:ilvl w:val="0"/>
          <w:numId w:val="2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Identify opportunities to apply [architecture pattern] in the given [language] code: [code snippet].</w:t>
      </w:r>
    </w:p>
    <w:p w14:paraId="77127517" w14:textId="77777777" w:rsidR="00D643E0" w:rsidRDefault="00D643E0" w:rsidP="00D643E0">
      <w:pPr>
        <w:numPr>
          <w:ilvl w:val="0"/>
          <w:numId w:val="2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Optimize the following [language] code for lower memory usage: [code snippet].</w:t>
      </w:r>
    </w:p>
    <w:p w14:paraId="1A22D883" w14:textId="77777777" w:rsidR="00D643E0" w:rsidRDefault="00D643E0" w:rsidP="00D643E0">
      <w:pPr>
        <w:numPr>
          <w:ilvl w:val="0"/>
          <w:numId w:val="2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Refactor the given [language] code to improve its error handling and resilience: [code snippet].</w:t>
      </w:r>
    </w:p>
    <w:p w14:paraId="45D8D575" w14:textId="77777777" w:rsidR="00D643E0" w:rsidRDefault="00D643E0" w:rsidP="00D643E0">
      <w:pPr>
        <w:numPr>
          <w:ilvl w:val="0"/>
          <w:numId w:val="2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Propose changes to the given [language] code to follow [SOLID or other design principles]: [code snippet].</w:t>
      </w:r>
    </w:p>
    <w:p w14:paraId="2A81C85D" w14:textId="77777777" w:rsidR="00D643E0" w:rsidRDefault="00D643E0" w:rsidP="00D643E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Algorithm development:</w:t>
      </w:r>
    </w:p>
    <w:p w14:paraId="4FF06FFA" w14:textId="77777777" w:rsidR="00D643E0" w:rsidRDefault="00D643E0" w:rsidP="00D643E0">
      <w:pPr>
        <w:numPr>
          <w:ilvl w:val="0"/>
          <w:numId w:val="23"/>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Design a heuristic algorithm to solve the following problem: [problem description].</w:t>
      </w:r>
    </w:p>
    <w:p w14:paraId="56049BA4" w14:textId="77777777" w:rsidR="00D643E0" w:rsidRDefault="00D643E0" w:rsidP="00D643E0">
      <w:pPr>
        <w:numPr>
          <w:ilvl w:val="0"/>
          <w:numId w:val="23"/>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Improve the accuracy of the given machine learning algorithm for [specific use case]: [algorithm or pseudocode].</w:t>
      </w:r>
    </w:p>
    <w:p w14:paraId="09D3C9E8" w14:textId="77777777" w:rsidR="00D643E0" w:rsidRDefault="00D643E0" w:rsidP="00D643E0">
      <w:pPr>
        <w:numPr>
          <w:ilvl w:val="0"/>
          <w:numId w:val="23"/>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Develop a streaming algorithm that can process [data or events] in real-time for [specific task or operation].</w:t>
      </w:r>
    </w:p>
    <w:p w14:paraId="1CF58F44" w14:textId="77777777" w:rsidR="00D643E0" w:rsidRDefault="00D643E0" w:rsidP="00D643E0">
      <w:pPr>
        <w:numPr>
          <w:ilvl w:val="0"/>
          <w:numId w:val="23"/>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Propose a machine learning or AI-based solution to improve the performance of the following algorithm: [algorithm or pseudocode].</w:t>
      </w:r>
    </w:p>
    <w:p w14:paraId="1385F035" w14:textId="77777777" w:rsidR="00D643E0" w:rsidRDefault="00D643E0" w:rsidP="00D643E0">
      <w:pPr>
        <w:numPr>
          <w:ilvl w:val="0"/>
          <w:numId w:val="23"/>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Evaluate the trade-offs of the given algorithm in terms of [accuracy, performance, or resource usage]: [algorithm or pseudocode].</w:t>
      </w:r>
    </w:p>
    <w:p w14:paraId="145CE631" w14:textId="77777777" w:rsidR="00D643E0" w:rsidRDefault="00D643E0" w:rsidP="00D643E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Code translation:</w:t>
      </w:r>
    </w:p>
    <w:p w14:paraId="4AF79D79" w14:textId="77777777" w:rsidR="00D643E0" w:rsidRDefault="00D643E0" w:rsidP="00D643E0">
      <w:pPr>
        <w:numPr>
          <w:ilvl w:val="0"/>
          <w:numId w:val="24"/>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Translate the following [source language] code that uses [design pattern] to [target language]: [code snippet].</w:t>
      </w:r>
    </w:p>
    <w:p w14:paraId="1861033A" w14:textId="77777777" w:rsidR="00D643E0" w:rsidRDefault="00D643E0" w:rsidP="00D643E0">
      <w:pPr>
        <w:numPr>
          <w:ilvl w:val="0"/>
          <w:numId w:val="24"/>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Convert the given [source language] data processing pipeline to [target language]: [code snippet].</w:t>
      </w:r>
    </w:p>
    <w:p w14:paraId="5CC57A7F" w14:textId="77777777" w:rsidR="00D643E0" w:rsidRDefault="00D643E0" w:rsidP="00D643E0">
      <w:pPr>
        <w:numPr>
          <w:ilvl w:val="0"/>
          <w:numId w:val="24"/>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Migrate the following [source language] code that interacts with [database or service] to [target language] with a similar database or service: [code snippet].</w:t>
      </w:r>
    </w:p>
    <w:p w14:paraId="1EF93D58" w14:textId="77777777" w:rsidR="00D643E0" w:rsidRDefault="00D643E0" w:rsidP="00D643E0">
      <w:pPr>
        <w:numPr>
          <w:ilvl w:val="0"/>
          <w:numId w:val="24"/>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lastRenderedPageBreak/>
        <w:t>Rewrite the given [source language] data structure implementation in [target language] with equivalent performance characteristics: [code snippet].</w:t>
      </w:r>
    </w:p>
    <w:p w14:paraId="5AB31F53" w14:textId="77777777" w:rsidR="00D643E0" w:rsidRDefault="00D643E0" w:rsidP="00D643E0">
      <w:pPr>
        <w:numPr>
          <w:ilvl w:val="0"/>
          <w:numId w:val="24"/>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Adapt the following [source language] code snippet to [target language] while adhering to [target language’s framework or library conventions]: [code snippet].</w:t>
      </w:r>
    </w:p>
    <w:p w14:paraId="24C5A27F" w14:textId="77777777" w:rsidR="00D643E0" w:rsidRDefault="00D643E0" w:rsidP="00D643E0">
      <w:pPr>
        <w:numPr>
          <w:ilvl w:val="0"/>
          <w:numId w:val="24"/>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Translate the given [source language] method that performs [specific task or operation] to [target language]: [code snippet].</w:t>
      </w:r>
    </w:p>
    <w:p w14:paraId="4CF7B8D4" w14:textId="77777777" w:rsidR="00D643E0" w:rsidRDefault="00D643E0" w:rsidP="00D643E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Personalized learning:</w:t>
      </w:r>
    </w:p>
    <w:p w14:paraId="567A7CEC" w14:textId="77777777" w:rsidR="00D643E0" w:rsidRDefault="00D643E0" w:rsidP="00D643E0">
      <w:pPr>
        <w:numPr>
          <w:ilvl w:val="0"/>
          <w:numId w:val="25"/>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Curate a list of resources to learn [programming language or technology] based on my preferred learning style: [visual/auditory/</w:t>
      </w:r>
      <w:proofErr w:type="spellStart"/>
      <w:r>
        <w:rPr>
          <w:rFonts w:ascii="inherit" w:hAnsi="inherit" w:cs="Arial"/>
          <w:color w:val="141414"/>
          <w:sz w:val="27"/>
          <w:szCs w:val="27"/>
        </w:rPr>
        <w:t>kinesthetic</w:t>
      </w:r>
      <w:proofErr w:type="spellEnd"/>
      <w:r>
        <w:rPr>
          <w:rFonts w:ascii="inherit" w:hAnsi="inherit" w:cs="Arial"/>
          <w:color w:val="141414"/>
          <w:sz w:val="27"/>
          <w:szCs w:val="27"/>
        </w:rPr>
        <w:t>].</w:t>
      </w:r>
    </w:p>
    <w:p w14:paraId="341756C2" w14:textId="77777777" w:rsidR="00D643E0" w:rsidRDefault="00D643E0" w:rsidP="00D643E0">
      <w:pPr>
        <w:numPr>
          <w:ilvl w:val="0"/>
          <w:numId w:val="25"/>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Recommend a learning path to become proficient in [specific programming domain or technology] considering my time constraints and learning goals.</w:t>
      </w:r>
    </w:p>
    <w:p w14:paraId="7E680EF7" w14:textId="77777777" w:rsidR="00D643E0" w:rsidRDefault="00D643E0" w:rsidP="00D643E0">
      <w:pPr>
        <w:numPr>
          <w:ilvl w:val="0"/>
          <w:numId w:val="25"/>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Suggest coding challenges or competitions to help me improve my skills in [programming language or technology].</w:t>
      </w:r>
    </w:p>
    <w:p w14:paraId="7913064C" w14:textId="77777777" w:rsidR="00D643E0" w:rsidRDefault="00D643E0" w:rsidP="00D643E0">
      <w:pPr>
        <w:numPr>
          <w:ilvl w:val="0"/>
          <w:numId w:val="25"/>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Recommend podcasts, videos, or other multimedia resources that focus on [specific topic or concept] in [programming language or technology].</w:t>
      </w:r>
    </w:p>
    <w:p w14:paraId="69E59974" w14:textId="77777777" w:rsidR="00D643E0" w:rsidRDefault="00D643E0" w:rsidP="00D643E0">
      <w:pPr>
        <w:numPr>
          <w:ilvl w:val="0"/>
          <w:numId w:val="25"/>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Identify areas of improvement in my coding skills based on the following [language] project or repository: [URL or project description].</w:t>
      </w:r>
    </w:p>
    <w:p w14:paraId="283CDD1F" w14:textId="77777777" w:rsidR="00D643E0" w:rsidRDefault="00D643E0" w:rsidP="00D643E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Technical writing:</w:t>
      </w:r>
    </w:p>
    <w:p w14:paraId="41FBA9E8" w14:textId="77777777" w:rsidR="00D643E0" w:rsidRDefault="00D643E0" w:rsidP="00D643E0">
      <w:pPr>
        <w:numPr>
          <w:ilvl w:val="0"/>
          <w:numId w:val="26"/>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Write a tutorial on how to integrate [library or service] with [programming language or technology].</w:t>
      </w:r>
    </w:p>
    <w:p w14:paraId="6EB1F33C" w14:textId="77777777" w:rsidR="00D643E0" w:rsidRDefault="00D643E0" w:rsidP="00D643E0">
      <w:pPr>
        <w:numPr>
          <w:ilvl w:val="0"/>
          <w:numId w:val="26"/>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Create a step-by-step guide on deploying and scaling [application or service] in [cloud or platform].</w:t>
      </w:r>
    </w:p>
    <w:p w14:paraId="3BCD295A" w14:textId="77777777" w:rsidR="00D643E0" w:rsidRDefault="00D643E0" w:rsidP="00D643E0">
      <w:pPr>
        <w:numPr>
          <w:ilvl w:val="0"/>
          <w:numId w:val="26"/>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Draft a README file for a [programming language or technology] project that includes contribution guidelines and project roadmap.</w:t>
      </w:r>
    </w:p>
    <w:p w14:paraId="48B8328B" w14:textId="77777777" w:rsidR="00D643E0" w:rsidRDefault="00D643E0" w:rsidP="00D643E0">
      <w:pPr>
        <w:numPr>
          <w:ilvl w:val="0"/>
          <w:numId w:val="26"/>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Write a clear and concise explanation of the [programming concept or technique] and its applications in [industry or domain].</w:t>
      </w:r>
    </w:p>
    <w:p w14:paraId="5D77D7F6" w14:textId="77777777" w:rsidR="00D643E0" w:rsidRDefault="00D643E0" w:rsidP="00D643E0">
      <w:pPr>
        <w:numPr>
          <w:ilvl w:val="0"/>
          <w:numId w:val="26"/>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Create a comparison or evaluation guide for different [tools, libraries, or frameworks] in [programming language or technology].</w:t>
      </w:r>
    </w:p>
    <w:p w14:paraId="59A4CD8F" w14:textId="77777777" w:rsidR="00D643E0" w:rsidRDefault="00D643E0" w:rsidP="00D643E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Requirement analysis:</w:t>
      </w:r>
    </w:p>
    <w:p w14:paraId="226ED4F2" w14:textId="77777777" w:rsidR="00D643E0" w:rsidRDefault="00D643E0" w:rsidP="00D643E0">
      <w:pPr>
        <w:numPr>
          <w:ilvl w:val="0"/>
          <w:numId w:val="27"/>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Interpret the following project requirements and suggest a technology stack or tools: [requirements description].</w:t>
      </w:r>
    </w:p>
    <w:p w14:paraId="10EC1445" w14:textId="77777777" w:rsidR="00D643E0" w:rsidRDefault="00D643E0" w:rsidP="00D643E0">
      <w:pPr>
        <w:numPr>
          <w:ilvl w:val="0"/>
          <w:numId w:val="27"/>
        </w:numPr>
        <w:shd w:val="clear" w:color="auto" w:fill="FFFFFF"/>
        <w:spacing w:before="100" w:beforeAutospacing="1" w:after="100" w:afterAutospacing="1" w:line="240" w:lineRule="auto"/>
        <w:textAlignment w:val="baseline"/>
        <w:rPr>
          <w:rFonts w:ascii="inherit" w:hAnsi="inherit" w:cs="Arial"/>
          <w:color w:val="141414"/>
          <w:sz w:val="27"/>
          <w:szCs w:val="27"/>
        </w:rPr>
      </w:pPr>
      <w:proofErr w:type="spellStart"/>
      <w:r>
        <w:rPr>
          <w:rFonts w:ascii="inherit" w:hAnsi="inherit" w:cs="Arial"/>
          <w:color w:val="141414"/>
          <w:sz w:val="27"/>
          <w:szCs w:val="27"/>
        </w:rPr>
        <w:t>Analyze</w:t>
      </w:r>
      <w:proofErr w:type="spellEnd"/>
      <w:r>
        <w:rPr>
          <w:rFonts w:ascii="inherit" w:hAnsi="inherit" w:cs="Arial"/>
          <w:color w:val="141414"/>
          <w:sz w:val="27"/>
          <w:szCs w:val="27"/>
        </w:rPr>
        <w:t xml:space="preserve"> the given project requirements and propose a detailed project plan with milestones and deliverables: [requirements description].</w:t>
      </w:r>
    </w:p>
    <w:p w14:paraId="4BD25210" w14:textId="77777777" w:rsidR="00D643E0" w:rsidRDefault="00D643E0" w:rsidP="00D643E0">
      <w:pPr>
        <w:numPr>
          <w:ilvl w:val="0"/>
          <w:numId w:val="27"/>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lastRenderedPageBreak/>
        <w:t>Evaluate the feasibility and potential risks of the following project requirements: [requirements description].</w:t>
      </w:r>
    </w:p>
    <w:p w14:paraId="5EA31617" w14:textId="77777777" w:rsidR="00D643E0" w:rsidRDefault="00D643E0" w:rsidP="00D643E0">
      <w:pPr>
        <w:numPr>
          <w:ilvl w:val="0"/>
          <w:numId w:val="27"/>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Suggest changes or improvements to the given project requirements to enhance [performance, maintainability, or user experience]: [requirements description].</w:t>
      </w:r>
    </w:p>
    <w:p w14:paraId="319347DF" w14:textId="77777777" w:rsidR="00D643E0" w:rsidRDefault="00D643E0" w:rsidP="00D643E0">
      <w:pPr>
        <w:numPr>
          <w:ilvl w:val="0"/>
          <w:numId w:val="27"/>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Convert the following project requirements into user stories or use cases: [requirements description].</w:t>
      </w:r>
    </w:p>
    <w:p w14:paraId="7A3915D7" w14:textId="77777777" w:rsidR="00D643E0" w:rsidRDefault="00D643E0" w:rsidP="00D643E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Networking and security:</w:t>
      </w:r>
    </w:p>
    <w:p w14:paraId="7B07E585" w14:textId="77777777" w:rsidR="00D643E0" w:rsidRDefault="00D643E0" w:rsidP="00D643E0">
      <w:pPr>
        <w:numPr>
          <w:ilvl w:val="0"/>
          <w:numId w:val="28"/>
        </w:numPr>
        <w:shd w:val="clear" w:color="auto" w:fill="FFFFFF"/>
        <w:spacing w:before="100" w:beforeAutospacing="1" w:after="100" w:afterAutospacing="1" w:line="240" w:lineRule="auto"/>
        <w:textAlignment w:val="baseline"/>
        <w:rPr>
          <w:rFonts w:ascii="inherit" w:hAnsi="inherit" w:cs="Arial"/>
          <w:color w:val="141414"/>
          <w:sz w:val="27"/>
          <w:szCs w:val="27"/>
        </w:rPr>
      </w:pPr>
      <w:proofErr w:type="spellStart"/>
      <w:r>
        <w:rPr>
          <w:rFonts w:ascii="inherit" w:hAnsi="inherit" w:cs="Arial"/>
          <w:color w:val="141414"/>
          <w:sz w:val="27"/>
          <w:szCs w:val="27"/>
        </w:rPr>
        <w:t>Analyze</w:t>
      </w:r>
      <w:proofErr w:type="spellEnd"/>
      <w:r>
        <w:rPr>
          <w:rFonts w:ascii="inherit" w:hAnsi="inherit" w:cs="Arial"/>
          <w:color w:val="141414"/>
          <w:sz w:val="27"/>
          <w:szCs w:val="27"/>
        </w:rPr>
        <w:t xml:space="preserve"> the given network architecture or design for potential security vulnerabilities: [architecture or design description].</w:t>
      </w:r>
    </w:p>
    <w:p w14:paraId="78FD0870" w14:textId="77777777" w:rsidR="00D643E0" w:rsidRDefault="00D643E0" w:rsidP="00D643E0">
      <w:pPr>
        <w:numPr>
          <w:ilvl w:val="0"/>
          <w:numId w:val="28"/>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Write a secure [language] function or module that performs [specific task or operation] while preventing [security threat or vulnerability].</w:t>
      </w:r>
    </w:p>
    <w:p w14:paraId="1E39AAE6" w14:textId="77777777" w:rsidR="00D643E0" w:rsidRDefault="00D643E0" w:rsidP="00D643E0">
      <w:pPr>
        <w:numPr>
          <w:ilvl w:val="0"/>
          <w:numId w:val="28"/>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Suggest improvements to the following [language] code or configuration to enhance its network performance or security: [code snippet].</w:t>
      </w:r>
    </w:p>
    <w:p w14:paraId="255DF6EC" w14:textId="77777777" w:rsidR="00D643E0" w:rsidRDefault="00D643E0" w:rsidP="00D643E0">
      <w:pPr>
        <w:numPr>
          <w:ilvl w:val="0"/>
          <w:numId w:val="28"/>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Design a secure and efficient protocol for [specific use case or application].</w:t>
      </w:r>
    </w:p>
    <w:p w14:paraId="20D68C82" w14:textId="77777777" w:rsidR="00D643E0" w:rsidRDefault="00D643E0" w:rsidP="00D643E0">
      <w:pPr>
        <w:numPr>
          <w:ilvl w:val="0"/>
          <w:numId w:val="28"/>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Evaluate the security of the given [language] code or configuration when interacting with [external service or API]: [code snippet].</w:t>
      </w:r>
    </w:p>
    <w:p w14:paraId="61D929B9" w14:textId="77777777" w:rsidR="00D643E0" w:rsidRDefault="00D643E0" w:rsidP="00D643E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Data visualization:</w:t>
      </w:r>
    </w:p>
    <w:p w14:paraId="63227785" w14:textId="77777777" w:rsidR="00D643E0" w:rsidRDefault="00D643E0" w:rsidP="00D643E0">
      <w:pPr>
        <w:numPr>
          <w:ilvl w:val="0"/>
          <w:numId w:val="29"/>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Generate a data visualization for the following dataset: [dataset description or URL].</w:t>
      </w:r>
    </w:p>
    <w:p w14:paraId="3C5016F0" w14:textId="77777777" w:rsidR="00D643E0" w:rsidRDefault="00D643E0" w:rsidP="00D643E0">
      <w:pPr>
        <w:numPr>
          <w:ilvl w:val="0"/>
          <w:numId w:val="29"/>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Suggest improvements to the existing data visualization for better readability and understanding: [visualization description or URL].</w:t>
      </w:r>
    </w:p>
    <w:p w14:paraId="678CC50F" w14:textId="77777777" w:rsidR="00D643E0" w:rsidRDefault="00D643E0" w:rsidP="00D643E0">
      <w:pPr>
        <w:numPr>
          <w:ilvl w:val="0"/>
          <w:numId w:val="29"/>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Design a dashboard or data visualization that highlights [key insights or patterns] in the given dataset: [dataset description or URL].</w:t>
      </w:r>
    </w:p>
    <w:p w14:paraId="1E70C26B" w14:textId="77777777" w:rsidR="00D643E0" w:rsidRDefault="00D643E0" w:rsidP="00D643E0">
      <w:pPr>
        <w:numPr>
          <w:ilvl w:val="0"/>
          <w:numId w:val="29"/>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Create a data visualization in [language or library] that allows users to interact with the data and explore [specific relationships or trends].</w:t>
      </w:r>
    </w:p>
    <w:p w14:paraId="66DF40E9" w14:textId="77777777" w:rsidR="00D643E0" w:rsidRDefault="00D643E0" w:rsidP="00D643E0">
      <w:pPr>
        <w:numPr>
          <w:ilvl w:val="0"/>
          <w:numId w:val="29"/>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Develop a data visualization strategy for [web/mobile] app that presents [complex or large-scale] data in a user-friendly manner.</w:t>
      </w:r>
    </w:p>
    <w:p w14:paraId="1DCA13C5" w14:textId="77777777" w:rsidR="00D643E0" w:rsidRDefault="00D643E0" w:rsidP="00D643E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Machine learning and AI:</w:t>
      </w:r>
    </w:p>
    <w:p w14:paraId="6C654055" w14:textId="77777777" w:rsidR="00D643E0" w:rsidRDefault="00D643E0" w:rsidP="00D643E0">
      <w:pPr>
        <w:numPr>
          <w:ilvl w:val="0"/>
          <w:numId w:val="30"/>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Suggest a machine learning algorithm or model to solve the problem: [problem description].</w:t>
      </w:r>
    </w:p>
    <w:p w14:paraId="0361FFEF" w14:textId="77777777" w:rsidR="00D643E0" w:rsidRDefault="00D643E0" w:rsidP="00D643E0">
      <w:pPr>
        <w:numPr>
          <w:ilvl w:val="0"/>
          <w:numId w:val="30"/>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Improve the performance of the given machine learning model for [specific use case]: [model or code snippet].</w:t>
      </w:r>
    </w:p>
    <w:p w14:paraId="61A41B76" w14:textId="77777777" w:rsidR="00D643E0" w:rsidRDefault="00D643E0" w:rsidP="00D643E0">
      <w:pPr>
        <w:numPr>
          <w:ilvl w:val="0"/>
          <w:numId w:val="30"/>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Design a machine learning pipeline for a [domain] application that includes [data preprocessing, feature extraction, model training, and evaluation].</w:t>
      </w:r>
    </w:p>
    <w:p w14:paraId="6FBE5B13" w14:textId="77777777" w:rsidR="00D643E0" w:rsidRDefault="00D643E0" w:rsidP="00D643E0">
      <w:pPr>
        <w:numPr>
          <w:ilvl w:val="0"/>
          <w:numId w:val="30"/>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lastRenderedPageBreak/>
        <w:t>Propose a deep learning architecture for [specific task or operation] considering [constraints or requirements].</w:t>
      </w:r>
    </w:p>
    <w:p w14:paraId="74B8E69A" w14:textId="77777777" w:rsidR="00D643E0" w:rsidRDefault="00D643E0" w:rsidP="00D643E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DevOps and deployment:</w:t>
      </w:r>
    </w:p>
    <w:p w14:paraId="7473A824" w14:textId="77777777" w:rsidR="00D643E0" w:rsidRDefault="00D643E0" w:rsidP="00D643E0">
      <w:pPr>
        <w:numPr>
          <w:ilvl w:val="0"/>
          <w:numId w:val="31"/>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Write a [tool or script] for automating the deployment of a [language or technology] application to [cloud or platform].</w:t>
      </w:r>
    </w:p>
    <w:p w14:paraId="14065335" w14:textId="77777777" w:rsidR="00D643E0" w:rsidRDefault="00D643E0" w:rsidP="00D643E0">
      <w:pPr>
        <w:numPr>
          <w:ilvl w:val="0"/>
          <w:numId w:val="31"/>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Suggest improvements to the existing CI/CD pipeline for a [language or technology] project: [pipeline description or URL].</w:t>
      </w:r>
    </w:p>
    <w:p w14:paraId="51B2E1E8" w14:textId="77777777" w:rsidR="00D643E0" w:rsidRDefault="00D643E0" w:rsidP="00D643E0">
      <w:pPr>
        <w:numPr>
          <w:ilvl w:val="0"/>
          <w:numId w:val="31"/>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Design a monitoring and alerting strategy for a [web/mobile] app deployed on [cloud or platform].</w:t>
      </w:r>
    </w:p>
    <w:p w14:paraId="56917053" w14:textId="77777777" w:rsidR="00D643E0" w:rsidRDefault="00D643E0" w:rsidP="00D643E0">
      <w:pPr>
        <w:numPr>
          <w:ilvl w:val="0"/>
          <w:numId w:val="31"/>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 xml:space="preserve">Create a </w:t>
      </w:r>
      <w:proofErr w:type="spellStart"/>
      <w:r>
        <w:rPr>
          <w:rFonts w:ascii="inherit" w:hAnsi="inherit" w:cs="Arial"/>
          <w:color w:val="141414"/>
          <w:sz w:val="27"/>
          <w:szCs w:val="27"/>
        </w:rPr>
        <w:t>Dockerfile</w:t>
      </w:r>
      <w:proofErr w:type="spellEnd"/>
      <w:r>
        <w:rPr>
          <w:rFonts w:ascii="inherit" w:hAnsi="inherit" w:cs="Arial"/>
          <w:color w:val="141414"/>
          <w:sz w:val="27"/>
          <w:szCs w:val="27"/>
        </w:rPr>
        <w:t xml:space="preserve"> or containerization strategy for a [language or technology] application.</w:t>
      </w:r>
    </w:p>
    <w:p w14:paraId="248F0156" w14:textId="77777777" w:rsidR="00D643E0" w:rsidRDefault="00D643E0" w:rsidP="00D643E0">
      <w:pPr>
        <w:numPr>
          <w:ilvl w:val="0"/>
          <w:numId w:val="31"/>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Propose a scaling strategy for a [web/mobile] app to handle [large-scale traffic or high-throughput] on [cloud or platform].</w:t>
      </w:r>
    </w:p>
    <w:p w14:paraId="1D330A46" w14:textId="77777777" w:rsidR="00D643E0" w:rsidRDefault="00D643E0" w:rsidP="00D643E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ChatGPT Coding Prompts Examples</w:t>
      </w:r>
    </w:p>
    <w:p w14:paraId="4A1DE497" w14:textId="3E67C5AB" w:rsidR="00D643E0" w:rsidRDefault="00D643E0" w:rsidP="00D643E0">
      <w:pPr>
        <w:shd w:val="clear" w:color="auto" w:fill="FFFFFF"/>
        <w:textAlignment w:val="baseline"/>
        <w:rPr>
          <w:rFonts w:ascii="Arial" w:hAnsi="Arial" w:cs="Arial"/>
          <w:color w:val="141414"/>
          <w:sz w:val="27"/>
          <w:szCs w:val="27"/>
        </w:rPr>
      </w:pPr>
      <w:r>
        <w:rPr>
          <w:rFonts w:ascii="Arial" w:hAnsi="Arial" w:cs="Arial"/>
          <w:noProof/>
          <w:color w:val="141414"/>
          <w:sz w:val="27"/>
          <w:szCs w:val="27"/>
        </w:rPr>
        <w:drawing>
          <wp:inline distT="0" distB="0" distL="0" distR="0" wp14:anchorId="73FEFA2D" wp14:editId="0D3ED46B">
            <wp:extent cx="4663440" cy="4663440"/>
            <wp:effectExtent l="0" t="0" r="3810" b="3810"/>
            <wp:docPr id="1295200109" name="Picture 28" descr="chat gpt prompts for co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hat gpt prompts for coder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inline>
        </w:drawing>
      </w:r>
      <w:r>
        <w:rPr>
          <w:rFonts w:ascii="Arial" w:hAnsi="Arial" w:cs="Arial"/>
          <w:color w:val="141414"/>
          <w:sz w:val="27"/>
          <w:szCs w:val="27"/>
        </w:rPr>
        <w:t>Example #1</w:t>
      </w:r>
    </w:p>
    <w:p w14:paraId="77D7416E" w14:textId="59FCE5DA" w:rsidR="00D643E0" w:rsidRDefault="00D643E0" w:rsidP="00D643E0">
      <w:pPr>
        <w:shd w:val="clear" w:color="auto" w:fill="FFFFFF"/>
        <w:textAlignment w:val="baseline"/>
        <w:rPr>
          <w:rFonts w:ascii="Arial" w:hAnsi="Arial" w:cs="Arial"/>
          <w:color w:val="141414"/>
          <w:sz w:val="27"/>
          <w:szCs w:val="27"/>
        </w:rPr>
      </w:pPr>
      <w:r>
        <w:rPr>
          <w:rFonts w:ascii="Arial" w:hAnsi="Arial" w:cs="Arial"/>
          <w:noProof/>
          <w:color w:val="141414"/>
          <w:sz w:val="27"/>
          <w:szCs w:val="27"/>
        </w:rPr>
        <w:lastRenderedPageBreak/>
        <w:drawing>
          <wp:inline distT="0" distB="0" distL="0" distR="0" wp14:anchorId="17D09918" wp14:editId="2A640412">
            <wp:extent cx="4663440" cy="4663440"/>
            <wp:effectExtent l="0" t="0" r="3810" b="3810"/>
            <wp:docPr id="384726568" name="Picture 27" descr="chat gpt prompts for co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hat gpt prompts for coder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inline>
        </w:drawing>
      </w:r>
      <w:r>
        <w:rPr>
          <w:rFonts w:ascii="Arial" w:hAnsi="Arial" w:cs="Arial"/>
          <w:color w:val="141414"/>
          <w:sz w:val="27"/>
          <w:szCs w:val="27"/>
        </w:rPr>
        <w:t>Example #2</w:t>
      </w:r>
    </w:p>
    <w:p w14:paraId="17F60B3B" w14:textId="12E512F6" w:rsidR="00D643E0" w:rsidRDefault="00D643E0" w:rsidP="00D643E0">
      <w:pPr>
        <w:shd w:val="clear" w:color="auto" w:fill="FFFFFF"/>
        <w:textAlignment w:val="baseline"/>
        <w:rPr>
          <w:rFonts w:ascii="Arial" w:hAnsi="Arial" w:cs="Arial"/>
          <w:color w:val="141414"/>
          <w:sz w:val="27"/>
          <w:szCs w:val="27"/>
        </w:rPr>
      </w:pPr>
      <w:r>
        <w:rPr>
          <w:rFonts w:ascii="Arial" w:hAnsi="Arial" w:cs="Arial"/>
          <w:noProof/>
          <w:color w:val="141414"/>
          <w:sz w:val="27"/>
          <w:szCs w:val="27"/>
        </w:rPr>
        <w:lastRenderedPageBreak/>
        <w:drawing>
          <wp:inline distT="0" distB="0" distL="0" distR="0" wp14:anchorId="388DF43A" wp14:editId="4F33D7A7">
            <wp:extent cx="4663440" cy="4663440"/>
            <wp:effectExtent l="0" t="0" r="3810" b="3810"/>
            <wp:docPr id="345591051" name="Picture 26" descr="chat gpt prompts for co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hat gpt prompts for coder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inline>
        </w:drawing>
      </w:r>
    </w:p>
    <w:p w14:paraId="7486DA8D" w14:textId="77777777" w:rsidR="00D643E0" w:rsidRDefault="00D643E0" w:rsidP="00D643E0">
      <w:pPr>
        <w:pStyle w:val="Heading1"/>
        <w:shd w:val="clear" w:color="auto" w:fill="FFFFFF"/>
        <w:spacing w:before="0" w:beforeAutospacing="0" w:after="0" w:afterAutospacing="0"/>
        <w:textAlignment w:val="baseline"/>
      </w:pPr>
      <w:r>
        <w:t>80 Useful Excel ChatGPT Prompts to 10x Your Excel Skills</w:t>
      </w:r>
    </w:p>
    <w:tbl>
      <w:tblPr>
        <w:tblW w:w="6196" w:type="dxa"/>
        <w:tblCellMar>
          <w:left w:w="0" w:type="dxa"/>
          <w:right w:w="0" w:type="dxa"/>
        </w:tblCellMar>
        <w:tblLook w:val="04A0" w:firstRow="1" w:lastRow="0" w:firstColumn="1" w:lastColumn="0" w:noHBand="0" w:noVBand="1"/>
      </w:tblPr>
      <w:tblGrid>
        <w:gridCol w:w="682"/>
        <w:gridCol w:w="5514"/>
      </w:tblGrid>
      <w:tr w:rsidR="00D643E0" w:rsidRPr="00D643E0" w14:paraId="0F9333EA" w14:textId="77777777" w:rsidTr="00D643E0">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FF52376" w14:textId="77777777" w:rsidR="00D643E0" w:rsidRPr="00D643E0" w:rsidRDefault="00D643E0" w:rsidP="00D643E0">
            <w:pPr>
              <w:spacing w:after="0" w:line="240" w:lineRule="auto"/>
              <w:jc w:val="center"/>
              <w:rPr>
                <w:rFonts w:ascii="inherit" w:eastAsia="Times New Roman" w:hAnsi="inherit" w:cs="Times New Roman"/>
                <w:b/>
                <w:bCs/>
                <w:kern w:val="0"/>
                <w:sz w:val="23"/>
                <w:szCs w:val="23"/>
                <w:lang w:eastAsia="en-IN"/>
                <w14:ligatures w14:val="none"/>
              </w:rPr>
            </w:pPr>
            <w:r w:rsidRPr="00D643E0">
              <w:rPr>
                <w:rFonts w:ascii="inherit" w:eastAsia="Times New Roman" w:hAnsi="inherit" w:cs="Times New Roman"/>
                <w:b/>
                <w:bCs/>
                <w:kern w:val="0"/>
                <w:sz w:val="23"/>
                <w:szCs w:val="23"/>
                <w:lang w:eastAsia="en-IN"/>
                <w14:ligatures w14:val="none"/>
              </w:rPr>
              <w:t>S.no</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A5E5296" w14:textId="77777777" w:rsidR="00D643E0" w:rsidRPr="00D643E0" w:rsidRDefault="00D643E0" w:rsidP="00D643E0">
            <w:pPr>
              <w:spacing w:after="0" w:line="240" w:lineRule="auto"/>
              <w:jc w:val="center"/>
              <w:rPr>
                <w:rFonts w:ascii="inherit" w:eastAsia="Times New Roman" w:hAnsi="inherit" w:cs="Times New Roman"/>
                <w:b/>
                <w:bCs/>
                <w:kern w:val="0"/>
                <w:sz w:val="23"/>
                <w:szCs w:val="23"/>
                <w:lang w:eastAsia="en-IN"/>
                <w14:ligatures w14:val="none"/>
              </w:rPr>
            </w:pPr>
            <w:r w:rsidRPr="00D643E0">
              <w:rPr>
                <w:rFonts w:ascii="inherit" w:eastAsia="Times New Roman" w:hAnsi="inherit" w:cs="Times New Roman"/>
                <w:b/>
                <w:bCs/>
                <w:kern w:val="0"/>
                <w:sz w:val="23"/>
                <w:szCs w:val="23"/>
                <w:lang w:eastAsia="en-IN"/>
                <w14:ligatures w14:val="none"/>
              </w:rPr>
              <w:t>Excel ChatGPT Prompts</w:t>
            </w:r>
          </w:p>
        </w:tc>
      </w:tr>
      <w:tr w:rsidR="00D643E0" w:rsidRPr="00D643E0" w14:paraId="33EEDF8C"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D3B4F62"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7611EFF"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 xml:space="preserve">“I want you to act as a text based excel, you’ll only reply me the text-based 10 rows excel sheet with row numbers and cell letters as columns (A to L), First column header should be empty to reference row number, I will tell you what to write into cells and you’ll reply only the result of excel table as text, and nothing else, Do not write explanations, </w:t>
            </w:r>
            <w:proofErr w:type="spellStart"/>
            <w:r w:rsidRPr="00D643E0">
              <w:rPr>
                <w:rFonts w:ascii="inherit" w:eastAsia="Times New Roman" w:hAnsi="inherit" w:cs="Times New Roman"/>
                <w:kern w:val="0"/>
                <w:sz w:val="27"/>
                <w:szCs w:val="27"/>
                <w:lang w:eastAsia="en-IN"/>
                <w14:ligatures w14:val="none"/>
              </w:rPr>
              <w:t>i</w:t>
            </w:r>
            <w:proofErr w:type="spellEnd"/>
            <w:r w:rsidRPr="00D643E0">
              <w:rPr>
                <w:rFonts w:ascii="inherit" w:eastAsia="Times New Roman" w:hAnsi="inherit" w:cs="Times New Roman"/>
                <w:kern w:val="0"/>
                <w:sz w:val="27"/>
                <w:szCs w:val="27"/>
                <w:lang w:eastAsia="en-IN"/>
                <w14:ligatures w14:val="none"/>
              </w:rPr>
              <w:t xml:space="preserve"> will write you formulas and you’ll execute formulas and you’ll only reply the result of excel table as text, First, reply me the empty sheet”</w:t>
            </w:r>
          </w:p>
        </w:tc>
      </w:tr>
      <w:tr w:rsidR="00D643E0" w:rsidRPr="00D643E0" w14:paraId="77BD7E02"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E02DF90"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lastRenderedPageBreak/>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F47921E"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“How to use the IF function to perform logical tests and return specific results”</w:t>
            </w:r>
          </w:p>
        </w:tc>
      </w:tr>
      <w:tr w:rsidR="00D643E0" w:rsidRPr="00D643E0" w14:paraId="7E9624DB"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B980F55"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3910C6A"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“How to use the VLOOKUP function to retrieve data from a table based on a lookup value”</w:t>
            </w:r>
          </w:p>
        </w:tc>
      </w:tr>
      <w:tr w:rsidR="00D643E0" w:rsidRPr="00D643E0" w14:paraId="76476F11"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110EA68"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0FD7391"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“How to use the INDEX and MATCH functions together to create a powerful lookup formula”</w:t>
            </w:r>
          </w:p>
        </w:tc>
      </w:tr>
      <w:tr w:rsidR="00D643E0" w:rsidRPr="00D643E0" w14:paraId="5FADC9F8"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D7CE6DF"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BB1D10E"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“How to use the SUMIF and SUMIFS functions to sum cells that meet specific criteria”</w:t>
            </w:r>
          </w:p>
        </w:tc>
      </w:tr>
      <w:tr w:rsidR="00D643E0" w:rsidRPr="00D643E0" w14:paraId="7182F7D1"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92A1EAA"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FE724FE"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“How to use the COUNTIF and COUNTIFS functions to count cells that meet specific criteria”</w:t>
            </w:r>
          </w:p>
        </w:tc>
      </w:tr>
      <w:tr w:rsidR="00D643E0" w:rsidRPr="00D643E0" w14:paraId="1D2548E1"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869FB12"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4D1BBFB"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“How to use the AVERAGEIF and AVERAGEIFS functions to calculate the average of cells that meet specific criteria”</w:t>
            </w:r>
          </w:p>
        </w:tc>
      </w:tr>
      <w:tr w:rsidR="00D643E0" w:rsidRPr="00D643E0" w14:paraId="7B990AD6"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A699829"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FFF2E1D"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“How to use the MAX and MIN functions to find the largest and smallest values in a range of cells”</w:t>
            </w:r>
          </w:p>
        </w:tc>
      </w:tr>
      <w:tr w:rsidR="00D643E0" w:rsidRPr="00D643E0" w14:paraId="183E2C83"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941C122"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A9B05E7"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“How to use the CONCATENATE function to combine text from multiple cells into one cell”</w:t>
            </w:r>
          </w:p>
        </w:tc>
      </w:tr>
      <w:tr w:rsidR="00D643E0" w:rsidRPr="00D643E0" w14:paraId="2CC01AF3"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43E5CE8"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10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77EF66B"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“How to use the LEFT, RIGHT, and MID functions to extract specific characters from a text string”</w:t>
            </w:r>
          </w:p>
        </w:tc>
      </w:tr>
      <w:tr w:rsidR="00D643E0" w:rsidRPr="00D643E0" w14:paraId="4840C8F6"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0D698F8"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11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3B740E1"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“How to use the LEN function to count the number of characters in a text string”</w:t>
            </w:r>
          </w:p>
        </w:tc>
      </w:tr>
      <w:tr w:rsidR="00D643E0" w:rsidRPr="00D643E0" w14:paraId="14E0EC53"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86A5B4F"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12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33DCCA7"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“How to use the TRIM function to remove extra spaces from a text string”</w:t>
            </w:r>
          </w:p>
        </w:tc>
      </w:tr>
      <w:tr w:rsidR="00D643E0" w:rsidRPr="00D643E0" w14:paraId="729A0E57"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3D6F4D6"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13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87B7090"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“How to use the SUBSTITUTE function to replace specific text in a cell with new text”</w:t>
            </w:r>
          </w:p>
        </w:tc>
      </w:tr>
      <w:tr w:rsidR="00D643E0" w:rsidRPr="00D643E0" w14:paraId="71000F72"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B250B21"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lastRenderedPageBreak/>
              <w:t>14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728BDA3"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“How to use the DATE and TIME functions to insert the current date and time into a cell”</w:t>
            </w:r>
          </w:p>
        </w:tc>
      </w:tr>
      <w:tr w:rsidR="00D643E0" w:rsidRPr="00D643E0" w14:paraId="44B8D47C"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A5D84B9"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15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0B96DDE"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“How to use the ROUND and ROUNDUP functions to round numbers to a specific number of decimal places”</w:t>
            </w:r>
          </w:p>
        </w:tc>
      </w:tr>
      <w:tr w:rsidR="00D643E0" w:rsidRPr="00D643E0" w14:paraId="1186B785"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1BC7609"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16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608FAB5"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“How to use the MOD function to find the remainder of a division operation”</w:t>
            </w:r>
          </w:p>
        </w:tc>
      </w:tr>
      <w:tr w:rsidR="00D643E0" w:rsidRPr="00D643E0" w14:paraId="35B2FBA9"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83B118D"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17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D1D3CD2"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“How to use the ABS function to find the absolute value of a number”</w:t>
            </w:r>
          </w:p>
        </w:tc>
      </w:tr>
      <w:tr w:rsidR="00D643E0" w:rsidRPr="00D643E0" w14:paraId="46497CF9"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E6D6527"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18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5CE4C14"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“How to use the PI function to insert the value of pi into a cell”</w:t>
            </w:r>
          </w:p>
        </w:tc>
      </w:tr>
      <w:tr w:rsidR="00D643E0" w:rsidRPr="00D643E0" w14:paraId="3CA7826B"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C4C30E8"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19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1FCDC97"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 xml:space="preserve">“How to use the AND </w:t>
            </w:r>
            <w:proofErr w:type="spellStart"/>
            <w:r w:rsidRPr="00D643E0">
              <w:rPr>
                <w:rFonts w:ascii="inherit" w:eastAsia="Times New Roman" w:hAnsi="inherit" w:cs="Times New Roman"/>
                <w:kern w:val="0"/>
                <w:sz w:val="27"/>
                <w:szCs w:val="27"/>
                <w:lang w:eastAsia="en-IN"/>
                <w14:ligatures w14:val="none"/>
              </w:rPr>
              <w:t>and</w:t>
            </w:r>
            <w:proofErr w:type="spellEnd"/>
            <w:r w:rsidRPr="00D643E0">
              <w:rPr>
                <w:rFonts w:ascii="inherit" w:eastAsia="Times New Roman" w:hAnsi="inherit" w:cs="Times New Roman"/>
                <w:kern w:val="0"/>
                <w:sz w:val="27"/>
                <w:szCs w:val="27"/>
                <w:lang w:eastAsia="en-IN"/>
                <w14:ligatures w14:val="none"/>
              </w:rPr>
              <w:t xml:space="preserve"> OR functions to perform multiple logical tests in a single formula”</w:t>
            </w:r>
          </w:p>
        </w:tc>
      </w:tr>
      <w:tr w:rsidR="00D643E0" w:rsidRPr="00D643E0" w14:paraId="0EAF381B"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1431C7D"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20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6A8A42E"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“How to use the NOT function to reverse the logical value of a cell”</w:t>
            </w:r>
          </w:p>
        </w:tc>
      </w:tr>
      <w:tr w:rsidR="00D643E0" w:rsidRPr="00D643E0" w14:paraId="4A68AE76"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308160A"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21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8428157"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“How to use the IFERROR function to handle errors in a formula and return a specific value instead”</w:t>
            </w:r>
          </w:p>
        </w:tc>
      </w:tr>
      <w:tr w:rsidR="00D643E0" w:rsidRPr="00D643E0" w14:paraId="7EFCDD29"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CF9C620"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22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5328AA0"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SUM function to add up a range of cells”</w:t>
            </w:r>
          </w:p>
        </w:tc>
      </w:tr>
      <w:tr w:rsidR="00D643E0" w:rsidRPr="00D643E0" w14:paraId="7C332E2D"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5BD6136"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D471D14"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COUNT function to count the number of cells with data in a range”</w:t>
            </w:r>
          </w:p>
        </w:tc>
      </w:tr>
      <w:tr w:rsidR="00D643E0" w:rsidRPr="00D643E0" w14:paraId="1A82017C"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27F711A"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24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E22DCEA"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AVERAGE function to calculate the average of a range of cells”</w:t>
            </w:r>
          </w:p>
        </w:tc>
      </w:tr>
      <w:tr w:rsidR="00D643E0" w:rsidRPr="00D643E0" w14:paraId="60093936"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87FAAEC"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25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4CCCE0B"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MAX function to find the highest value in a range of cells”</w:t>
            </w:r>
          </w:p>
        </w:tc>
      </w:tr>
      <w:tr w:rsidR="00D643E0" w:rsidRPr="00D643E0" w14:paraId="5CED6B52"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CE4B5D1"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lastRenderedPageBreak/>
              <w:t>26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D1FEDAA"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MIN function to find the lowest value in a range of cells”</w:t>
            </w:r>
          </w:p>
        </w:tc>
      </w:tr>
      <w:tr w:rsidR="00D643E0" w:rsidRPr="00D643E0" w14:paraId="19B18F25"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B3B1D74"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27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5E5BDDD"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CONCATENATE function to join text from multiple cells into one cell”</w:t>
            </w:r>
          </w:p>
        </w:tc>
      </w:tr>
      <w:tr w:rsidR="00D643E0" w:rsidRPr="00D643E0" w14:paraId="525B308F"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BCD3956"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28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B1D693E"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LEFT, RIGHT, and MID functions to extract specific characters from a text string”</w:t>
            </w:r>
          </w:p>
        </w:tc>
      </w:tr>
      <w:tr w:rsidR="00D643E0" w:rsidRPr="00D643E0" w14:paraId="53419F4D"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F62D144"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29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D02E615"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LEN function to count the number of characters in a text string”</w:t>
            </w:r>
          </w:p>
        </w:tc>
      </w:tr>
      <w:tr w:rsidR="00D643E0" w:rsidRPr="00D643E0" w14:paraId="77D54F33"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789277D"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30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3BCAA13"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TRIM function to remove extra spaces from a text string”</w:t>
            </w:r>
          </w:p>
        </w:tc>
      </w:tr>
      <w:tr w:rsidR="00D643E0" w:rsidRPr="00D643E0" w14:paraId="1CD0DD99"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D4C4F7D"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31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39240E9"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SUBSTITUTE function to replace specific text in a cell with new text”</w:t>
            </w:r>
          </w:p>
        </w:tc>
      </w:tr>
      <w:tr w:rsidR="00D643E0" w:rsidRPr="00D643E0" w14:paraId="044098CA"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3D1FDD8"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32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A03F0FA"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DATE and TIME functions to insert the current date and time into a cell”</w:t>
            </w:r>
          </w:p>
        </w:tc>
      </w:tr>
      <w:tr w:rsidR="00D643E0" w:rsidRPr="00D643E0" w14:paraId="5B821215"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D323B80"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33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B21673B"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ROUND and ROUNDUP functions to round numbers to a specific number of decimal places”</w:t>
            </w:r>
          </w:p>
        </w:tc>
      </w:tr>
      <w:tr w:rsidR="00D643E0" w:rsidRPr="00D643E0" w14:paraId="1AF5DD65"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7FC8CB1"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34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EAE2CB5"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MOD function to find the remainder of a division operation”</w:t>
            </w:r>
          </w:p>
        </w:tc>
      </w:tr>
      <w:tr w:rsidR="00D643E0" w:rsidRPr="00D643E0" w14:paraId="67D89613"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53B23A9"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35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8D3FE89"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ABS function to find the absolute value of a number”</w:t>
            </w:r>
          </w:p>
        </w:tc>
      </w:tr>
      <w:tr w:rsidR="00D643E0" w:rsidRPr="00D643E0" w14:paraId="122D1247"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B023B9A"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36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FB587F2"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PI function to insert the value of pi into a cell”</w:t>
            </w:r>
          </w:p>
        </w:tc>
      </w:tr>
      <w:tr w:rsidR="00D643E0" w:rsidRPr="00D643E0" w14:paraId="3E8AD28A"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622EC95"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lastRenderedPageBreak/>
              <w:t>37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4DAF235"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 xml:space="preserve">“Write me an excel command to use the AND </w:t>
            </w:r>
            <w:proofErr w:type="spellStart"/>
            <w:r w:rsidRPr="00D643E0">
              <w:rPr>
                <w:rFonts w:ascii="inherit" w:eastAsia="Times New Roman" w:hAnsi="inherit" w:cs="Times New Roman"/>
                <w:kern w:val="0"/>
                <w:sz w:val="27"/>
                <w:szCs w:val="27"/>
                <w:lang w:eastAsia="en-IN"/>
                <w14:ligatures w14:val="none"/>
              </w:rPr>
              <w:t>and</w:t>
            </w:r>
            <w:proofErr w:type="spellEnd"/>
            <w:r w:rsidRPr="00D643E0">
              <w:rPr>
                <w:rFonts w:ascii="inherit" w:eastAsia="Times New Roman" w:hAnsi="inherit" w:cs="Times New Roman"/>
                <w:kern w:val="0"/>
                <w:sz w:val="27"/>
                <w:szCs w:val="27"/>
                <w:lang w:eastAsia="en-IN"/>
                <w14:ligatures w14:val="none"/>
              </w:rPr>
              <w:t xml:space="preserve"> OR functions to perform multiple logical tests in a single formula”</w:t>
            </w:r>
          </w:p>
        </w:tc>
      </w:tr>
      <w:tr w:rsidR="00D643E0" w:rsidRPr="00D643E0" w14:paraId="5F4CA4E8"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EBBD890"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38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77003C0"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NOT function to reverse the logical value of a cell”</w:t>
            </w:r>
          </w:p>
        </w:tc>
      </w:tr>
      <w:tr w:rsidR="00D643E0" w:rsidRPr="00D643E0" w14:paraId="296DD4B3"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A5F2F0D"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39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09CC63C"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IFERROR function to handle errors in a formula and return a specific value instead”</w:t>
            </w:r>
          </w:p>
        </w:tc>
      </w:tr>
      <w:tr w:rsidR="00D643E0" w:rsidRPr="00D643E0" w14:paraId="07FD68B2"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58595E4"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40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0D434E1"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INDEX and MATCH functions to perform advanced lookups”</w:t>
            </w:r>
          </w:p>
        </w:tc>
      </w:tr>
      <w:tr w:rsidR="00D643E0" w:rsidRPr="00D643E0" w14:paraId="23B2449E"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FA616AF"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41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1C0FCE2"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 xml:space="preserve">“Write me an excel command to use the Pivot Table to summarize and </w:t>
            </w:r>
            <w:proofErr w:type="spellStart"/>
            <w:r w:rsidRPr="00D643E0">
              <w:rPr>
                <w:rFonts w:ascii="inherit" w:eastAsia="Times New Roman" w:hAnsi="inherit" w:cs="Times New Roman"/>
                <w:kern w:val="0"/>
                <w:sz w:val="27"/>
                <w:szCs w:val="27"/>
                <w:lang w:eastAsia="en-IN"/>
                <w14:ligatures w14:val="none"/>
              </w:rPr>
              <w:t>analyze</w:t>
            </w:r>
            <w:proofErr w:type="spellEnd"/>
            <w:r w:rsidRPr="00D643E0">
              <w:rPr>
                <w:rFonts w:ascii="inherit" w:eastAsia="Times New Roman" w:hAnsi="inherit" w:cs="Times New Roman"/>
                <w:kern w:val="0"/>
                <w:sz w:val="27"/>
                <w:szCs w:val="27"/>
                <w:lang w:eastAsia="en-IN"/>
                <w14:ligatures w14:val="none"/>
              </w:rPr>
              <w:t xml:space="preserve"> large amounts of data”</w:t>
            </w:r>
          </w:p>
        </w:tc>
      </w:tr>
      <w:tr w:rsidR="00D643E0" w:rsidRPr="00D643E0" w14:paraId="370EA922"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8FF2510"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42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F3D8B1D"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[your question]”</w:t>
            </w:r>
          </w:p>
        </w:tc>
      </w:tr>
      <w:tr w:rsidR="00D643E0" w:rsidRPr="00D643E0" w14:paraId="2B5F3C2C"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87B4FC6"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43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DB03147"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 xml:space="preserve">“I’ve been trying to use data validation on cells that have formulas in them </w:t>
            </w:r>
            <w:proofErr w:type="gramStart"/>
            <w:r w:rsidRPr="00D643E0">
              <w:rPr>
                <w:rFonts w:ascii="inherit" w:eastAsia="Times New Roman" w:hAnsi="inherit" w:cs="Times New Roman"/>
                <w:kern w:val="0"/>
                <w:sz w:val="27"/>
                <w:szCs w:val="27"/>
                <w:lang w:eastAsia="en-IN"/>
                <w14:ligatures w14:val="none"/>
              </w:rPr>
              <w:t>But</w:t>
            </w:r>
            <w:proofErr w:type="gramEnd"/>
            <w:r w:rsidRPr="00D643E0">
              <w:rPr>
                <w:rFonts w:ascii="inherit" w:eastAsia="Times New Roman" w:hAnsi="inherit" w:cs="Times New Roman"/>
                <w:kern w:val="0"/>
                <w:sz w:val="27"/>
                <w:szCs w:val="27"/>
                <w:lang w:eastAsia="en-IN"/>
                <w14:ligatures w14:val="none"/>
              </w:rPr>
              <w:t xml:space="preserve"> it seems like it doesn’t work even on the latest excel versions? For example, cell A2 contains formula =B2+C2 If </w:t>
            </w:r>
            <w:proofErr w:type="spellStart"/>
            <w:r w:rsidRPr="00D643E0">
              <w:rPr>
                <w:rFonts w:ascii="inherit" w:eastAsia="Times New Roman" w:hAnsi="inherit" w:cs="Times New Roman"/>
                <w:kern w:val="0"/>
                <w:sz w:val="27"/>
                <w:szCs w:val="27"/>
                <w:lang w:eastAsia="en-IN"/>
                <w14:ligatures w14:val="none"/>
              </w:rPr>
              <w:t>i</w:t>
            </w:r>
            <w:proofErr w:type="spellEnd"/>
            <w:r w:rsidRPr="00D643E0">
              <w:rPr>
                <w:rFonts w:ascii="inherit" w:eastAsia="Times New Roman" w:hAnsi="inherit" w:cs="Times New Roman"/>
                <w:kern w:val="0"/>
                <w:sz w:val="27"/>
                <w:szCs w:val="27"/>
                <w:lang w:eastAsia="en-IN"/>
                <w14:ligatures w14:val="none"/>
              </w:rPr>
              <w:t xml:space="preserve"> set the validation on cell A2 saying that the sum shouldn’t be greater than 10, any number could still be put into cells B2 and C2,</w:t>
            </w:r>
          </w:p>
        </w:tc>
      </w:tr>
      <w:tr w:rsidR="00D643E0" w:rsidRPr="00D643E0" w14:paraId="4055C9A1"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F94337B"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44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387EB2B"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a VBA Excel macro that looks at the value in cell C2 and finds the worksheet with the exact name Then create a PDF and save it to the same file location the Excel file is saved in”</w:t>
            </w:r>
          </w:p>
        </w:tc>
      </w:tr>
      <w:tr w:rsidR="00D643E0" w:rsidRPr="00D643E0" w14:paraId="56907E25"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6250CD1"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45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66973E9"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restrict someone from copying a cell from your worksheet?”</w:t>
            </w:r>
          </w:p>
        </w:tc>
      </w:tr>
      <w:tr w:rsidR="00D643E0" w:rsidRPr="00D643E0" w14:paraId="701D10EE"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0443CBE"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lastRenderedPageBreak/>
              <w:t>46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4DAFCB2"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“Code an excel macro to generate and employee table with the following columns and 10000 randomized entries”</w:t>
            </w:r>
          </w:p>
        </w:tc>
      </w:tr>
      <w:tr w:rsidR="00D643E0" w:rsidRPr="00D643E0" w14:paraId="791616BD"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61F61A4"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47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CF188B4"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“Extract the fourth word in [Cell] only when cell [Cell Number] is greater than 100 and when [Cell] starts with the word “</w:t>
            </w:r>
            <w:proofErr w:type="spellStart"/>
            <w:r w:rsidRPr="00D643E0">
              <w:rPr>
                <w:rFonts w:ascii="inherit" w:eastAsia="Times New Roman" w:hAnsi="inherit" w:cs="Times New Roman"/>
                <w:kern w:val="0"/>
                <w:sz w:val="27"/>
                <w:szCs w:val="27"/>
                <w:lang w:eastAsia="en-IN"/>
                <w14:ligatures w14:val="none"/>
              </w:rPr>
              <w:t>xyz</w:t>
            </w:r>
            <w:proofErr w:type="spellEnd"/>
            <w:r w:rsidRPr="00D643E0">
              <w:rPr>
                <w:rFonts w:ascii="inherit" w:eastAsia="Times New Roman" w:hAnsi="inherit" w:cs="Times New Roman"/>
                <w:kern w:val="0"/>
                <w:sz w:val="27"/>
                <w:szCs w:val="27"/>
                <w:lang w:eastAsia="en-IN"/>
                <w14:ligatures w14:val="none"/>
              </w:rPr>
              <w:t>” and ends with the word “</w:t>
            </w:r>
            <w:proofErr w:type="spellStart"/>
            <w:r w:rsidRPr="00D643E0">
              <w:rPr>
                <w:rFonts w:ascii="inherit" w:eastAsia="Times New Roman" w:hAnsi="inherit" w:cs="Times New Roman"/>
                <w:kern w:val="0"/>
                <w:sz w:val="27"/>
                <w:szCs w:val="27"/>
                <w:lang w:eastAsia="en-IN"/>
                <w14:ligatures w14:val="none"/>
              </w:rPr>
              <w:t>zyx</w:t>
            </w:r>
            <w:proofErr w:type="spellEnd"/>
            <w:r w:rsidRPr="00D643E0">
              <w:rPr>
                <w:rFonts w:ascii="inherit" w:eastAsia="Times New Roman" w:hAnsi="inherit" w:cs="Times New Roman"/>
                <w:kern w:val="0"/>
                <w:sz w:val="27"/>
                <w:szCs w:val="27"/>
                <w:lang w:eastAsia="en-IN"/>
                <w14:ligatures w14:val="none"/>
              </w:rPr>
              <w:t>”” “Example: Extract the fourth word in A1 only when cell B1 is greater than 100 and when C1 starts with the word “hello” and ends with the word “</w:t>
            </w:r>
            <w:proofErr w:type="gramStart"/>
            <w:r w:rsidRPr="00D643E0">
              <w:rPr>
                <w:rFonts w:ascii="inherit" w:eastAsia="Times New Roman" w:hAnsi="inherit" w:cs="Times New Roman"/>
                <w:kern w:val="0"/>
                <w:sz w:val="27"/>
                <w:szCs w:val="27"/>
                <w:lang w:eastAsia="en-IN"/>
                <w14:ligatures w14:val="none"/>
              </w:rPr>
              <w:t>goodbye”“</w:t>
            </w:r>
            <w:proofErr w:type="gramEnd"/>
          </w:p>
        </w:tc>
      </w:tr>
      <w:tr w:rsidR="00D643E0" w:rsidRPr="00D643E0" w14:paraId="6159C8E0"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F733716"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48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2152C85"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“Sum of column A when column B contains the word “marketing” and column C is today’s date”</w:t>
            </w:r>
          </w:p>
        </w:tc>
      </w:tr>
      <w:tr w:rsidR="00D643E0" w:rsidRPr="00D643E0" w14:paraId="3AED0D28"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C7C1C0E"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49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04D2764"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HLOOKUP function to retrieve data from a table based on a horizontal lookup value”</w:t>
            </w:r>
          </w:p>
        </w:tc>
      </w:tr>
      <w:tr w:rsidR="00D643E0" w:rsidRPr="00D643E0" w14:paraId="2FDAF9E2"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31E8B9A"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50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5DE6525"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INDEX, MATCH and INDIRECT functions together to create a dynamic cell reference”</w:t>
            </w:r>
          </w:p>
        </w:tc>
      </w:tr>
      <w:tr w:rsidR="00D643E0" w:rsidRPr="00D643E0" w14:paraId="4A3A2E4F"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EB12AD7"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51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DC56ED7"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SUMPRODUCT function to multiply corresponding ranges or arrays and then return the sum of products”</w:t>
            </w:r>
          </w:p>
        </w:tc>
      </w:tr>
      <w:tr w:rsidR="00D643E0" w:rsidRPr="00D643E0" w14:paraId="0AE1450A"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50F5E72"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52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9A71BC6"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 xml:space="preserve">“Write me an excel command to use the COUNTIFS and SUMIFS functions together to </w:t>
            </w:r>
            <w:proofErr w:type="spellStart"/>
            <w:r w:rsidRPr="00D643E0">
              <w:rPr>
                <w:rFonts w:ascii="inherit" w:eastAsia="Times New Roman" w:hAnsi="inherit" w:cs="Times New Roman"/>
                <w:kern w:val="0"/>
                <w:sz w:val="27"/>
                <w:szCs w:val="27"/>
                <w:lang w:eastAsia="en-IN"/>
                <w14:ligatures w14:val="none"/>
              </w:rPr>
              <w:t>analyze</w:t>
            </w:r>
            <w:proofErr w:type="spellEnd"/>
            <w:r w:rsidRPr="00D643E0">
              <w:rPr>
                <w:rFonts w:ascii="inherit" w:eastAsia="Times New Roman" w:hAnsi="inherit" w:cs="Times New Roman"/>
                <w:kern w:val="0"/>
                <w:sz w:val="27"/>
                <w:szCs w:val="27"/>
                <w:lang w:eastAsia="en-IN"/>
                <w14:ligatures w14:val="none"/>
              </w:rPr>
              <w:t xml:space="preserve"> data based on multiple criteria”</w:t>
            </w:r>
          </w:p>
        </w:tc>
      </w:tr>
      <w:tr w:rsidR="00D643E0" w:rsidRPr="00D643E0" w14:paraId="7C9300F0"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F223665"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53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E8DAF82"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IF and SUMIF function together to create a formula that sums the values of cells based on a specific condition”</w:t>
            </w:r>
          </w:p>
        </w:tc>
      </w:tr>
      <w:tr w:rsidR="00D643E0" w:rsidRPr="00D643E0" w14:paraId="6359CEFD"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E97FAEA"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54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781A313"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VLOOKUP, INDEX and MATCH functions together to create a robust data lookup formula”</w:t>
            </w:r>
          </w:p>
        </w:tc>
      </w:tr>
      <w:tr w:rsidR="00D643E0" w:rsidRPr="00D643E0" w14:paraId="7BB963EC"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766BDDE"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lastRenderedPageBreak/>
              <w:t>55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B8EAE17"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INDEX, MATCH and Offset functions to create a dynamic named range”</w:t>
            </w:r>
          </w:p>
        </w:tc>
      </w:tr>
      <w:tr w:rsidR="00D643E0" w:rsidRPr="00D643E0" w14:paraId="21510467"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23B3E16"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56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5C99475"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CONCATENATE, LEFT, and RIGHT function together to create a formula that extract a specific part of a text string”</w:t>
            </w:r>
          </w:p>
        </w:tc>
      </w:tr>
      <w:tr w:rsidR="00D643E0" w:rsidRPr="00D643E0" w14:paraId="4735CF77"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C22AA3A"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57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8E93F80"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DATEVALUE and TIMEVALUE function to convert a date and time text string into a date and time serial number”</w:t>
            </w:r>
          </w:p>
        </w:tc>
      </w:tr>
      <w:tr w:rsidR="00D643E0" w:rsidRPr="00D643E0" w14:paraId="1BE740F3"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664EA62"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58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880AFDC"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ROUNDUP, CEILING and FLOOR functions to round numbers to the nearest specified multiple of significance”</w:t>
            </w:r>
          </w:p>
        </w:tc>
      </w:tr>
      <w:tr w:rsidR="00D643E0" w:rsidRPr="00D643E0" w14:paraId="30A5CA7D"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1B35C55"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59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8E9E93E"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IF and IFERROR function together to handle errors and return a specific value or text”</w:t>
            </w:r>
          </w:p>
        </w:tc>
      </w:tr>
      <w:tr w:rsidR="00D643E0" w:rsidRPr="00D643E0" w14:paraId="53DA8575"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355E484"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60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12C8440"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 xml:space="preserve">“Write me an excel command to use the INDEX, MATCH and </w:t>
            </w:r>
            <w:proofErr w:type="spellStart"/>
            <w:r w:rsidRPr="00D643E0">
              <w:rPr>
                <w:rFonts w:ascii="inherit" w:eastAsia="Times New Roman" w:hAnsi="inherit" w:cs="Times New Roman"/>
                <w:kern w:val="0"/>
                <w:sz w:val="27"/>
                <w:szCs w:val="27"/>
                <w:lang w:eastAsia="en-IN"/>
                <w14:ligatures w14:val="none"/>
              </w:rPr>
              <w:t>match_type</w:t>
            </w:r>
            <w:proofErr w:type="spellEnd"/>
            <w:r w:rsidRPr="00D643E0">
              <w:rPr>
                <w:rFonts w:ascii="inherit" w:eastAsia="Times New Roman" w:hAnsi="inherit" w:cs="Times New Roman"/>
                <w:kern w:val="0"/>
                <w:sz w:val="27"/>
                <w:szCs w:val="27"/>
                <w:lang w:eastAsia="en-IN"/>
                <w14:ligatures w14:val="none"/>
              </w:rPr>
              <w:t xml:space="preserve"> parameter to perform approximate match lookups”</w:t>
            </w:r>
          </w:p>
        </w:tc>
      </w:tr>
      <w:tr w:rsidR="00D643E0" w:rsidRPr="00D643E0" w14:paraId="7D6DEE88"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13EBD3D"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61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EEE7791"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 xml:space="preserve">“Write me an excel command to use the IF and </w:t>
            </w:r>
            <w:proofErr w:type="spellStart"/>
            <w:r w:rsidRPr="00D643E0">
              <w:rPr>
                <w:rFonts w:ascii="inherit" w:eastAsia="Times New Roman" w:hAnsi="inherit" w:cs="Times New Roman"/>
                <w:kern w:val="0"/>
                <w:sz w:val="27"/>
                <w:szCs w:val="27"/>
                <w:lang w:eastAsia="en-IN"/>
                <w14:ligatures w14:val="none"/>
              </w:rPr>
              <w:t>AND</w:t>
            </w:r>
            <w:proofErr w:type="spellEnd"/>
            <w:r w:rsidRPr="00D643E0">
              <w:rPr>
                <w:rFonts w:ascii="inherit" w:eastAsia="Times New Roman" w:hAnsi="inherit" w:cs="Times New Roman"/>
                <w:kern w:val="0"/>
                <w:sz w:val="27"/>
                <w:szCs w:val="27"/>
                <w:lang w:eastAsia="en-IN"/>
                <w14:ligatures w14:val="none"/>
              </w:rPr>
              <w:t xml:space="preserve"> function together to create a formula that test multiple conditions in a single formula”</w:t>
            </w:r>
          </w:p>
        </w:tc>
      </w:tr>
      <w:tr w:rsidR="00D643E0" w:rsidRPr="00D643E0" w14:paraId="0ABF4658"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D64E28B"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62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253FA8A"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INDEX and MATCH function together with the Array Formula to extract unique values”</w:t>
            </w:r>
          </w:p>
        </w:tc>
      </w:tr>
      <w:tr w:rsidR="00D643E0" w:rsidRPr="00D643E0" w14:paraId="7E557056"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6FA5903"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63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D35A707"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SUMIF and SUMIFS function with wildcards to sum cells that match specific criteria containing wildcards”</w:t>
            </w:r>
          </w:p>
        </w:tc>
      </w:tr>
      <w:tr w:rsidR="00D643E0" w:rsidRPr="00D643E0" w14:paraId="64C058F7"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EC3874F"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64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E2AA31D"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 xml:space="preserve">“Write me an excel command to use the INDEX and AGGREGATE function together to </w:t>
            </w:r>
            <w:r w:rsidRPr="00D643E0">
              <w:rPr>
                <w:rFonts w:ascii="inherit" w:eastAsia="Times New Roman" w:hAnsi="inherit" w:cs="Times New Roman"/>
                <w:kern w:val="0"/>
                <w:sz w:val="27"/>
                <w:szCs w:val="27"/>
                <w:lang w:eastAsia="en-IN"/>
                <w14:ligatures w14:val="none"/>
              </w:rPr>
              <w:lastRenderedPageBreak/>
              <w:t>return the k-</w:t>
            </w:r>
            <w:proofErr w:type="spellStart"/>
            <w:r w:rsidRPr="00D643E0">
              <w:rPr>
                <w:rFonts w:ascii="inherit" w:eastAsia="Times New Roman" w:hAnsi="inherit" w:cs="Times New Roman"/>
                <w:kern w:val="0"/>
                <w:sz w:val="27"/>
                <w:szCs w:val="27"/>
                <w:lang w:eastAsia="en-IN"/>
                <w14:ligatures w14:val="none"/>
              </w:rPr>
              <w:t>th</w:t>
            </w:r>
            <w:proofErr w:type="spellEnd"/>
            <w:r w:rsidRPr="00D643E0">
              <w:rPr>
                <w:rFonts w:ascii="inherit" w:eastAsia="Times New Roman" w:hAnsi="inherit" w:cs="Times New Roman"/>
                <w:kern w:val="0"/>
                <w:sz w:val="27"/>
                <w:szCs w:val="27"/>
                <w:lang w:eastAsia="en-IN"/>
                <w14:ligatures w14:val="none"/>
              </w:rPr>
              <w:t xml:space="preserve"> smallest or largest value in a range”</w:t>
            </w:r>
          </w:p>
        </w:tc>
      </w:tr>
      <w:tr w:rsidR="00D643E0" w:rsidRPr="00D643E0" w14:paraId="2819AE12"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221D5DF"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lastRenderedPageBreak/>
              <w:t>65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7169332"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INDEX and MATCH function together with the INDEX function to create a two-way lookup”</w:t>
            </w:r>
          </w:p>
        </w:tc>
      </w:tr>
      <w:tr w:rsidR="00D643E0" w:rsidRPr="00D643E0" w14:paraId="4C5AF0DE"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C37B842"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66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0A4C660"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INDEX and MATCH function together with the INDEX and MATCH function to create a multi-dimensional lookup”</w:t>
            </w:r>
          </w:p>
        </w:tc>
      </w:tr>
      <w:tr w:rsidR="00D643E0" w:rsidRPr="00D643E0" w14:paraId="65BEF8DA"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7D763FE"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67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D23E96D"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INDEX, MATCH and ROWS function together to find the last row of data in a sheet”</w:t>
            </w:r>
          </w:p>
        </w:tc>
      </w:tr>
      <w:tr w:rsidR="00D643E0" w:rsidRPr="00D643E0" w14:paraId="72558E38"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A5D9F94"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68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4BFEF8C"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INDEX, MATCH and COLUMNS function together to find the last column of data in a sheet”</w:t>
            </w:r>
          </w:p>
        </w:tc>
      </w:tr>
      <w:tr w:rsidR="00D643E0" w:rsidRPr="00D643E0" w14:paraId="381194E6"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73DFBAB"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69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FECBCBD"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the formula for the following? – Multiply the value in cell A1 by 10, add the result by 5, and divide it by 2”</w:t>
            </w:r>
          </w:p>
        </w:tc>
      </w:tr>
      <w:tr w:rsidR="00D643E0" w:rsidRPr="00D643E0" w14:paraId="24B026BB"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58A074F"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70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B472DAD"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“Excel command to split a column into 2 or more columns”</w:t>
            </w:r>
          </w:p>
        </w:tc>
      </w:tr>
      <w:tr w:rsidR="00D643E0" w:rsidRPr="00D643E0" w14:paraId="28BB36FD"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4CAA888"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71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DB01FA8"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 xml:space="preserve">“Write me an excel command to use the SUMIFS and COUNTIFS functions together to </w:t>
            </w:r>
            <w:proofErr w:type="spellStart"/>
            <w:r w:rsidRPr="00D643E0">
              <w:rPr>
                <w:rFonts w:ascii="inherit" w:eastAsia="Times New Roman" w:hAnsi="inherit" w:cs="Times New Roman"/>
                <w:kern w:val="0"/>
                <w:sz w:val="27"/>
                <w:szCs w:val="27"/>
                <w:lang w:eastAsia="en-IN"/>
                <w14:ligatures w14:val="none"/>
              </w:rPr>
              <w:t>analyze</w:t>
            </w:r>
            <w:proofErr w:type="spellEnd"/>
            <w:r w:rsidRPr="00D643E0">
              <w:rPr>
                <w:rFonts w:ascii="inherit" w:eastAsia="Times New Roman" w:hAnsi="inherit" w:cs="Times New Roman"/>
                <w:kern w:val="0"/>
                <w:sz w:val="27"/>
                <w:szCs w:val="27"/>
                <w:lang w:eastAsia="en-IN"/>
                <w14:ligatures w14:val="none"/>
              </w:rPr>
              <w:t xml:space="preserve"> data based on multiple criteria and return a result as a percentage”</w:t>
            </w:r>
          </w:p>
        </w:tc>
      </w:tr>
      <w:tr w:rsidR="00D643E0" w:rsidRPr="00D643E0" w14:paraId="0B39F1DD"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1396246"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72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17BF385"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SUMPRODUCT, INDEX and MATCH functions together to retrieve data from a table and perform calculations based on multiple criteria”</w:t>
            </w:r>
          </w:p>
        </w:tc>
      </w:tr>
      <w:tr w:rsidR="00D643E0" w:rsidRPr="00D643E0" w14:paraId="40498436"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90055C5"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73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CE74B89"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 xml:space="preserve">“Write me an excel command to use the IF, AND </w:t>
            </w:r>
            <w:proofErr w:type="spellStart"/>
            <w:r w:rsidRPr="00D643E0">
              <w:rPr>
                <w:rFonts w:ascii="inherit" w:eastAsia="Times New Roman" w:hAnsi="inherit" w:cs="Times New Roman"/>
                <w:kern w:val="0"/>
                <w:sz w:val="27"/>
                <w:szCs w:val="27"/>
                <w:lang w:eastAsia="en-IN"/>
                <w14:ligatures w14:val="none"/>
              </w:rPr>
              <w:t>and</w:t>
            </w:r>
            <w:proofErr w:type="spellEnd"/>
            <w:r w:rsidRPr="00D643E0">
              <w:rPr>
                <w:rFonts w:ascii="inherit" w:eastAsia="Times New Roman" w:hAnsi="inherit" w:cs="Times New Roman"/>
                <w:kern w:val="0"/>
                <w:sz w:val="27"/>
                <w:szCs w:val="27"/>
                <w:lang w:eastAsia="en-IN"/>
                <w14:ligatures w14:val="none"/>
              </w:rPr>
              <w:t xml:space="preserve"> OR function together to create a formula that tests multiple conditions and </w:t>
            </w:r>
            <w:r w:rsidRPr="00D643E0">
              <w:rPr>
                <w:rFonts w:ascii="inherit" w:eastAsia="Times New Roman" w:hAnsi="inherit" w:cs="Times New Roman"/>
                <w:kern w:val="0"/>
                <w:sz w:val="27"/>
                <w:szCs w:val="27"/>
                <w:lang w:eastAsia="en-IN"/>
                <w14:ligatures w14:val="none"/>
              </w:rPr>
              <w:lastRenderedPageBreak/>
              <w:t>returns a specific result based on those conditions”</w:t>
            </w:r>
          </w:p>
        </w:tc>
      </w:tr>
      <w:tr w:rsidR="00D643E0" w:rsidRPr="00D643E0" w14:paraId="6BB081CC"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F61E35B"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lastRenderedPageBreak/>
              <w:t>74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95C0ECC"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 xml:space="preserve">“Write me an excel command to use the INDEX and MATCH functions together with the Array Formula and the SUM function to perform a </w:t>
            </w:r>
            <w:proofErr w:type="spellStart"/>
            <w:r w:rsidRPr="00D643E0">
              <w:rPr>
                <w:rFonts w:ascii="inherit" w:eastAsia="Times New Roman" w:hAnsi="inherit" w:cs="Times New Roman"/>
                <w:kern w:val="0"/>
                <w:sz w:val="27"/>
                <w:szCs w:val="27"/>
                <w:lang w:eastAsia="en-IN"/>
                <w14:ligatures w14:val="none"/>
              </w:rPr>
              <w:t>sumifs</w:t>
            </w:r>
            <w:proofErr w:type="spellEnd"/>
            <w:r w:rsidRPr="00D643E0">
              <w:rPr>
                <w:rFonts w:ascii="inherit" w:eastAsia="Times New Roman" w:hAnsi="inherit" w:cs="Times New Roman"/>
                <w:kern w:val="0"/>
                <w:sz w:val="27"/>
                <w:szCs w:val="27"/>
                <w:lang w:eastAsia="en-IN"/>
                <w14:ligatures w14:val="none"/>
              </w:rPr>
              <w:t xml:space="preserve"> like functionality”</w:t>
            </w:r>
          </w:p>
        </w:tc>
      </w:tr>
      <w:tr w:rsidR="00D643E0" w:rsidRPr="00D643E0" w14:paraId="4ED5FD04"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D705935"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75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A1B27E4"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INDEX, MATCH and the INDIRECT function together to create a dynamic named range and use it in a formula”</w:t>
            </w:r>
          </w:p>
        </w:tc>
      </w:tr>
      <w:tr w:rsidR="00D643E0" w:rsidRPr="00D643E0" w14:paraId="4E06F8DF"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2585C39"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76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2D69B0D"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VLOOKUP and INDEX function together to lookup values in a table and retrieve a corresponding value from a different column”</w:t>
            </w:r>
          </w:p>
        </w:tc>
      </w:tr>
      <w:tr w:rsidR="00D643E0" w:rsidRPr="00D643E0" w14:paraId="28F5340B"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C8667DD"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77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B4B75DB"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SUMIF, IF and the ROUND function together to sum the values of cells based on a specific condition and round the result to a specific decimal place”</w:t>
            </w:r>
          </w:p>
        </w:tc>
      </w:tr>
      <w:tr w:rsidR="00D643E0" w:rsidRPr="00D643E0" w14:paraId="5E20BE46"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1DA4989"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78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E43E7D0"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an excel command to check whether the Pivot table is modified or not”</w:t>
            </w:r>
          </w:p>
        </w:tc>
      </w:tr>
      <w:tr w:rsidR="00D643E0" w:rsidRPr="00D643E0" w14:paraId="4319CDF6"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930679C"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79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1039FE4"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SUMIF, IF and the LEN function together to sum the values of cells based on a specific condition and the length of a text in another cell”</w:t>
            </w:r>
          </w:p>
        </w:tc>
      </w:tr>
      <w:tr w:rsidR="00D643E0" w:rsidRPr="00D643E0" w14:paraId="74A70AF8"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FFF31EE"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80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C2B4FF4" w14:textId="77777777" w:rsidR="00D643E0" w:rsidRPr="00D643E0" w:rsidRDefault="00D643E0" w:rsidP="00D643E0">
            <w:pPr>
              <w:spacing w:after="0" w:line="240" w:lineRule="auto"/>
              <w:rPr>
                <w:rFonts w:ascii="inherit" w:eastAsia="Times New Roman" w:hAnsi="inherit" w:cs="Times New Roman"/>
                <w:kern w:val="0"/>
                <w:sz w:val="27"/>
                <w:szCs w:val="27"/>
                <w:lang w:eastAsia="en-IN"/>
                <w14:ligatures w14:val="none"/>
              </w:rPr>
            </w:pPr>
            <w:r w:rsidRPr="00D643E0">
              <w:rPr>
                <w:rFonts w:ascii="inherit" w:eastAsia="Times New Roman" w:hAnsi="inherit" w:cs="Times New Roman"/>
                <w:kern w:val="0"/>
                <w:sz w:val="27"/>
                <w:szCs w:val="27"/>
                <w:lang w:eastAsia="en-IN"/>
                <w14:ligatures w14:val="none"/>
              </w:rPr>
              <w:t>“Write me an excel command to use the SUMIF, IF, and the CHOOSE function together to sum the values of cells based on a specific condition and choose a specific result from a list of options”</w:t>
            </w:r>
          </w:p>
        </w:tc>
      </w:tr>
    </w:tbl>
    <w:p w14:paraId="475CC94C" w14:textId="77777777" w:rsidR="00D643E0" w:rsidRPr="00D643E0" w:rsidRDefault="00D643E0" w:rsidP="00D643E0">
      <w:pPr>
        <w:shd w:val="clear" w:color="auto" w:fill="FFFFFF"/>
        <w:spacing w:after="0" w:line="240" w:lineRule="auto"/>
        <w:textAlignment w:val="baseline"/>
        <w:rPr>
          <w:rFonts w:ascii="inherit" w:eastAsia="Times New Roman" w:hAnsi="inherit" w:cs="Arial"/>
          <w:color w:val="141414"/>
          <w:kern w:val="0"/>
          <w:sz w:val="27"/>
          <w:szCs w:val="27"/>
          <w:lang w:eastAsia="en-IN"/>
          <w14:ligatures w14:val="none"/>
        </w:rPr>
      </w:pPr>
      <w:r w:rsidRPr="00D643E0">
        <w:rPr>
          <w:rFonts w:ascii="inherit" w:eastAsia="Times New Roman" w:hAnsi="inherit" w:cs="Arial"/>
          <w:b/>
          <w:bCs/>
          <w:color w:val="141414"/>
          <w:kern w:val="0"/>
          <w:sz w:val="27"/>
          <w:szCs w:val="27"/>
          <w:bdr w:val="none" w:sz="0" w:space="0" w:color="auto" w:frame="1"/>
          <w:lang w:eastAsia="en-IN"/>
          <w14:ligatures w14:val="none"/>
        </w:rPr>
        <w:t>Fun Fact:</w:t>
      </w:r>
      <w:r w:rsidRPr="00D643E0">
        <w:rPr>
          <w:rFonts w:ascii="inherit" w:eastAsia="Times New Roman" w:hAnsi="inherit" w:cs="Arial"/>
          <w:color w:val="141414"/>
          <w:kern w:val="0"/>
          <w:sz w:val="27"/>
          <w:szCs w:val="27"/>
          <w:lang w:eastAsia="en-IN"/>
          <w14:ligatures w14:val="none"/>
        </w:rPr>
        <w:t> With its impressive chat intelligence built in to provide generated texts based on simple prompts provided by users, Microsoft may bring the viral AI chatbot ChatGPT to Word, PowerPoint, and Excel.</w:t>
      </w:r>
    </w:p>
    <w:p w14:paraId="458D6B89" w14:textId="77777777" w:rsidR="00D643E0" w:rsidRDefault="00D643E0" w:rsidP="00D643E0">
      <w:pPr>
        <w:pStyle w:val="Heading1"/>
        <w:shd w:val="clear" w:color="auto" w:fill="FFFFFF"/>
        <w:spacing w:before="0" w:beforeAutospacing="0" w:after="0" w:afterAutospacing="0"/>
        <w:textAlignment w:val="baseline"/>
      </w:pPr>
    </w:p>
    <w:p w14:paraId="6ADD2B18" w14:textId="77777777" w:rsidR="00D643E0" w:rsidRDefault="00D643E0" w:rsidP="00D643E0">
      <w:pPr>
        <w:pStyle w:val="Heading1"/>
        <w:shd w:val="clear" w:color="auto" w:fill="FFFFFF"/>
        <w:spacing w:before="0" w:beforeAutospacing="0" w:after="0" w:afterAutospacing="0"/>
        <w:textAlignment w:val="baseline"/>
      </w:pPr>
      <w:r>
        <w:lastRenderedPageBreak/>
        <w:t xml:space="preserve">100 Most Useful ChatGPT Prompts </w:t>
      </w:r>
      <w:proofErr w:type="gramStart"/>
      <w:r>
        <w:t>For</w:t>
      </w:r>
      <w:proofErr w:type="gramEnd"/>
      <w:r>
        <w:t xml:space="preserve"> Writers</w:t>
      </w:r>
      <w:r>
        <w:br/>
      </w:r>
    </w:p>
    <w:tbl>
      <w:tblPr>
        <w:tblW w:w="6196" w:type="dxa"/>
        <w:tblCellMar>
          <w:left w:w="0" w:type="dxa"/>
          <w:right w:w="0" w:type="dxa"/>
        </w:tblCellMar>
        <w:tblLook w:val="04A0" w:firstRow="1" w:lastRow="0" w:firstColumn="1" w:lastColumn="0" w:noHBand="0" w:noVBand="1"/>
      </w:tblPr>
      <w:tblGrid>
        <w:gridCol w:w="699"/>
        <w:gridCol w:w="5497"/>
      </w:tblGrid>
      <w:tr w:rsidR="00D643E0" w14:paraId="13782A96" w14:textId="77777777" w:rsidTr="00D643E0">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098FBDC" w14:textId="77777777" w:rsidR="00D643E0" w:rsidRDefault="00D643E0">
            <w:pPr>
              <w:jc w:val="center"/>
              <w:rPr>
                <w:rFonts w:ascii="inherit" w:hAnsi="inherit"/>
                <w:b/>
                <w:bCs/>
                <w:sz w:val="23"/>
                <w:szCs w:val="23"/>
              </w:rPr>
            </w:pPr>
            <w:proofErr w:type="spellStart"/>
            <w:proofErr w:type="gramStart"/>
            <w:r>
              <w:rPr>
                <w:rFonts w:ascii="inherit" w:hAnsi="inherit"/>
                <w:b/>
                <w:bCs/>
                <w:sz w:val="23"/>
                <w:szCs w:val="23"/>
              </w:rPr>
              <w:t>S.No</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802EE2E" w14:textId="77777777" w:rsidR="00D643E0" w:rsidRDefault="00D643E0">
            <w:pPr>
              <w:jc w:val="center"/>
              <w:rPr>
                <w:rFonts w:ascii="inherit" w:hAnsi="inherit"/>
                <w:b/>
                <w:bCs/>
                <w:sz w:val="23"/>
                <w:szCs w:val="23"/>
              </w:rPr>
            </w:pPr>
            <w:r>
              <w:rPr>
                <w:rFonts w:ascii="inherit" w:hAnsi="inherit"/>
                <w:b/>
                <w:bCs/>
                <w:sz w:val="23"/>
                <w:szCs w:val="23"/>
              </w:rPr>
              <w:t xml:space="preserve">Chat GPT Prompts </w:t>
            </w:r>
            <w:proofErr w:type="gramStart"/>
            <w:r>
              <w:rPr>
                <w:rFonts w:ascii="inherit" w:hAnsi="inherit"/>
                <w:b/>
                <w:bCs/>
                <w:sz w:val="23"/>
                <w:szCs w:val="23"/>
              </w:rPr>
              <w:t>For</w:t>
            </w:r>
            <w:proofErr w:type="gramEnd"/>
            <w:r>
              <w:rPr>
                <w:rFonts w:ascii="inherit" w:hAnsi="inherit"/>
                <w:b/>
                <w:bCs/>
                <w:sz w:val="23"/>
                <w:szCs w:val="23"/>
              </w:rPr>
              <w:t xml:space="preserve"> Writing Articles</w:t>
            </w:r>
          </w:p>
        </w:tc>
      </w:tr>
      <w:tr w:rsidR="00D643E0" w14:paraId="5625BF63"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4068819" w14:textId="77777777" w:rsidR="00D643E0" w:rsidRDefault="00D643E0">
            <w:pPr>
              <w:rPr>
                <w:rFonts w:ascii="inherit" w:hAnsi="inherit"/>
                <w:sz w:val="27"/>
                <w:szCs w:val="27"/>
              </w:rPr>
            </w:pPr>
            <w:r>
              <w:rPr>
                <w:rFonts w:ascii="inherit" w:hAnsi="inherit"/>
                <w:sz w:val="27"/>
                <w:szCs w:val="27"/>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99FE520" w14:textId="77777777" w:rsidR="00D643E0" w:rsidRDefault="00D643E0">
            <w:pPr>
              <w:rPr>
                <w:rFonts w:ascii="inherit" w:hAnsi="inherit"/>
                <w:sz w:val="27"/>
                <w:szCs w:val="27"/>
              </w:rPr>
            </w:pPr>
            <w:r>
              <w:rPr>
                <w:rFonts w:ascii="inherit" w:hAnsi="inherit"/>
                <w:sz w:val="27"/>
                <w:szCs w:val="27"/>
              </w:rPr>
              <w:t>“Write a comprehensive guide on how to start a successful online business, including tips on finding a profitable niche, building a website, and driving traffic to your site”</w:t>
            </w:r>
          </w:p>
        </w:tc>
      </w:tr>
      <w:tr w:rsidR="00D643E0" w14:paraId="74BBE578"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12C0CBD" w14:textId="77777777" w:rsidR="00D643E0" w:rsidRDefault="00D643E0">
            <w:pPr>
              <w:rPr>
                <w:rFonts w:ascii="inherit" w:hAnsi="inherit"/>
                <w:sz w:val="27"/>
                <w:szCs w:val="27"/>
              </w:rPr>
            </w:pPr>
            <w:r>
              <w:rPr>
                <w:rFonts w:ascii="inherit" w:hAnsi="inherit"/>
                <w:sz w:val="27"/>
                <w:szCs w:val="27"/>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1F164FC" w14:textId="77777777" w:rsidR="00D643E0" w:rsidRDefault="00D643E0">
            <w:pPr>
              <w:rPr>
                <w:rFonts w:ascii="inherit" w:hAnsi="inherit"/>
                <w:sz w:val="27"/>
                <w:szCs w:val="27"/>
              </w:rPr>
            </w:pPr>
            <w:r>
              <w:rPr>
                <w:rFonts w:ascii="inherit" w:hAnsi="inherit"/>
                <w:sz w:val="27"/>
                <w:szCs w:val="27"/>
              </w:rPr>
              <w:t>“Create a detailed analysis of the current state of the cryptocurrency market, including trends, predictions, and potential opportunities for investors”</w:t>
            </w:r>
          </w:p>
        </w:tc>
      </w:tr>
      <w:tr w:rsidR="00D643E0" w14:paraId="1DDE4852"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75F34B3" w14:textId="77777777" w:rsidR="00D643E0" w:rsidRDefault="00D643E0">
            <w:pPr>
              <w:rPr>
                <w:rFonts w:ascii="inherit" w:hAnsi="inherit"/>
                <w:sz w:val="27"/>
                <w:szCs w:val="27"/>
              </w:rPr>
            </w:pPr>
            <w:r>
              <w:rPr>
                <w:rFonts w:ascii="inherit" w:hAnsi="inherit"/>
                <w:sz w:val="27"/>
                <w:szCs w:val="27"/>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A75A240" w14:textId="77777777" w:rsidR="00D643E0" w:rsidRDefault="00D643E0">
            <w:pPr>
              <w:rPr>
                <w:rFonts w:ascii="inherit" w:hAnsi="inherit"/>
                <w:sz w:val="27"/>
                <w:szCs w:val="27"/>
              </w:rPr>
            </w:pPr>
            <w:r>
              <w:rPr>
                <w:rFonts w:ascii="inherit" w:hAnsi="inherit"/>
                <w:sz w:val="27"/>
                <w:szCs w:val="27"/>
              </w:rPr>
              <w:t>“Write a step-by-step tutorial on how to improve your search engine optimization (SEO) for your blog or website”</w:t>
            </w:r>
          </w:p>
        </w:tc>
      </w:tr>
      <w:tr w:rsidR="00D643E0" w14:paraId="141C138D"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38927CF" w14:textId="77777777" w:rsidR="00D643E0" w:rsidRDefault="00D643E0">
            <w:pPr>
              <w:rPr>
                <w:rFonts w:ascii="inherit" w:hAnsi="inherit"/>
                <w:sz w:val="27"/>
                <w:szCs w:val="27"/>
              </w:rPr>
            </w:pPr>
            <w:r>
              <w:rPr>
                <w:rFonts w:ascii="inherit" w:hAnsi="inherit"/>
                <w:sz w:val="27"/>
                <w:szCs w:val="27"/>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FC92EFA" w14:textId="77777777" w:rsidR="00D643E0" w:rsidRDefault="00D643E0">
            <w:pPr>
              <w:rPr>
                <w:rFonts w:ascii="inherit" w:hAnsi="inherit"/>
                <w:sz w:val="27"/>
                <w:szCs w:val="27"/>
              </w:rPr>
            </w:pPr>
            <w:r>
              <w:rPr>
                <w:rFonts w:ascii="inherit" w:hAnsi="inherit"/>
                <w:sz w:val="27"/>
                <w:szCs w:val="27"/>
              </w:rPr>
              <w:t>“Compose an in-depth review of the latest iPhone model, including its features, performance, and camera capabilities”</w:t>
            </w:r>
          </w:p>
        </w:tc>
      </w:tr>
      <w:tr w:rsidR="00D643E0" w14:paraId="2EC4B1AB"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426BCE6" w14:textId="77777777" w:rsidR="00D643E0" w:rsidRDefault="00D643E0">
            <w:pPr>
              <w:rPr>
                <w:rFonts w:ascii="inherit" w:hAnsi="inherit"/>
                <w:sz w:val="27"/>
                <w:szCs w:val="27"/>
              </w:rPr>
            </w:pPr>
            <w:r>
              <w:rPr>
                <w:rFonts w:ascii="inherit" w:hAnsi="inherit"/>
                <w:sz w:val="27"/>
                <w:szCs w:val="27"/>
              </w:rPr>
              <w:t>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D2991A2" w14:textId="77777777" w:rsidR="00D643E0" w:rsidRDefault="00D643E0">
            <w:pPr>
              <w:rPr>
                <w:rFonts w:ascii="inherit" w:hAnsi="inherit"/>
                <w:sz w:val="27"/>
                <w:szCs w:val="27"/>
              </w:rPr>
            </w:pPr>
            <w:r>
              <w:rPr>
                <w:rFonts w:ascii="inherit" w:hAnsi="inherit"/>
                <w:sz w:val="27"/>
                <w:szCs w:val="27"/>
              </w:rPr>
              <w:t>“Write a comprehensive guide on how to plan and execute a successful social media marketing campaign for your business”</w:t>
            </w:r>
          </w:p>
        </w:tc>
      </w:tr>
      <w:tr w:rsidR="00D643E0" w14:paraId="041D5C3A"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AE0C157" w14:textId="77777777" w:rsidR="00D643E0" w:rsidRDefault="00D643E0">
            <w:pPr>
              <w:rPr>
                <w:rFonts w:ascii="inherit" w:hAnsi="inherit"/>
                <w:sz w:val="27"/>
                <w:szCs w:val="27"/>
              </w:rPr>
            </w:pPr>
            <w:r>
              <w:rPr>
                <w:rFonts w:ascii="inherit" w:hAnsi="inherit"/>
                <w:sz w:val="27"/>
                <w:szCs w:val="27"/>
              </w:rPr>
              <w:t>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B6606BD" w14:textId="77777777" w:rsidR="00D643E0" w:rsidRDefault="00D643E0">
            <w:pPr>
              <w:rPr>
                <w:rFonts w:ascii="inherit" w:hAnsi="inherit"/>
                <w:sz w:val="27"/>
                <w:szCs w:val="27"/>
              </w:rPr>
            </w:pPr>
            <w:r>
              <w:rPr>
                <w:rFonts w:ascii="inherit" w:hAnsi="inherit"/>
                <w:sz w:val="27"/>
                <w:szCs w:val="27"/>
              </w:rPr>
              <w:t>“Create a detailed report on the current state of the housing market, including trends, forecasts, and potential opportunities for buyers and sellers”</w:t>
            </w:r>
          </w:p>
        </w:tc>
      </w:tr>
      <w:tr w:rsidR="00D643E0" w14:paraId="3CCF34C4"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567CF32" w14:textId="77777777" w:rsidR="00D643E0" w:rsidRDefault="00D643E0">
            <w:pPr>
              <w:rPr>
                <w:rFonts w:ascii="inherit" w:hAnsi="inherit"/>
                <w:sz w:val="27"/>
                <w:szCs w:val="27"/>
              </w:rPr>
            </w:pPr>
            <w:r>
              <w:rPr>
                <w:rFonts w:ascii="inherit" w:hAnsi="inherit"/>
                <w:sz w:val="27"/>
                <w:szCs w:val="27"/>
              </w:rPr>
              <w:t>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A849EDC" w14:textId="77777777" w:rsidR="00D643E0" w:rsidRDefault="00D643E0">
            <w:pPr>
              <w:rPr>
                <w:rFonts w:ascii="inherit" w:hAnsi="inherit"/>
                <w:sz w:val="27"/>
                <w:szCs w:val="27"/>
              </w:rPr>
            </w:pPr>
            <w:r>
              <w:rPr>
                <w:rFonts w:ascii="inherit" w:hAnsi="inherit"/>
                <w:sz w:val="27"/>
                <w:szCs w:val="27"/>
              </w:rPr>
              <w:t>“Write a step-by-step tutorial on how to create and launch a successful Kickstarter campaign for your creative project”</w:t>
            </w:r>
          </w:p>
        </w:tc>
      </w:tr>
      <w:tr w:rsidR="00D643E0" w14:paraId="7F96225F"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4280AAF" w14:textId="77777777" w:rsidR="00D643E0" w:rsidRDefault="00D643E0">
            <w:pPr>
              <w:rPr>
                <w:rFonts w:ascii="inherit" w:hAnsi="inherit"/>
                <w:sz w:val="27"/>
                <w:szCs w:val="27"/>
              </w:rPr>
            </w:pPr>
            <w:r>
              <w:rPr>
                <w:rFonts w:ascii="inherit" w:hAnsi="inherit"/>
                <w:sz w:val="27"/>
                <w:szCs w:val="27"/>
              </w:rPr>
              <w:lastRenderedPageBreak/>
              <w:t>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F2EC05A" w14:textId="77777777" w:rsidR="00D643E0" w:rsidRDefault="00D643E0">
            <w:pPr>
              <w:rPr>
                <w:rFonts w:ascii="inherit" w:hAnsi="inherit"/>
                <w:sz w:val="27"/>
                <w:szCs w:val="27"/>
              </w:rPr>
            </w:pPr>
            <w:r>
              <w:rPr>
                <w:rFonts w:ascii="inherit" w:hAnsi="inherit"/>
                <w:sz w:val="27"/>
                <w:szCs w:val="27"/>
              </w:rPr>
              <w:t>“Compose an in-depth review of the latest laptop model, including its design, performance, and battery life”</w:t>
            </w:r>
          </w:p>
        </w:tc>
      </w:tr>
      <w:tr w:rsidR="00D643E0" w14:paraId="1DBB3451"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DB18302" w14:textId="77777777" w:rsidR="00D643E0" w:rsidRDefault="00D643E0">
            <w:pPr>
              <w:rPr>
                <w:rFonts w:ascii="inherit" w:hAnsi="inherit"/>
                <w:sz w:val="27"/>
                <w:szCs w:val="27"/>
              </w:rPr>
            </w:pPr>
            <w:r>
              <w:rPr>
                <w:rFonts w:ascii="inherit" w:hAnsi="inherit"/>
                <w:sz w:val="27"/>
                <w:szCs w:val="27"/>
              </w:rPr>
              <w:t>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DFBBE2A" w14:textId="77777777" w:rsidR="00D643E0" w:rsidRDefault="00D643E0">
            <w:pPr>
              <w:rPr>
                <w:rFonts w:ascii="inherit" w:hAnsi="inherit"/>
                <w:sz w:val="27"/>
                <w:szCs w:val="27"/>
              </w:rPr>
            </w:pPr>
            <w:r>
              <w:rPr>
                <w:rFonts w:ascii="inherit" w:hAnsi="inherit"/>
                <w:sz w:val="27"/>
                <w:szCs w:val="27"/>
              </w:rPr>
              <w:t>“Write a comprehensive guide on how to start and grow a successful YouTube channel, including tips on creating engaging content and building a community”</w:t>
            </w:r>
          </w:p>
        </w:tc>
      </w:tr>
      <w:tr w:rsidR="00D643E0" w14:paraId="6BC62407"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1D2BFD9" w14:textId="77777777" w:rsidR="00D643E0" w:rsidRDefault="00D643E0">
            <w:pPr>
              <w:rPr>
                <w:rFonts w:ascii="inherit" w:hAnsi="inherit"/>
                <w:sz w:val="27"/>
                <w:szCs w:val="27"/>
              </w:rPr>
            </w:pPr>
            <w:r>
              <w:rPr>
                <w:rFonts w:ascii="inherit" w:hAnsi="inherit"/>
                <w:sz w:val="27"/>
                <w:szCs w:val="27"/>
              </w:rPr>
              <w:t>10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D16B90D" w14:textId="77777777" w:rsidR="00D643E0" w:rsidRDefault="00D643E0">
            <w:pPr>
              <w:rPr>
                <w:rFonts w:ascii="inherit" w:hAnsi="inherit"/>
                <w:sz w:val="27"/>
                <w:szCs w:val="27"/>
              </w:rPr>
            </w:pPr>
            <w:r>
              <w:rPr>
                <w:rFonts w:ascii="inherit" w:hAnsi="inherit"/>
                <w:sz w:val="27"/>
                <w:szCs w:val="27"/>
              </w:rPr>
              <w:t>“Create a detailed analysis of the current state of the stock market, including trends, predictions, and potential opportunities for investors”</w:t>
            </w:r>
          </w:p>
        </w:tc>
      </w:tr>
      <w:tr w:rsidR="00D643E0" w14:paraId="075D2A73"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B610792" w14:textId="77777777" w:rsidR="00D643E0" w:rsidRDefault="00D643E0">
            <w:pPr>
              <w:rPr>
                <w:rFonts w:ascii="inherit" w:hAnsi="inherit"/>
                <w:sz w:val="27"/>
                <w:szCs w:val="27"/>
              </w:rPr>
            </w:pPr>
            <w:r>
              <w:rPr>
                <w:rFonts w:ascii="inherit" w:hAnsi="inherit"/>
                <w:sz w:val="27"/>
                <w:szCs w:val="27"/>
              </w:rPr>
              <w:t>11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46C3C96" w14:textId="77777777" w:rsidR="00D643E0" w:rsidRDefault="00D643E0">
            <w:pPr>
              <w:rPr>
                <w:rFonts w:ascii="inherit" w:hAnsi="inherit"/>
                <w:sz w:val="27"/>
                <w:szCs w:val="27"/>
              </w:rPr>
            </w:pPr>
            <w:r>
              <w:rPr>
                <w:rFonts w:ascii="inherit" w:hAnsi="inherit"/>
                <w:sz w:val="27"/>
                <w:szCs w:val="27"/>
              </w:rPr>
              <w:t>“Write a step-by-step tutorial on how to optimize your e-commerce website for conversions and sales”</w:t>
            </w:r>
          </w:p>
        </w:tc>
      </w:tr>
      <w:tr w:rsidR="00D643E0" w14:paraId="1B8E90A3"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C323D18" w14:textId="77777777" w:rsidR="00D643E0" w:rsidRDefault="00D643E0">
            <w:pPr>
              <w:rPr>
                <w:rFonts w:ascii="inherit" w:hAnsi="inherit"/>
                <w:sz w:val="27"/>
                <w:szCs w:val="27"/>
              </w:rPr>
            </w:pPr>
            <w:r>
              <w:rPr>
                <w:rFonts w:ascii="inherit" w:hAnsi="inherit"/>
                <w:sz w:val="27"/>
                <w:szCs w:val="27"/>
              </w:rPr>
              <w:t>12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E5E87DA" w14:textId="77777777" w:rsidR="00D643E0" w:rsidRDefault="00D643E0">
            <w:pPr>
              <w:rPr>
                <w:rFonts w:ascii="inherit" w:hAnsi="inherit"/>
                <w:sz w:val="27"/>
                <w:szCs w:val="27"/>
              </w:rPr>
            </w:pPr>
            <w:r>
              <w:rPr>
                <w:rFonts w:ascii="inherit" w:hAnsi="inherit"/>
                <w:sz w:val="27"/>
                <w:szCs w:val="27"/>
              </w:rPr>
              <w:t>“Compose an in-depth review of the latest streaming service, including its selection of shows and movies, pricing, and user interface”</w:t>
            </w:r>
          </w:p>
        </w:tc>
      </w:tr>
      <w:tr w:rsidR="00D643E0" w14:paraId="7E4A9565"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74F79E8" w14:textId="77777777" w:rsidR="00D643E0" w:rsidRDefault="00D643E0">
            <w:pPr>
              <w:rPr>
                <w:rFonts w:ascii="inherit" w:hAnsi="inherit"/>
                <w:sz w:val="27"/>
                <w:szCs w:val="27"/>
              </w:rPr>
            </w:pPr>
            <w:r>
              <w:rPr>
                <w:rFonts w:ascii="inherit" w:hAnsi="inherit"/>
                <w:sz w:val="27"/>
                <w:szCs w:val="27"/>
              </w:rPr>
              <w:t>13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F049811" w14:textId="77777777" w:rsidR="00D643E0" w:rsidRDefault="00D643E0">
            <w:pPr>
              <w:rPr>
                <w:rFonts w:ascii="inherit" w:hAnsi="inherit"/>
                <w:sz w:val="27"/>
                <w:szCs w:val="27"/>
              </w:rPr>
            </w:pPr>
            <w:r>
              <w:rPr>
                <w:rFonts w:ascii="inherit" w:hAnsi="inherit"/>
                <w:sz w:val="27"/>
                <w:szCs w:val="27"/>
              </w:rPr>
              <w:t>“Write a comprehensive guide on how to start a successful podcast, including tips on finding a niche, recording equipment, and building an audience”</w:t>
            </w:r>
          </w:p>
        </w:tc>
      </w:tr>
      <w:tr w:rsidR="00D643E0" w14:paraId="0B1C4A3C"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E524000" w14:textId="77777777" w:rsidR="00D643E0" w:rsidRDefault="00D643E0">
            <w:pPr>
              <w:rPr>
                <w:rFonts w:ascii="inherit" w:hAnsi="inherit"/>
                <w:sz w:val="27"/>
                <w:szCs w:val="27"/>
              </w:rPr>
            </w:pPr>
            <w:r>
              <w:rPr>
                <w:rFonts w:ascii="inherit" w:hAnsi="inherit"/>
                <w:sz w:val="27"/>
                <w:szCs w:val="27"/>
              </w:rPr>
              <w:t>14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46E00AB" w14:textId="77777777" w:rsidR="00D643E0" w:rsidRDefault="00D643E0">
            <w:pPr>
              <w:rPr>
                <w:rFonts w:ascii="inherit" w:hAnsi="inherit"/>
                <w:sz w:val="27"/>
                <w:szCs w:val="27"/>
              </w:rPr>
            </w:pPr>
            <w:r>
              <w:rPr>
                <w:rFonts w:ascii="inherit" w:hAnsi="inherit"/>
                <w:sz w:val="27"/>
                <w:szCs w:val="27"/>
              </w:rPr>
              <w:t>“Create a detailed report on the current state of the renewable energy market, including trends, forecasts, and potential opportunities for investors”</w:t>
            </w:r>
          </w:p>
        </w:tc>
      </w:tr>
      <w:tr w:rsidR="00D643E0" w14:paraId="25E23C3F"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758966B" w14:textId="77777777" w:rsidR="00D643E0" w:rsidRDefault="00D643E0">
            <w:pPr>
              <w:rPr>
                <w:rFonts w:ascii="inherit" w:hAnsi="inherit"/>
                <w:sz w:val="27"/>
                <w:szCs w:val="27"/>
              </w:rPr>
            </w:pPr>
            <w:r>
              <w:rPr>
                <w:rFonts w:ascii="inherit" w:hAnsi="inherit"/>
                <w:sz w:val="27"/>
                <w:szCs w:val="27"/>
              </w:rPr>
              <w:t>15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C8F70AB" w14:textId="77777777" w:rsidR="00D643E0" w:rsidRDefault="00D643E0">
            <w:pPr>
              <w:rPr>
                <w:rFonts w:ascii="inherit" w:hAnsi="inherit"/>
                <w:sz w:val="27"/>
                <w:szCs w:val="27"/>
              </w:rPr>
            </w:pPr>
            <w:r>
              <w:rPr>
                <w:rFonts w:ascii="inherit" w:hAnsi="inherit"/>
                <w:sz w:val="27"/>
                <w:szCs w:val="27"/>
              </w:rPr>
              <w:t>“Write a step-by-step tutorial on how to create and launch a successful crowdfunding campaign for your business or project”</w:t>
            </w:r>
          </w:p>
        </w:tc>
      </w:tr>
      <w:tr w:rsidR="00D643E0" w14:paraId="752518EB"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32DF48E" w14:textId="77777777" w:rsidR="00D643E0" w:rsidRDefault="00D643E0">
            <w:pPr>
              <w:rPr>
                <w:rFonts w:ascii="inherit" w:hAnsi="inherit"/>
                <w:sz w:val="27"/>
                <w:szCs w:val="27"/>
              </w:rPr>
            </w:pPr>
            <w:r>
              <w:rPr>
                <w:rFonts w:ascii="inherit" w:hAnsi="inherit"/>
                <w:sz w:val="27"/>
                <w:szCs w:val="27"/>
              </w:rPr>
              <w:lastRenderedPageBreak/>
              <w:t>16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50BEA37" w14:textId="77777777" w:rsidR="00D643E0" w:rsidRDefault="00D643E0">
            <w:pPr>
              <w:rPr>
                <w:rFonts w:ascii="inherit" w:hAnsi="inherit"/>
                <w:sz w:val="27"/>
                <w:szCs w:val="27"/>
              </w:rPr>
            </w:pPr>
            <w:r>
              <w:rPr>
                <w:rFonts w:ascii="inherit" w:hAnsi="inherit"/>
                <w:sz w:val="27"/>
                <w:szCs w:val="27"/>
              </w:rPr>
              <w:t>“Compose an in-depth review of the latest smartwatch model, including its features, battery life, and compatibility with other devices”</w:t>
            </w:r>
          </w:p>
        </w:tc>
      </w:tr>
      <w:tr w:rsidR="00D643E0" w14:paraId="149ACA03"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B39E084" w14:textId="77777777" w:rsidR="00D643E0" w:rsidRDefault="00D643E0">
            <w:pPr>
              <w:rPr>
                <w:rFonts w:ascii="inherit" w:hAnsi="inherit"/>
                <w:sz w:val="27"/>
                <w:szCs w:val="27"/>
              </w:rPr>
            </w:pPr>
            <w:r>
              <w:rPr>
                <w:rFonts w:ascii="inherit" w:hAnsi="inherit"/>
                <w:sz w:val="27"/>
                <w:szCs w:val="27"/>
              </w:rPr>
              <w:t>17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666E637" w14:textId="77777777" w:rsidR="00D643E0" w:rsidRDefault="00D643E0">
            <w:pPr>
              <w:rPr>
                <w:rFonts w:ascii="inherit" w:hAnsi="inherit"/>
                <w:sz w:val="27"/>
                <w:szCs w:val="27"/>
              </w:rPr>
            </w:pPr>
            <w:r>
              <w:rPr>
                <w:rFonts w:ascii="inherit" w:hAnsi="inherit"/>
                <w:sz w:val="27"/>
                <w:szCs w:val="27"/>
              </w:rPr>
              <w:t>“Write a comprehensive guide on how to create and monetize a successful blog, including tips on content creation, building an audience, and monetization strategies”</w:t>
            </w:r>
          </w:p>
        </w:tc>
      </w:tr>
      <w:tr w:rsidR="00D643E0" w14:paraId="4BCFDAA3"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1449C80" w14:textId="77777777" w:rsidR="00D643E0" w:rsidRDefault="00D643E0">
            <w:pPr>
              <w:rPr>
                <w:rFonts w:ascii="inherit" w:hAnsi="inherit"/>
                <w:sz w:val="27"/>
                <w:szCs w:val="27"/>
              </w:rPr>
            </w:pPr>
            <w:r>
              <w:rPr>
                <w:rFonts w:ascii="inherit" w:hAnsi="inherit"/>
                <w:sz w:val="27"/>
                <w:szCs w:val="27"/>
              </w:rPr>
              <w:t>18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03491F3" w14:textId="77777777" w:rsidR="00D643E0" w:rsidRDefault="00D643E0">
            <w:pPr>
              <w:rPr>
                <w:rFonts w:ascii="inherit" w:hAnsi="inherit"/>
                <w:sz w:val="27"/>
                <w:szCs w:val="27"/>
              </w:rPr>
            </w:pPr>
            <w:r>
              <w:rPr>
                <w:rFonts w:ascii="inherit" w:hAnsi="inherit"/>
                <w:sz w:val="27"/>
                <w:szCs w:val="27"/>
              </w:rPr>
              <w:t>“Create a detailed analysis of the current state of the political landscape, including trends, predictions, and potential opportunities for activists and advocates”</w:t>
            </w:r>
          </w:p>
        </w:tc>
      </w:tr>
      <w:tr w:rsidR="00D643E0" w14:paraId="0BE8645C"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003845F" w14:textId="77777777" w:rsidR="00D643E0" w:rsidRDefault="00D643E0">
            <w:pPr>
              <w:rPr>
                <w:rFonts w:ascii="inherit" w:hAnsi="inherit"/>
                <w:sz w:val="27"/>
                <w:szCs w:val="27"/>
              </w:rPr>
            </w:pPr>
            <w:r>
              <w:rPr>
                <w:rFonts w:ascii="inherit" w:hAnsi="inherit"/>
                <w:sz w:val="27"/>
                <w:szCs w:val="27"/>
              </w:rPr>
              <w:t>19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1F9EC3B" w14:textId="77777777" w:rsidR="00D643E0" w:rsidRDefault="00D643E0">
            <w:pPr>
              <w:rPr>
                <w:rFonts w:ascii="inherit" w:hAnsi="inherit"/>
                <w:sz w:val="27"/>
                <w:szCs w:val="27"/>
              </w:rPr>
            </w:pPr>
            <w:r>
              <w:rPr>
                <w:rFonts w:ascii="inherit" w:hAnsi="inherit"/>
                <w:sz w:val="27"/>
                <w:szCs w:val="27"/>
              </w:rPr>
              <w:t>“Write a step-by-step tutorial on how to improve your website’s speed and performance for better user experience and search engine rankings”</w:t>
            </w:r>
          </w:p>
        </w:tc>
      </w:tr>
      <w:tr w:rsidR="00D643E0" w14:paraId="710E16C6"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D5EE550" w14:textId="77777777" w:rsidR="00D643E0" w:rsidRDefault="00D643E0">
            <w:pPr>
              <w:rPr>
                <w:rFonts w:ascii="inherit" w:hAnsi="inherit"/>
                <w:sz w:val="27"/>
                <w:szCs w:val="27"/>
              </w:rPr>
            </w:pPr>
            <w:r>
              <w:rPr>
                <w:rFonts w:ascii="inherit" w:hAnsi="inherit"/>
                <w:sz w:val="27"/>
                <w:szCs w:val="27"/>
              </w:rPr>
              <w:t>20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C9025FC" w14:textId="77777777" w:rsidR="00D643E0" w:rsidRDefault="00D643E0">
            <w:pPr>
              <w:rPr>
                <w:rFonts w:ascii="inherit" w:hAnsi="inherit"/>
                <w:sz w:val="27"/>
                <w:szCs w:val="27"/>
              </w:rPr>
            </w:pPr>
            <w:r>
              <w:rPr>
                <w:rFonts w:ascii="inherit" w:hAnsi="inherit"/>
                <w:sz w:val="27"/>
                <w:szCs w:val="27"/>
              </w:rPr>
              <w:t>“Compose an in-depth review of the latest electric car model, including its range, charging capabilities, and overall performance”</w:t>
            </w:r>
          </w:p>
        </w:tc>
      </w:tr>
    </w:tbl>
    <w:p w14:paraId="448CAF3A" w14:textId="77777777" w:rsidR="00D643E0" w:rsidRDefault="00D643E0" w:rsidP="00D643E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 xml:space="preserve">Best ChatGPT Prompts </w:t>
      </w:r>
      <w:proofErr w:type="gramStart"/>
      <w:r>
        <w:rPr>
          <w:rFonts w:ascii="var(--h3-family)" w:hAnsi="var(--h3-family)"/>
          <w:color w:val="141414"/>
        </w:rPr>
        <w:t>For</w:t>
      </w:r>
      <w:proofErr w:type="gramEnd"/>
      <w:r>
        <w:rPr>
          <w:rFonts w:ascii="var(--h3-family)" w:hAnsi="var(--h3-family)"/>
          <w:color w:val="141414"/>
        </w:rPr>
        <w:t xml:space="preserve"> Copy And Script Writers</w:t>
      </w:r>
    </w:p>
    <w:p w14:paraId="642B234D" w14:textId="5B17ACB2" w:rsidR="00D643E0" w:rsidRDefault="00D643E0" w:rsidP="00D643E0">
      <w:pPr>
        <w:shd w:val="clear" w:color="auto" w:fill="FFFFFF"/>
        <w:textAlignment w:val="baseline"/>
        <w:rPr>
          <w:rFonts w:ascii="Arial" w:hAnsi="Arial" w:cs="Arial"/>
          <w:color w:val="141414"/>
          <w:sz w:val="27"/>
          <w:szCs w:val="27"/>
        </w:rPr>
      </w:pPr>
      <w:r>
        <w:rPr>
          <w:rFonts w:ascii="Arial" w:hAnsi="Arial" w:cs="Arial"/>
          <w:noProof/>
          <w:color w:val="141414"/>
          <w:sz w:val="27"/>
          <w:szCs w:val="27"/>
        </w:rPr>
        <w:lastRenderedPageBreak/>
        <w:drawing>
          <wp:inline distT="0" distB="0" distL="0" distR="0" wp14:anchorId="41CB396B" wp14:editId="14C81699">
            <wp:extent cx="5731510" cy="5731510"/>
            <wp:effectExtent l="0" t="0" r="2540" b="2540"/>
            <wp:docPr id="138360963" name="Picture 41" descr="chat gpt prompts for wri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hat gpt prompts for writer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tbl>
      <w:tblPr>
        <w:tblW w:w="6196" w:type="dxa"/>
        <w:tblCellMar>
          <w:left w:w="0" w:type="dxa"/>
          <w:right w:w="0" w:type="dxa"/>
        </w:tblCellMar>
        <w:tblLook w:val="04A0" w:firstRow="1" w:lastRow="0" w:firstColumn="1" w:lastColumn="0" w:noHBand="0" w:noVBand="1"/>
      </w:tblPr>
      <w:tblGrid>
        <w:gridCol w:w="699"/>
        <w:gridCol w:w="5497"/>
      </w:tblGrid>
      <w:tr w:rsidR="00D643E0" w14:paraId="7AE467BF" w14:textId="77777777" w:rsidTr="00D643E0">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5F63C01" w14:textId="77777777" w:rsidR="00D643E0" w:rsidRDefault="00D643E0">
            <w:pPr>
              <w:jc w:val="center"/>
              <w:rPr>
                <w:rFonts w:ascii="inherit" w:hAnsi="inherit" w:cs="Times New Roman"/>
                <w:b/>
                <w:bCs/>
                <w:sz w:val="23"/>
                <w:szCs w:val="23"/>
              </w:rPr>
            </w:pPr>
            <w:proofErr w:type="spellStart"/>
            <w:proofErr w:type="gramStart"/>
            <w:r>
              <w:rPr>
                <w:rFonts w:ascii="inherit" w:hAnsi="inherit"/>
                <w:b/>
                <w:bCs/>
                <w:sz w:val="23"/>
                <w:szCs w:val="23"/>
              </w:rPr>
              <w:t>S.No</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268D5F2" w14:textId="77777777" w:rsidR="00D643E0" w:rsidRDefault="00D643E0">
            <w:pPr>
              <w:jc w:val="center"/>
              <w:rPr>
                <w:rFonts w:ascii="inherit" w:hAnsi="inherit"/>
                <w:b/>
                <w:bCs/>
                <w:sz w:val="23"/>
                <w:szCs w:val="23"/>
              </w:rPr>
            </w:pPr>
            <w:r>
              <w:rPr>
                <w:rFonts w:ascii="inherit" w:hAnsi="inherit"/>
                <w:b/>
                <w:bCs/>
                <w:sz w:val="23"/>
                <w:szCs w:val="23"/>
              </w:rPr>
              <w:t xml:space="preserve">Chat GPT Prompts </w:t>
            </w:r>
            <w:proofErr w:type="gramStart"/>
            <w:r>
              <w:rPr>
                <w:rFonts w:ascii="inherit" w:hAnsi="inherit"/>
                <w:b/>
                <w:bCs/>
                <w:sz w:val="23"/>
                <w:szCs w:val="23"/>
              </w:rPr>
              <w:t>For</w:t>
            </w:r>
            <w:proofErr w:type="gramEnd"/>
            <w:r>
              <w:rPr>
                <w:rFonts w:ascii="inherit" w:hAnsi="inherit"/>
                <w:b/>
                <w:bCs/>
                <w:sz w:val="23"/>
                <w:szCs w:val="23"/>
              </w:rPr>
              <w:t xml:space="preserve"> Copy And Script Writers</w:t>
            </w:r>
          </w:p>
        </w:tc>
      </w:tr>
      <w:tr w:rsidR="00D643E0" w14:paraId="503C2EFE"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76D0B7D" w14:textId="77777777" w:rsidR="00D643E0" w:rsidRDefault="00D643E0">
            <w:pPr>
              <w:rPr>
                <w:rFonts w:ascii="inherit" w:hAnsi="inherit"/>
                <w:sz w:val="27"/>
                <w:szCs w:val="27"/>
              </w:rPr>
            </w:pPr>
            <w:r>
              <w:rPr>
                <w:rFonts w:ascii="inherit" w:hAnsi="inherit"/>
                <w:sz w:val="27"/>
                <w:szCs w:val="27"/>
              </w:rPr>
              <w:t>21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D5E930E" w14:textId="77777777" w:rsidR="00D643E0" w:rsidRDefault="00D643E0">
            <w:pPr>
              <w:rPr>
                <w:rFonts w:ascii="inherit" w:hAnsi="inherit"/>
                <w:sz w:val="27"/>
                <w:szCs w:val="27"/>
              </w:rPr>
            </w:pPr>
            <w:r>
              <w:rPr>
                <w:rFonts w:ascii="inherit" w:hAnsi="inherit"/>
                <w:sz w:val="27"/>
                <w:szCs w:val="27"/>
              </w:rPr>
              <w:t>“Write a short copy for a travel brochure for a luxury island resort, highlighting the amenities and activities offered to guests”</w:t>
            </w:r>
          </w:p>
        </w:tc>
      </w:tr>
      <w:tr w:rsidR="00D643E0" w14:paraId="6623A10B"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FE394E0" w14:textId="77777777" w:rsidR="00D643E0" w:rsidRDefault="00D643E0">
            <w:pPr>
              <w:rPr>
                <w:rFonts w:ascii="inherit" w:hAnsi="inherit"/>
                <w:sz w:val="27"/>
                <w:szCs w:val="27"/>
              </w:rPr>
            </w:pPr>
            <w:r>
              <w:rPr>
                <w:rFonts w:ascii="inherit" w:hAnsi="inherit"/>
                <w:sz w:val="27"/>
                <w:szCs w:val="27"/>
              </w:rPr>
              <w:t>22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8D31D9B" w14:textId="77777777" w:rsidR="00D643E0" w:rsidRDefault="00D643E0">
            <w:pPr>
              <w:rPr>
                <w:rFonts w:ascii="inherit" w:hAnsi="inherit"/>
                <w:sz w:val="27"/>
                <w:szCs w:val="27"/>
              </w:rPr>
            </w:pPr>
            <w:r>
              <w:rPr>
                <w:rFonts w:ascii="inherit" w:hAnsi="inherit"/>
                <w:sz w:val="27"/>
                <w:szCs w:val="27"/>
              </w:rPr>
              <w:t>“Compose a persuasive email to a potential client, outlining the benefits of using our company’s services”</w:t>
            </w:r>
          </w:p>
        </w:tc>
      </w:tr>
      <w:tr w:rsidR="00D643E0" w14:paraId="217747F7"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FE605BF" w14:textId="77777777" w:rsidR="00D643E0" w:rsidRDefault="00D643E0">
            <w:pPr>
              <w:rPr>
                <w:rFonts w:ascii="inherit" w:hAnsi="inherit"/>
                <w:sz w:val="27"/>
                <w:szCs w:val="27"/>
              </w:rPr>
            </w:pPr>
            <w:r>
              <w:rPr>
                <w:rFonts w:ascii="inherit" w:hAnsi="inherit"/>
                <w:sz w:val="27"/>
                <w:szCs w:val="27"/>
              </w:rPr>
              <w:t>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6778006" w14:textId="77777777" w:rsidR="00D643E0" w:rsidRDefault="00D643E0">
            <w:pPr>
              <w:rPr>
                <w:rFonts w:ascii="inherit" w:hAnsi="inherit"/>
                <w:sz w:val="27"/>
                <w:szCs w:val="27"/>
              </w:rPr>
            </w:pPr>
            <w:r>
              <w:rPr>
                <w:rFonts w:ascii="inherit" w:hAnsi="inherit"/>
                <w:sz w:val="27"/>
                <w:szCs w:val="27"/>
              </w:rPr>
              <w:t>“Create a catchy tagline for a new line of organic skincare products”</w:t>
            </w:r>
          </w:p>
        </w:tc>
      </w:tr>
      <w:tr w:rsidR="00D643E0" w14:paraId="053D9945"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81083C7" w14:textId="77777777" w:rsidR="00D643E0" w:rsidRDefault="00D643E0">
            <w:pPr>
              <w:rPr>
                <w:rFonts w:ascii="inherit" w:hAnsi="inherit"/>
                <w:sz w:val="27"/>
                <w:szCs w:val="27"/>
              </w:rPr>
            </w:pPr>
            <w:r>
              <w:rPr>
                <w:rFonts w:ascii="inherit" w:hAnsi="inherit"/>
                <w:sz w:val="27"/>
                <w:szCs w:val="27"/>
              </w:rPr>
              <w:lastRenderedPageBreak/>
              <w:t>24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C9C5A36" w14:textId="77777777" w:rsidR="00D643E0" w:rsidRDefault="00D643E0">
            <w:pPr>
              <w:rPr>
                <w:rFonts w:ascii="inherit" w:hAnsi="inherit"/>
                <w:sz w:val="27"/>
                <w:szCs w:val="27"/>
              </w:rPr>
            </w:pPr>
            <w:r>
              <w:rPr>
                <w:rFonts w:ascii="inherit" w:hAnsi="inherit"/>
                <w:sz w:val="27"/>
                <w:szCs w:val="27"/>
              </w:rPr>
              <w:t>“Write a product description for a high-tech fitness tracker, emphasizing its features and capabilities”</w:t>
            </w:r>
          </w:p>
        </w:tc>
      </w:tr>
      <w:tr w:rsidR="00D643E0" w14:paraId="0CF93950"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72DA2C4" w14:textId="77777777" w:rsidR="00D643E0" w:rsidRDefault="00D643E0">
            <w:pPr>
              <w:rPr>
                <w:rFonts w:ascii="inherit" w:hAnsi="inherit"/>
                <w:sz w:val="27"/>
                <w:szCs w:val="27"/>
              </w:rPr>
            </w:pPr>
            <w:r>
              <w:rPr>
                <w:rFonts w:ascii="inherit" w:hAnsi="inherit"/>
                <w:sz w:val="27"/>
                <w:szCs w:val="27"/>
              </w:rPr>
              <w:t>25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CCA039C" w14:textId="77777777" w:rsidR="00D643E0" w:rsidRDefault="00D643E0">
            <w:pPr>
              <w:rPr>
                <w:rFonts w:ascii="inherit" w:hAnsi="inherit"/>
                <w:sz w:val="27"/>
                <w:szCs w:val="27"/>
              </w:rPr>
            </w:pPr>
            <w:r>
              <w:rPr>
                <w:rFonts w:ascii="inherit" w:hAnsi="inherit"/>
                <w:sz w:val="27"/>
                <w:szCs w:val="27"/>
              </w:rPr>
              <w:t>“Write a social media post for a new restaurant, promoting its menu and atmosphere”</w:t>
            </w:r>
          </w:p>
        </w:tc>
      </w:tr>
      <w:tr w:rsidR="00D643E0" w14:paraId="0869F9AB"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0186A09" w14:textId="77777777" w:rsidR="00D643E0" w:rsidRDefault="00D643E0">
            <w:pPr>
              <w:rPr>
                <w:rFonts w:ascii="inherit" w:hAnsi="inherit"/>
                <w:sz w:val="27"/>
                <w:szCs w:val="27"/>
              </w:rPr>
            </w:pPr>
            <w:r>
              <w:rPr>
                <w:rFonts w:ascii="inherit" w:hAnsi="inherit"/>
                <w:sz w:val="27"/>
                <w:szCs w:val="27"/>
              </w:rPr>
              <w:t>26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3A8A90B" w14:textId="77777777" w:rsidR="00D643E0" w:rsidRDefault="00D643E0">
            <w:pPr>
              <w:rPr>
                <w:rFonts w:ascii="inherit" w:hAnsi="inherit"/>
                <w:sz w:val="27"/>
                <w:szCs w:val="27"/>
              </w:rPr>
            </w:pPr>
            <w:r>
              <w:rPr>
                <w:rFonts w:ascii="inherit" w:hAnsi="inherit"/>
                <w:sz w:val="27"/>
                <w:szCs w:val="27"/>
              </w:rPr>
              <w:t>“Write a short story about a young woman who discovers a hidden talent for painting”</w:t>
            </w:r>
          </w:p>
        </w:tc>
      </w:tr>
      <w:tr w:rsidR="00D643E0" w14:paraId="7446FC25"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49BD376" w14:textId="77777777" w:rsidR="00D643E0" w:rsidRDefault="00D643E0">
            <w:pPr>
              <w:rPr>
                <w:rFonts w:ascii="inherit" w:hAnsi="inherit"/>
                <w:sz w:val="27"/>
                <w:szCs w:val="27"/>
              </w:rPr>
            </w:pPr>
            <w:r>
              <w:rPr>
                <w:rFonts w:ascii="inherit" w:hAnsi="inherit"/>
                <w:sz w:val="27"/>
                <w:szCs w:val="27"/>
              </w:rPr>
              <w:t>27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90C3480" w14:textId="77777777" w:rsidR="00D643E0" w:rsidRDefault="00D643E0">
            <w:pPr>
              <w:rPr>
                <w:rFonts w:ascii="inherit" w:hAnsi="inherit"/>
                <w:sz w:val="27"/>
                <w:szCs w:val="27"/>
              </w:rPr>
            </w:pPr>
            <w:r>
              <w:rPr>
                <w:rFonts w:ascii="inherit" w:hAnsi="inherit"/>
                <w:sz w:val="27"/>
                <w:szCs w:val="27"/>
              </w:rPr>
              <w:t>“Write a press release announcing the launch of a new line of eco-friendly home cleaning products”</w:t>
            </w:r>
          </w:p>
        </w:tc>
      </w:tr>
      <w:tr w:rsidR="00D643E0" w14:paraId="1BD1CBF5"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2441BFD" w14:textId="77777777" w:rsidR="00D643E0" w:rsidRDefault="00D643E0">
            <w:pPr>
              <w:rPr>
                <w:rFonts w:ascii="inherit" w:hAnsi="inherit"/>
                <w:sz w:val="27"/>
                <w:szCs w:val="27"/>
              </w:rPr>
            </w:pPr>
            <w:r>
              <w:rPr>
                <w:rFonts w:ascii="inherit" w:hAnsi="inherit"/>
                <w:sz w:val="27"/>
                <w:szCs w:val="27"/>
              </w:rPr>
              <w:t>28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9F29F2F" w14:textId="77777777" w:rsidR="00D643E0" w:rsidRDefault="00D643E0">
            <w:pPr>
              <w:rPr>
                <w:rFonts w:ascii="inherit" w:hAnsi="inherit"/>
                <w:sz w:val="27"/>
                <w:szCs w:val="27"/>
              </w:rPr>
            </w:pPr>
            <w:r>
              <w:rPr>
                <w:rFonts w:ascii="inherit" w:hAnsi="inherit"/>
                <w:sz w:val="27"/>
                <w:szCs w:val="27"/>
              </w:rPr>
              <w:t>“Write a script for a short film about a group of friends who embark on a road trip to reconnect”</w:t>
            </w:r>
          </w:p>
        </w:tc>
      </w:tr>
      <w:tr w:rsidR="00D643E0" w14:paraId="3CB504B4"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A8A2F79" w14:textId="77777777" w:rsidR="00D643E0" w:rsidRDefault="00D643E0">
            <w:pPr>
              <w:rPr>
                <w:rFonts w:ascii="inherit" w:hAnsi="inherit"/>
                <w:sz w:val="27"/>
                <w:szCs w:val="27"/>
              </w:rPr>
            </w:pPr>
            <w:r>
              <w:rPr>
                <w:rFonts w:ascii="inherit" w:hAnsi="inherit"/>
                <w:sz w:val="27"/>
                <w:szCs w:val="27"/>
              </w:rPr>
              <w:t>29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24C1B03" w14:textId="77777777" w:rsidR="00D643E0" w:rsidRDefault="00D643E0">
            <w:pPr>
              <w:rPr>
                <w:rFonts w:ascii="inherit" w:hAnsi="inherit"/>
                <w:sz w:val="27"/>
                <w:szCs w:val="27"/>
              </w:rPr>
            </w:pPr>
            <w:r>
              <w:rPr>
                <w:rFonts w:ascii="inherit" w:hAnsi="inherit"/>
                <w:sz w:val="27"/>
                <w:szCs w:val="27"/>
              </w:rPr>
              <w:t>“Write a motivational quote for an Instagram post, encouraging people to chase their dreams”</w:t>
            </w:r>
          </w:p>
        </w:tc>
      </w:tr>
      <w:tr w:rsidR="00D643E0" w14:paraId="35BC10B0"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782333B" w14:textId="77777777" w:rsidR="00D643E0" w:rsidRDefault="00D643E0">
            <w:pPr>
              <w:rPr>
                <w:rFonts w:ascii="inherit" w:hAnsi="inherit"/>
                <w:sz w:val="27"/>
                <w:szCs w:val="27"/>
              </w:rPr>
            </w:pPr>
            <w:r>
              <w:rPr>
                <w:rFonts w:ascii="inherit" w:hAnsi="inherit"/>
                <w:sz w:val="27"/>
                <w:szCs w:val="27"/>
              </w:rPr>
              <w:t>30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8F40DA4" w14:textId="77777777" w:rsidR="00D643E0" w:rsidRDefault="00D643E0">
            <w:pPr>
              <w:rPr>
                <w:rFonts w:ascii="inherit" w:hAnsi="inherit"/>
                <w:sz w:val="27"/>
                <w:szCs w:val="27"/>
              </w:rPr>
            </w:pPr>
            <w:r>
              <w:rPr>
                <w:rFonts w:ascii="inherit" w:hAnsi="inherit"/>
                <w:sz w:val="27"/>
                <w:szCs w:val="27"/>
              </w:rPr>
              <w:t>“Write a product review for a new smartphone, highlighting its features and performance”</w:t>
            </w:r>
          </w:p>
        </w:tc>
      </w:tr>
      <w:tr w:rsidR="00D643E0" w14:paraId="529BB8E3"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AD90E0D" w14:textId="77777777" w:rsidR="00D643E0" w:rsidRDefault="00D643E0">
            <w:pPr>
              <w:rPr>
                <w:rFonts w:ascii="inherit" w:hAnsi="inherit"/>
                <w:sz w:val="27"/>
                <w:szCs w:val="27"/>
              </w:rPr>
            </w:pPr>
            <w:r>
              <w:rPr>
                <w:rFonts w:ascii="inherit" w:hAnsi="inherit"/>
                <w:sz w:val="27"/>
                <w:szCs w:val="27"/>
              </w:rPr>
              <w:t>31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3FCC198" w14:textId="77777777" w:rsidR="00D643E0" w:rsidRDefault="00D643E0">
            <w:pPr>
              <w:rPr>
                <w:rFonts w:ascii="inherit" w:hAnsi="inherit"/>
                <w:sz w:val="27"/>
                <w:szCs w:val="27"/>
              </w:rPr>
            </w:pPr>
            <w:r>
              <w:rPr>
                <w:rFonts w:ascii="inherit" w:hAnsi="inherit"/>
                <w:sz w:val="27"/>
                <w:szCs w:val="27"/>
              </w:rPr>
              <w:t>“Write a blog post about the benefits of meditation and mindfulness”</w:t>
            </w:r>
          </w:p>
        </w:tc>
      </w:tr>
      <w:tr w:rsidR="00D643E0" w14:paraId="167F0BE8"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B10C00C" w14:textId="77777777" w:rsidR="00D643E0" w:rsidRDefault="00D643E0">
            <w:pPr>
              <w:rPr>
                <w:rFonts w:ascii="inherit" w:hAnsi="inherit"/>
                <w:sz w:val="27"/>
                <w:szCs w:val="27"/>
              </w:rPr>
            </w:pPr>
            <w:r>
              <w:rPr>
                <w:rFonts w:ascii="inherit" w:hAnsi="inherit"/>
                <w:sz w:val="27"/>
                <w:szCs w:val="27"/>
              </w:rPr>
              <w:t>32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CA44F33" w14:textId="77777777" w:rsidR="00D643E0" w:rsidRDefault="00D643E0">
            <w:pPr>
              <w:rPr>
                <w:rFonts w:ascii="inherit" w:hAnsi="inherit"/>
                <w:sz w:val="27"/>
                <w:szCs w:val="27"/>
              </w:rPr>
            </w:pPr>
            <w:r>
              <w:rPr>
                <w:rFonts w:ascii="inherit" w:hAnsi="inherit"/>
                <w:sz w:val="27"/>
                <w:szCs w:val="27"/>
              </w:rPr>
              <w:t>“Write a script for a podcast episode about the history of hip hop”</w:t>
            </w:r>
          </w:p>
        </w:tc>
      </w:tr>
      <w:tr w:rsidR="00D643E0" w14:paraId="4CA7FD0D"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2F8757C" w14:textId="77777777" w:rsidR="00D643E0" w:rsidRDefault="00D643E0">
            <w:pPr>
              <w:rPr>
                <w:rFonts w:ascii="inherit" w:hAnsi="inherit"/>
                <w:sz w:val="27"/>
                <w:szCs w:val="27"/>
              </w:rPr>
            </w:pPr>
            <w:r>
              <w:rPr>
                <w:rFonts w:ascii="inherit" w:hAnsi="inherit"/>
                <w:sz w:val="27"/>
                <w:szCs w:val="27"/>
              </w:rPr>
              <w:t>33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0BFE459" w14:textId="77777777" w:rsidR="00D643E0" w:rsidRDefault="00D643E0">
            <w:pPr>
              <w:rPr>
                <w:rFonts w:ascii="inherit" w:hAnsi="inherit"/>
                <w:sz w:val="27"/>
                <w:szCs w:val="27"/>
              </w:rPr>
            </w:pPr>
            <w:r>
              <w:rPr>
                <w:rFonts w:ascii="inherit" w:hAnsi="inherit"/>
                <w:sz w:val="27"/>
                <w:szCs w:val="27"/>
              </w:rPr>
              <w:t xml:space="preserve">“Write a script for a </w:t>
            </w:r>
            <w:proofErr w:type="gramStart"/>
            <w:r>
              <w:rPr>
                <w:rFonts w:ascii="inherit" w:hAnsi="inherit"/>
                <w:sz w:val="27"/>
                <w:szCs w:val="27"/>
              </w:rPr>
              <w:t>short animated</w:t>
            </w:r>
            <w:proofErr w:type="gramEnd"/>
            <w:r>
              <w:rPr>
                <w:rFonts w:ascii="inherit" w:hAnsi="inherit"/>
                <w:sz w:val="27"/>
                <w:szCs w:val="27"/>
              </w:rPr>
              <w:t xml:space="preserve"> video about the importance of recycling”</w:t>
            </w:r>
          </w:p>
        </w:tc>
      </w:tr>
      <w:tr w:rsidR="00D643E0" w14:paraId="5FA9ED32"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3A3C9F1" w14:textId="77777777" w:rsidR="00D643E0" w:rsidRDefault="00D643E0">
            <w:pPr>
              <w:rPr>
                <w:rFonts w:ascii="inherit" w:hAnsi="inherit"/>
                <w:sz w:val="27"/>
                <w:szCs w:val="27"/>
              </w:rPr>
            </w:pPr>
            <w:r>
              <w:rPr>
                <w:rFonts w:ascii="inherit" w:hAnsi="inherit"/>
                <w:sz w:val="27"/>
                <w:szCs w:val="27"/>
              </w:rPr>
              <w:lastRenderedPageBreak/>
              <w:t>34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D8703CF" w14:textId="77777777" w:rsidR="00D643E0" w:rsidRDefault="00D643E0">
            <w:pPr>
              <w:rPr>
                <w:rFonts w:ascii="inherit" w:hAnsi="inherit"/>
                <w:sz w:val="27"/>
                <w:szCs w:val="27"/>
              </w:rPr>
            </w:pPr>
            <w:r>
              <w:rPr>
                <w:rFonts w:ascii="inherit" w:hAnsi="inherit"/>
                <w:sz w:val="27"/>
                <w:szCs w:val="27"/>
              </w:rPr>
              <w:t>“Write a short copy for a brochure for a new luxury car, highlighting its design and performance”</w:t>
            </w:r>
          </w:p>
        </w:tc>
      </w:tr>
      <w:tr w:rsidR="00D643E0" w14:paraId="39C7E1DF"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4FD7E91" w14:textId="77777777" w:rsidR="00D643E0" w:rsidRDefault="00D643E0">
            <w:pPr>
              <w:rPr>
                <w:rFonts w:ascii="inherit" w:hAnsi="inherit"/>
                <w:sz w:val="27"/>
                <w:szCs w:val="27"/>
              </w:rPr>
            </w:pPr>
            <w:r>
              <w:rPr>
                <w:rFonts w:ascii="inherit" w:hAnsi="inherit"/>
                <w:sz w:val="27"/>
                <w:szCs w:val="27"/>
              </w:rPr>
              <w:t>35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BED4DA0" w14:textId="77777777" w:rsidR="00D643E0" w:rsidRDefault="00D643E0">
            <w:pPr>
              <w:rPr>
                <w:rFonts w:ascii="inherit" w:hAnsi="inherit"/>
                <w:sz w:val="27"/>
                <w:szCs w:val="27"/>
              </w:rPr>
            </w:pPr>
            <w:r>
              <w:rPr>
                <w:rFonts w:ascii="inherit" w:hAnsi="inherit"/>
                <w:sz w:val="27"/>
                <w:szCs w:val="27"/>
              </w:rPr>
              <w:t>“Write a script for a short video about the benefits of volunteering in your community”</w:t>
            </w:r>
          </w:p>
        </w:tc>
      </w:tr>
      <w:tr w:rsidR="00D643E0" w14:paraId="2AF59CFF"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430ED52" w14:textId="77777777" w:rsidR="00D643E0" w:rsidRDefault="00D643E0">
            <w:pPr>
              <w:rPr>
                <w:rFonts w:ascii="inherit" w:hAnsi="inherit"/>
                <w:sz w:val="27"/>
                <w:szCs w:val="27"/>
              </w:rPr>
            </w:pPr>
            <w:r>
              <w:rPr>
                <w:rFonts w:ascii="inherit" w:hAnsi="inherit"/>
                <w:sz w:val="27"/>
                <w:szCs w:val="27"/>
              </w:rPr>
              <w:t>36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40D3D4E" w14:textId="77777777" w:rsidR="00D643E0" w:rsidRDefault="00D643E0">
            <w:pPr>
              <w:rPr>
                <w:rFonts w:ascii="inherit" w:hAnsi="inherit"/>
                <w:sz w:val="27"/>
                <w:szCs w:val="27"/>
              </w:rPr>
            </w:pPr>
            <w:r>
              <w:rPr>
                <w:rFonts w:ascii="inherit" w:hAnsi="inherit"/>
                <w:sz w:val="27"/>
                <w:szCs w:val="27"/>
              </w:rPr>
              <w:t>“Write a blog post about the benefits of a plant-based diet”</w:t>
            </w:r>
          </w:p>
        </w:tc>
      </w:tr>
      <w:tr w:rsidR="00D643E0" w14:paraId="1ACF2776"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B94BD4D" w14:textId="77777777" w:rsidR="00D643E0" w:rsidRDefault="00D643E0">
            <w:pPr>
              <w:rPr>
                <w:rFonts w:ascii="inherit" w:hAnsi="inherit"/>
                <w:sz w:val="27"/>
                <w:szCs w:val="27"/>
              </w:rPr>
            </w:pPr>
            <w:r>
              <w:rPr>
                <w:rFonts w:ascii="inherit" w:hAnsi="inherit"/>
                <w:sz w:val="27"/>
                <w:szCs w:val="27"/>
              </w:rPr>
              <w:t>37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42F0493" w14:textId="77777777" w:rsidR="00D643E0" w:rsidRDefault="00D643E0">
            <w:pPr>
              <w:rPr>
                <w:rFonts w:ascii="inherit" w:hAnsi="inherit"/>
                <w:sz w:val="27"/>
                <w:szCs w:val="27"/>
              </w:rPr>
            </w:pPr>
            <w:r>
              <w:rPr>
                <w:rFonts w:ascii="inherit" w:hAnsi="inherit"/>
                <w:sz w:val="27"/>
                <w:szCs w:val="27"/>
              </w:rPr>
              <w:t>“Write a product description for a new line of organic beauty products, highlighting their natural ingredients”</w:t>
            </w:r>
          </w:p>
        </w:tc>
      </w:tr>
      <w:tr w:rsidR="00D643E0" w14:paraId="21C8E9EC"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829AC37" w14:textId="77777777" w:rsidR="00D643E0" w:rsidRDefault="00D643E0">
            <w:pPr>
              <w:rPr>
                <w:rFonts w:ascii="inherit" w:hAnsi="inherit"/>
                <w:sz w:val="27"/>
                <w:szCs w:val="27"/>
              </w:rPr>
            </w:pPr>
            <w:r>
              <w:rPr>
                <w:rFonts w:ascii="inherit" w:hAnsi="inherit"/>
                <w:sz w:val="27"/>
                <w:szCs w:val="27"/>
              </w:rPr>
              <w:t>38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1C0855D" w14:textId="77777777" w:rsidR="00D643E0" w:rsidRDefault="00D643E0">
            <w:pPr>
              <w:rPr>
                <w:rFonts w:ascii="inherit" w:hAnsi="inherit"/>
                <w:sz w:val="27"/>
                <w:szCs w:val="27"/>
              </w:rPr>
            </w:pPr>
            <w:r>
              <w:rPr>
                <w:rFonts w:ascii="inherit" w:hAnsi="inherit"/>
                <w:sz w:val="27"/>
                <w:szCs w:val="27"/>
              </w:rPr>
              <w:t>“Write a script for a podcast episode about the history of jazz music”</w:t>
            </w:r>
          </w:p>
        </w:tc>
      </w:tr>
      <w:tr w:rsidR="00D643E0" w14:paraId="2E041CEE"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3C2D1DC" w14:textId="77777777" w:rsidR="00D643E0" w:rsidRDefault="00D643E0">
            <w:pPr>
              <w:rPr>
                <w:rFonts w:ascii="inherit" w:hAnsi="inherit"/>
                <w:sz w:val="27"/>
                <w:szCs w:val="27"/>
              </w:rPr>
            </w:pPr>
            <w:r>
              <w:rPr>
                <w:rFonts w:ascii="inherit" w:hAnsi="inherit"/>
                <w:sz w:val="27"/>
                <w:szCs w:val="27"/>
              </w:rPr>
              <w:t>39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3F9B791" w14:textId="77777777" w:rsidR="00D643E0" w:rsidRDefault="00D643E0">
            <w:pPr>
              <w:rPr>
                <w:rFonts w:ascii="inherit" w:hAnsi="inherit"/>
                <w:sz w:val="27"/>
                <w:szCs w:val="27"/>
              </w:rPr>
            </w:pPr>
            <w:r>
              <w:rPr>
                <w:rFonts w:ascii="inherit" w:hAnsi="inherit"/>
                <w:sz w:val="27"/>
                <w:szCs w:val="27"/>
              </w:rPr>
              <w:t>“Write a social media post for a new fashion brand, promoting its latest collection”</w:t>
            </w:r>
          </w:p>
        </w:tc>
      </w:tr>
      <w:tr w:rsidR="00D643E0" w14:paraId="3088BD7A"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ED69579" w14:textId="77777777" w:rsidR="00D643E0" w:rsidRDefault="00D643E0">
            <w:pPr>
              <w:rPr>
                <w:rFonts w:ascii="inherit" w:hAnsi="inherit"/>
                <w:sz w:val="27"/>
                <w:szCs w:val="27"/>
              </w:rPr>
            </w:pPr>
            <w:r>
              <w:rPr>
                <w:rFonts w:ascii="inherit" w:hAnsi="inherit"/>
                <w:sz w:val="27"/>
                <w:szCs w:val="27"/>
              </w:rPr>
              <w:t>40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93139F2" w14:textId="77777777" w:rsidR="00D643E0" w:rsidRDefault="00D643E0">
            <w:pPr>
              <w:rPr>
                <w:rFonts w:ascii="inherit" w:hAnsi="inherit"/>
                <w:sz w:val="27"/>
                <w:szCs w:val="27"/>
              </w:rPr>
            </w:pPr>
            <w:r>
              <w:rPr>
                <w:rFonts w:ascii="inherit" w:hAnsi="inherit"/>
                <w:sz w:val="27"/>
                <w:szCs w:val="27"/>
              </w:rPr>
              <w:t>“Write a short story about a young man who overcomes his fear of failure and achieves success”</w:t>
            </w:r>
          </w:p>
        </w:tc>
      </w:tr>
    </w:tbl>
    <w:p w14:paraId="08D9AC84" w14:textId="77777777" w:rsidR="00D643E0" w:rsidRDefault="00D643E0" w:rsidP="00D643E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 xml:space="preserve">ChatGPT Prompts </w:t>
      </w:r>
      <w:proofErr w:type="gramStart"/>
      <w:r>
        <w:rPr>
          <w:rFonts w:ascii="var(--h3-family)" w:hAnsi="var(--h3-family)"/>
          <w:color w:val="141414"/>
        </w:rPr>
        <w:t>For</w:t>
      </w:r>
      <w:proofErr w:type="gramEnd"/>
      <w:r>
        <w:rPr>
          <w:rFonts w:ascii="var(--h3-family)" w:hAnsi="var(--h3-family)"/>
          <w:color w:val="141414"/>
        </w:rPr>
        <w:t xml:space="preserve"> Writing E-Mails</w:t>
      </w:r>
    </w:p>
    <w:p w14:paraId="21BC0A76" w14:textId="79C41A21" w:rsidR="00D643E0" w:rsidRDefault="00D643E0" w:rsidP="00D643E0">
      <w:pPr>
        <w:shd w:val="clear" w:color="auto" w:fill="FFFFFF"/>
        <w:textAlignment w:val="baseline"/>
        <w:rPr>
          <w:rFonts w:ascii="Arial" w:hAnsi="Arial" w:cs="Arial"/>
          <w:color w:val="141414"/>
          <w:sz w:val="27"/>
          <w:szCs w:val="27"/>
        </w:rPr>
      </w:pPr>
      <w:r>
        <w:rPr>
          <w:rFonts w:ascii="Arial" w:hAnsi="Arial" w:cs="Arial"/>
          <w:noProof/>
          <w:color w:val="141414"/>
          <w:sz w:val="27"/>
          <w:szCs w:val="27"/>
        </w:rPr>
        <w:lastRenderedPageBreak/>
        <w:drawing>
          <wp:inline distT="0" distB="0" distL="0" distR="0" wp14:anchorId="2C66A7E5" wp14:editId="6009F9E1">
            <wp:extent cx="5731510" cy="5731510"/>
            <wp:effectExtent l="0" t="0" r="2540" b="2540"/>
            <wp:docPr id="325531369" name="Picture 40" descr="chat gpt prompts for wri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hat gpt prompts for writer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tbl>
      <w:tblPr>
        <w:tblW w:w="6196" w:type="dxa"/>
        <w:tblCellMar>
          <w:left w:w="0" w:type="dxa"/>
          <w:right w:w="0" w:type="dxa"/>
        </w:tblCellMar>
        <w:tblLook w:val="04A0" w:firstRow="1" w:lastRow="0" w:firstColumn="1" w:lastColumn="0" w:noHBand="0" w:noVBand="1"/>
      </w:tblPr>
      <w:tblGrid>
        <w:gridCol w:w="699"/>
        <w:gridCol w:w="5497"/>
      </w:tblGrid>
      <w:tr w:rsidR="00D643E0" w14:paraId="35889441" w14:textId="77777777" w:rsidTr="00D643E0">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5EA27C9" w14:textId="77777777" w:rsidR="00D643E0" w:rsidRDefault="00D643E0">
            <w:pPr>
              <w:jc w:val="center"/>
              <w:rPr>
                <w:rFonts w:ascii="inherit" w:hAnsi="inherit" w:cs="Times New Roman"/>
                <w:b/>
                <w:bCs/>
                <w:sz w:val="23"/>
                <w:szCs w:val="23"/>
              </w:rPr>
            </w:pPr>
            <w:proofErr w:type="spellStart"/>
            <w:proofErr w:type="gramStart"/>
            <w:r>
              <w:rPr>
                <w:rFonts w:ascii="inherit" w:hAnsi="inherit"/>
                <w:b/>
                <w:bCs/>
                <w:sz w:val="23"/>
                <w:szCs w:val="23"/>
              </w:rPr>
              <w:t>S.No</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3051878" w14:textId="77777777" w:rsidR="00D643E0" w:rsidRDefault="00D643E0">
            <w:pPr>
              <w:jc w:val="center"/>
              <w:rPr>
                <w:rFonts w:ascii="inherit" w:hAnsi="inherit"/>
                <w:b/>
                <w:bCs/>
                <w:sz w:val="23"/>
                <w:szCs w:val="23"/>
              </w:rPr>
            </w:pPr>
            <w:r>
              <w:rPr>
                <w:rFonts w:ascii="inherit" w:hAnsi="inherit"/>
                <w:b/>
                <w:bCs/>
                <w:sz w:val="23"/>
                <w:szCs w:val="23"/>
              </w:rPr>
              <w:t xml:space="preserve">Chat GPT Prompts </w:t>
            </w:r>
            <w:proofErr w:type="gramStart"/>
            <w:r>
              <w:rPr>
                <w:rFonts w:ascii="inherit" w:hAnsi="inherit"/>
                <w:b/>
                <w:bCs/>
                <w:sz w:val="23"/>
                <w:szCs w:val="23"/>
              </w:rPr>
              <w:t>For</w:t>
            </w:r>
            <w:proofErr w:type="gramEnd"/>
            <w:r>
              <w:rPr>
                <w:rFonts w:ascii="inherit" w:hAnsi="inherit"/>
                <w:b/>
                <w:bCs/>
                <w:sz w:val="23"/>
                <w:szCs w:val="23"/>
              </w:rPr>
              <w:t xml:space="preserve"> Writing E-Mails</w:t>
            </w:r>
          </w:p>
        </w:tc>
      </w:tr>
      <w:tr w:rsidR="00D643E0" w14:paraId="02F43939"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3AC413A" w14:textId="77777777" w:rsidR="00D643E0" w:rsidRDefault="00D643E0">
            <w:pPr>
              <w:rPr>
                <w:rFonts w:ascii="inherit" w:hAnsi="inherit"/>
                <w:sz w:val="27"/>
                <w:szCs w:val="27"/>
              </w:rPr>
            </w:pPr>
            <w:r>
              <w:rPr>
                <w:rFonts w:ascii="inherit" w:hAnsi="inherit"/>
                <w:sz w:val="27"/>
                <w:szCs w:val="27"/>
              </w:rPr>
              <w:t>41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24F3014" w14:textId="77777777" w:rsidR="00D643E0" w:rsidRDefault="00D643E0">
            <w:pPr>
              <w:rPr>
                <w:rFonts w:ascii="inherit" w:hAnsi="inherit"/>
                <w:sz w:val="27"/>
                <w:szCs w:val="27"/>
              </w:rPr>
            </w:pPr>
            <w:r>
              <w:rPr>
                <w:rFonts w:ascii="inherit" w:hAnsi="inherit"/>
                <w:sz w:val="27"/>
                <w:szCs w:val="27"/>
              </w:rPr>
              <w:t>“Write a formal email to a client requesting a meeting to discuss the progress of their project, including the date and time of the proposed meeting, the agenda for the meeting, and the desired outcome”</w:t>
            </w:r>
          </w:p>
        </w:tc>
      </w:tr>
      <w:tr w:rsidR="00D643E0" w14:paraId="081E6D26"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E43FDE5" w14:textId="77777777" w:rsidR="00D643E0" w:rsidRDefault="00D643E0">
            <w:pPr>
              <w:rPr>
                <w:rFonts w:ascii="inherit" w:hAnsi="inherit"/>
                <w:sz w:val="27"/>
                <w:szCs w:val="27"/>
              </w:rPr>
            </w:pPr>
            <w:r>
              <w:rPr>
                <w:rFonts w:ascii="inherit" w:hAnsi="inherit"/>
                <w:sz w:val="27"/>
                <w:szCs w:val="27"/>
              </w:rPr>
              <w:t>42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1703141" w14:textId="77777777" w:rsidR="00D643E0" w:rsidRDefault="00D643E0">
            <w:pPr>
              <w:rPr>
                <w:rFonts w:ascii="inherit" w:hAnsi="inherit"/>
                <w:sz w:val="27"/>
                <w:szCs w:val="27"/>
              </w:rPr>
            </w:pPr>
            <w:r>
              <w:rPr>
                <w:rFonts w:ascii="inherit" w:hAnsi="inherit"/>
                <w:sz w:val="27"/>
                <w:szCs w:val="27"/>
              </w:rPr>
              <w:t>“Write a follow-up email to a potential employer after an interview, expressing gratitude for the opportunity and highlighting your qualifications for the role”</w:t>
            </w:r>
          </w:p>
        </w:tc>
      </w:tr>
      <w:tr w:rsidR="00D643E0" w14:paraId="77702962"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24DF8D0" w14:textId="77777777" w:rsidR="00D643E0" w:rsidRDefault="00D643E0">
            <w:pPr>
              <w:rPr>
                <w:rFonts w:ascii="inherit" w:hAnsi="inherit"/>
                <w:sz w:val="27"/>
                <w:szCs w:val="27"/>
              </w:rPr>
            </w:pPr>
            <w:r>
              <w:rPr>
                <w:rFonts w:ascii="inherit" w:hAnsi="inherit"/>
                <w:sz w:val="27"/>
                <w:szCs w:val="27"/>
              </w:rPr>
              <w:lastRenderedPageBreak/>
              <w:t>43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44F0B45" w14:textId="77777777" w:rsidR="00D643E0" w:rsidRDefault="00D643E0">
            <w:pPr>
              <w:rPr>
                <w:rFonts w:ascii="inherit" w:hAnsi="inherit"/>
                <w:sz w:val="27"/>
                <w:szCs w:val="27"/>
              </w:rPr>
            </w:pPr>
            <w:r>
              <w:rPr>
                <w:rFonts w:ascii="inherit" w:hAnsi="inherit"/>
                <w:sz w:val="27"/>
                <w:szCs w:val="27"/>
              </w:rPr>
              <w:t>“Write a professional email to a colleague requesting feedback on a project proposal, including specific areas of focus and a deadline for response”</w:t>
            </w:r>
          </w:p>
        </w:tc>
      </w:tr>
      <w:tr w:rsidR="00D643E0" w14:paraId="0E17095D"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4F09435" w14:textId="77777777" w:rsidR="00D643E0" w:rsidRDefault="00D643E0">
            <w:pPr>
              <w:rPr>
                <w:rFonts w:ascii="inherit" w:hAnsi="inherit"/>
                <w:sz w:val="27"/>
                <w:szCs w:val="27"/>
              </w:rPr>
            </w:pPr>
            <w:r>
              <w:rPr>
                <w:rFonts w:ascii="inherit" w:hAnsi="inherit"/>
                <w:sz w:val="27"/>
                <w:szCs w:val="27"/>
              </w:rPr>
              <w:t>44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C72759E" w14:textId="77777777" w:rsidR="00D643E0" w:rsidRDefault="00D643E0">
            <w:pPr>
              <w:rPr>
                <w:rFonts w:ascii="inherit" w:hAnsi="inherit"/>
                <w:sz w:val="27"/>
                <w:szCs w:val="27"/>
              </w:rPr>
            </w:pPr>
            <w:r>
              <w:rPr>
                <w:rFonts w:ascii="inherit" w:hAnsi="inherit"/>
                <w:sz w:val="27"/>
                <w:szCs w:val="27"/>
              </w:rPr>
              <w:t>“Write an email to a supervisor requesting time off for a vacation, including the dates of the requested time off and a plan for ensuring that work will be covered during your absence”</w:t>
            </w:r>
          </w:p>
        </w:tc>
      </w:tr>
      <w:tr w:rsidR="00D643E0" w14:paraId="72CFBFD5"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4CEFBE5" w14:textId="77777777" w:rsidR="00D643E0" w:rsidRDefault="00D643E0">
            <w:pPr>
              <w:rPr>
                <w:rFonts w:ascii="inherit" w:hAnsi="inherit"/>
                <w:sz w:val="27"/>
                <w:szCs w:val="27"/>
              </w:rPr>
            </w:pPr>
            <w:r>
              <w:rPr>
                <w:rFonts w:ascii="inherit" w:hAnsi="inherit"/>
                <w:sz w:val="27"/>
                <w:szCs w:val="27"/>
              </w:rPr>
              <w:t>45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3A24221" w14:textId="77777777" w:rsidR="00D643E0" w:rsidRDefault="00D643E0">
            <w:pPr>
              <w:rPr>
                <w:rFonts w:ascii="inherit" w:hAnsi="inherit"/>
                <w:sz w:val="27"/>
                <w:szCs w:val="27"/>
              </w:rPr>
            </w:pPr>
            <w:r>
              <w:rPr>
                <w:rFonts w:ascii="inherit" w:hAnsi="inherit"/>
                <w:sz w:val="27"/>
                <w:szCs w:val="27"/>
              </w:rPr>
              <w:t>“Write a persuasive email to a client explaining the benefits of a new product or service, including key features, pricing, and a call to action to schedule a demonstration or consultation”</w:t>
            </w:r>
          </w:p>
        </w:tc>
      </w:tr>
      <w:tr w:rsidR="00D643E0" w14:paraId="5CB26842"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6FF3209" w14:textId="77777777" w:rsidR="00D643E0" w:rsidRDefault="00D643E0">
            <w:pPr>
              <w:rPr>
                <w:rFonts w:ascii="inherit" w:hAnsi="inherit"/>
                <w:sz w:val="27"/>
                <w:szCs w:val="27"/>
              </w:rPr>
            </w:pPr>
            <w:r>
              <w:rPr>
                <w:rFonts w:ascii="inherit" w:hAnsi="inherit"/>
                <w:sz w:val="27"/>
                <w:szCs w:val="27"/>
              </w:rPr>
              <w:t>46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72F4D3A" w14:textId="77777777" w:rsidR="00D643E0" w:rsidRDefault="00D643E0">
            <w:pPr>
              <w:rPr>
                <w:rFonts w:ascii="inherit" w:hAnsi="inherit"/>
                <w:sz w:val="27"/>
                <w:szCs w:val="27"/>
              </w:rPr>
            </w:pPr>
            <w:r>
              <w:rPr>
                <w:rFonts w:ascii="inherit" w:hAnsi="inherit"/>
                <w:sz w:val="27"/>
                <w:szCs w:val="27"/>
              </w:rPr>
              <w:t>“Write an email to a team member congratulating them on a job well done, including specific examples of their contributions and an expression of appreciation”</w:t>
            </w:r>
          </w:p>
        </w:tc>
      </w:tr>
      <w:tr w:rsidR="00D643E0" w14:paraId="00C33C56"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356A30A" w14:textId="77777777" w:rsidR="00D643E0" w:rsidRDefault="00D643E0">
            <w:pPr>
              <w:rPr>
                <w:rFonts w:ascii="inherit" w:hAnsi="inherit"/>
                <w:sz w:val="27"/>
                <w:szCs w:val="27"/>
              </w:rPr>
            </w:pPr>
            <w:r>
              <w:rPr>
                <w:rFonts w:ascii="inherit" w:hAnsi="inherit"/>
                <w:sz w:val="27"/>
                <w:szCs w:val="27"/>
              </w:rPr>
              <w:t>47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DB98228" w14:textId="77777777" w:rsidR="00D643E0" w:rsidRDefault="00D643E0">
            <w:pPr>
              <w:rPr>
                <w:rFonts w:ascii="inherit" w:hAnsi="inherit"/>
                <w:sz w:val="27"/>
                <w:szCs w:val="27"/>
              </w:rPr>
            </w:pPr>
            <w:r>
              <w:rPr>
                <w:rFonts w:ascii="inherit" w:hAnsi="inherit"/>
                <w:sz w:val="27"/>
                <w:szCs w:val="27"/>
              </w:rPr>
              <w:t>“Write an email to a vendor requesting a quotation for a large order, including a detailed list of the products or services needed and a deadline for the quotation”</w:t>
            </w:r>
          </w:p>
        </w:tc>
      </w:tr>
      <w:tr w:rsidR="00D643E0" w14:paraId="7DD9B65B"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CEE4FD6" w14:textId="77777777" w:rsidR="00D643E0" w:rsidRDefault="00D643E0">
            <w:pPr>
              <w:rPr>
                <w:rFonts w:ascii="inherit" w:hAnsi="inherit"/>
                <w:sz w:val="27"/>
                <w:szCs w:val="27"/>
              </w:rPr>
            </w:pPr>
            <w:r>
              <w:rPr>
                <w:rFonts w:ascii="inherit" w:hAnsi="inherit"/>
                <w:sz w:val="27"/>
                <w:szCs w:val="27"/>
              </w:rPr>
              <w:t>48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D799F1B" w14:textId="77777777" w:rsidR="00D643E0" w:rsidRDefault="00D643E0">
            <w:pPr>
              <w:rPr>
                <w:rFonts w:ascii="inherit" w:hAnsi="inherit"/>
                <w:sz w:val="27"/>
                <w:szCs w:val="27"/>
              </w:rPr>
            </w:pPr>
            <w:r>
              <w:rPr>
                <w:rFonts w:ascii="inherit" w:hAnsi="inherit"/>
                <w:sz w:val="27"/>
                <w:szCs w:val="27"/>
              </w:rPr>
              <w:t>“Write an email to a customer apologizing for a delay or issue with their order, including an explanation of the cause of the delay and a plan for rectifying the situation”</w:t>
            </w:r>
          </w:p>
        </w:tc>
      </w:tr>
      <w:tr w:rsidR="00D643E0" w14:paraId="7B916BD1"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435C250" w14:textId="77777777" w:rsidR="00D643E0" w:rsidRDefault="00D643E0">
            <w:pPr>
              <w:rPr>
                <w:rFonts w:ascii="inherit" w:hAnsi="inherit"/>
                <w:sz w:val="27"/>
                <w:szCs w:val="27"/>
              </w:rPr>
            </w:pPr>
            <w:r>
              <w:rPr>
                <w:rFonts w:ascii="inherit" w:hAnsi="inherit"/>
                <w:sz w:val="27"/>
                <w:szCs w:val="27"/>
              </w:rPr>
              <w:t>49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D6C3747" w14:textId="77777777" w:rsidR="00D643E0" w:rsidRDefault="00D643E0">
            <w:pPr>
              <w:rPr>
                <w:rFonts w:ascii="inherit" w:hAnsi="inherit"/>
                <w:sz w:val="27"/>
                <w:szCs w:val="27"/>
              </w:rPr>
            </w:pPr>
            <w:r>
              <w:rPr>
                <w:rFonts w:ascii="inherit" w:hAnsi="inherit"/>
                <w:sz w:val="27"/>
                <w:szCs w:val="27"/>
              </w:rPr>
              <w:t xml:space="preserve">“Write an email to a prospect introducing your company and its services, including a brief overview of your company’s history and </w:t>
            </w:r>
            <w:r>
              <w:rPr>
                <w:rFonts w:ascii="inherit" w:hAnsi="inherit"/>
                <w:sz w:val="27"/>
                <w:szCs w:val="27"/>
              </w:rPr>
              <w:lastRenderedPageBreak/>
              <w:t>capabilities, and a call to action to schedule a consultation or visit your website”</w:t>
            </w:r>
          </w:p>
        </w:tc>
      </w:tr>
      <w:tr w:rsidR="00D643E0" w14:paraId="37D273F6"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4E226A4" w14:textId="77777777" w:rsidR="00D643E0" w:rsidRDefault="00D643E0">
            <w:pPr>
              <w:rPr>
                <w:rFonts w:ascii="inherit" w:hAnsi="inherit"/>
                <w:sz w:val="27"/>
                <w:szCs w:val="27"/>
              </w:rPr>
            </w:pPr>
            <w:r>
              <w:rPr>
                <w:rFonts w:ascii="inherit" w:hAnsi="inherit"/>
                <w:sz w:val="27"/>
                <w:szCs w:val="27"/>
              </w:rPr>
              <w:lastRenderedPageBreak/>
              <w:t>50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2F122D7" w14:textId="77777777" w:rsidR="00D643E0" w:rsidRDefault="00D643E0">
            <w:pPr>
              <w:rPr>
                <w:rFonts w:ascii="inherit" w:hAnsi="inherit"/>
                <w:sz w:val="27"/>
                <w:szCs w:val="27"/>
              </w:rPr>
            </w:pPr>
            <w:r>
              <w:rPr>
                <w:rFonts w:ascii="inherit" w:hAnsi="inherit"/>
                <w:sz w:val="27"/>
                <w:szCs w:val="27"/>
              </w:rPr>
              <w:t>“Write an email to a supervisor or manager requesting a raise or promotion, including a list of your accomplishments and qualifications, and a justification for your request”</w:t>
            </w:r>
          </w:p>
        </w:tc>
      </w:tr>
      <w:tr w:rsidR="00D643E0" w14:paraId="02F9ED07"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FB786C0" w14:textId="77777777" w:rsidR="00D643E0" w:rsidRDefault="00D643E0">
            <w:pPr>
              <w:rPr>
                <w:rFonts w:ascii="inherit" w:hAnsi="inherit"/>
                <w:sz w:val="27"/>
                <w:szCs w:val="27"/>
              </w:rPr>
            </w:pPr>
            <w:r>
              <w:rPr>
                <w:rFonts w:ascii="inherit" w:hAnsi="inherit"/>
                <w:sz w:val="27"/>
                <w:szCs w:val="27"/>
              </w:rPr>
              <w:t>51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EB93A2E" w14:textId="77777777" w:rsidR="00D643E0" w:rsidRDefault="00D643E0">
            <w:pPr>
              <w:rPr>
                <w:rFonts w:ascii="inherit" w:hAnsi="inherit"/>
                <w:sz w:val="27"/>
                <w:szCs w:val="27"/>
              </w:rPr>
            </w:pPr>
            <w:r>
              <w:rPr>
                <w:rFonts w:ascii="inherit" w:hAnsi="inherit"/>
                <w:sz w:val="27"/>
                <w:szCs w:val="27"/>
              </w:rPr>
              <w:t>“Write an email to a client or partner outlining the terms of a new agreement or contract, including the scope of the agreement, payment terms, and any contingencies or exclusions”</w:t>
            </w:r>
          </w:p>
        </w:tc>
      </w:tr>
      <w:tr w:rsidR="00D643E0" w14:paraId="757A9A68"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906D1C0" w14:textId="77777777" w:rsidR="00D643E0" w:rsidRDefault="00D643E0">
            <w:pPr>
              <w:rPr>
                <w:rFonts w:ascii="inherit" w:hAnsi="inherit"/>
                <w:sz w:val="27"/>
                <w:szCs w:val="27"/>
              </w:rPr>
            </w:pPr>
            <w:r>
              <w:rPr>
                <w:rFonts w:ascii="inherit" w:hAnsi="inherit"/>
                <w:sz w:val="27"/>
                <w:szCs w:val="27"/>
              </w:rPr>
              <w:t>52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5A9930A" w14:textId="77777777" w:rsidR="00D643E0" w:rsidRDefault="00D643E0">
            <w:pPr>
              <w:rPr>
                <w:rFonts w:ascii="inherit" w:hAnsi="inherit"/>
                <w:sz w:val="27"/>
                <w:szCs w:val="27"/>
              </w:rPr>
            </w:pPr>
            <w:r>
              <w:rPr>
                <w:rFonts w:ascii="inherit" w:hAnsi="inherit"/>
                <w:sz w:val="27"/>
                <w:szCs w:val="27"/>
              </w:rPr>
              <w:t>“Write an email to a team member or colleague requesting their input on a new initiative or project, including a brief overview of the proposal and a deadline for feedback”</w:t>
            </w:r>
          </w:p>
        </w:tc>
      </w:tr>
      <w:tr w:rsidR="00D643E0" w14:paraId="4C431EC6"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B827553" w14:textId="77777777" w:rsidR="00D643E0" w:rsidRDefault="00D643E0">
            <w:pPr>
              <w:rPr>
                <w:rFonts w:ascii="inherit" w:hAnsi="inherit"/>
                <w:sz w:val="27"/>
                <w:szCs w:val="27"/>
              </w:rPr>
            </w:pPr>
            <w:r>
              <w:rPr>
                <w:rFonts w:ascii="inherit" w:hAnsi="inherit"/>
                <w:sz w:val="27"/>
                <w:szCs w:val="27"/>
              </w:rPr>
              <w:t>53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6DBE092" w14:textId="77777777" w:rsidR="00D643E0" w:rsidRDefault="00D643E0">
            <w:pPr>
              <w:rPr>
                <w:rFonts w:ascii="inherit" w:hAnsi="inherit"/>
                <w:sz w:val="27"/>
                <w:szCs w:val="27"/>
              </w:rPr>
            </w:pPr>
            <w:r>
              <w:rPr>
                <w:rFonts w:ascii="inherit" w:hAnsi="inherit"/>
                <w:sz w:val="27"/>
                <w:szCs w:val="27"/>
              </w:rPr>
              <w:t>“Write an email to a customer or client thanking them for their business, including a brief overview of their history with your company and a call to action to schedule a follow-up call or visit”</w:t>
            </w:r>
          </w:p>
        </w:tc>
      </w:tr>
      <w:tr w:rsidR="00D643E0" w14:paraId="1F6FD48A"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60074AF" w14:textId="77777777" w:rsidR="00D643E0" w:rsidRDefault="00D643E0">
            <w:pPr>
              <w:rPr>
                <w:rFonts w:ascii="inherit" w:hAnsi="inherit"/>
                <w:sz w:val="27"/>
                <w:szCs w:val="27"/>
              </w:rPr>
            </w:pPr>
            <w:r>
              <w:rPr>
                <w:rFonts w:ascii="inherit" w:hAnsi="inherit"/>
                <w:sz w:val="27"/>
                <w:szCs w:val="27"/>
              </w:rPr>
              <w:t>54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A8946DA" w14:textId="77777777" w:rsidR="00D643E0" w:rsidRDefault="00D643E0">
            <w:pPr>
              <w:rPr>
                <w:rFonts w:ascii="inherit" w:hAnsi="inherit"/>
                <w:sz w:val="27"/>
                <w:szCs w:val="27"/>
              </w:rPr>
            </w:pPr>
            <w:r>
              <w:rPr>
                <w:rFonts w:ascii="inherit" w:hAnsi="inherit"/>
                <w:sz w:val="27"/>
                <w:szCs w:val="27"/>
              </w:rPr>
              <w:t>“Write an email to a team member or colleague providing feedback on their performance, including specific examples of areas for improvement and suggestions for how to address them”</w:t>
            </w:r>
          </w:p>
        </w:tc>
      </w:tr>
      <w:tr w:rsidR="00D643E0" w14:paraId="6753803F"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0398694" w14:textId="77777777" w:rsidR="00D643E0" w:rsidRDefault="00D643E0">
            <w:pPr>
              <w:rPr>
                <w:rFonts w:ascii="inherit" w:hAnsi="inherit"/>
                <w:sz w:val="27"/>
                <w:szCs w:val="27"/>
              </w:rPr>
            </w:pPr>
            <w:r>
              <w:rPr>
                <w:rFonts w:ascii="inherit" w:hAnsi="inherit"/>
                <w:sz w:val="27"/>
                <w:szCs w:val="27"/>
              </w:rPr>
              <w:t>55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9ECAA70" w14:textId="77777777" w:rsidR="00D643E0" w:rsidRDefault="00D643E0">
            <w:pPr>
              <w:rPr>
                <w:rFonts w:ascii="inherit" w:hAnsi="inherit"/>
                <w:sz w:val="27"/>
                <w:szCs w:val="27"/>
              </w:rPr>
            </w:pPr>
            <w:r>
              <w:rPr>
                <w:rFonts w:ascii="inherit" w:hAnsi="inherit"/>
                <w:sz w:val="27"/>
                <w:szCs w:val="27"/>
              </w:rPr>
              <w:t xml:space="preserve">“Write an email to a supervisor or manager requesting additional resources or support, </w:t>
            </w:r>
            <w:r>
              <w:rPr>
                <w:rFonts w:ascii="inherit" w:hAnsi="inherit"/>
                <w:sz w:val="27"/>
                <w:szCs w:val="27"/>
              </w:rPr>
              <w:lastRenderedPageBreak/>
              <w:t>including a detailed explanation of your needs and a justification for your request”</w:t>
            </w:r>
          </w:p>
        </w:tc>
      </w:tr>
      <w:tr w:rsidR="00D643E0" w14:paraId="74E89542"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96BF0DE" w14:textId="77777777" w:rsidR="00D643E0" w:rsidRDefault="00D643E0">
            <w:pPr>
              <w:rPr>
                <w:rFonts w:ascii="inherit" w:hAnsi="inherit"/>
                <w:sz w:val="27"/>
                <w:szCs w:val="27"/>
              </w:rPr>
            </w:pPr>
            <w:r>
              <w:rPr>
                <w:rFonts w:ascii="inherit" w:hAnsi="inherit"/>
                <w:sz w:val="27"/>
                <w:szCs w:val="27"/>
              </w:rPr>
              <w:lastRenderedPageBreak/>
              <w:t>56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D04316B" w14:textId="77777777" w:rsidR="00D643E0" w:rsidRDefault="00D643E0">
            <w:pPr>
              <w:rPr>
                <w:rFonts w:ascii="inherit" w:hAnsi="inherit"/>
                <w:sz w:val="27"/>
                <w:szCs w:val="27"/>
              </w:rPr>
            </w:pPr>
            <w:r>
              <w:rPr>
                <w:rFonts w:ascii="inherit" w:hAnsi="inherit"/>
                <w:sz w:val="27"/>
                <w:szCs w:val="27"/>
              </w:rPr>
              <w:t>“Write an email to a vendor or supplier requesting information or samples of their products or services, including a detailed list of your needs and a deadline for response”</w:t>
            </w:r>
          </w:p>
        </w:tc>
      </w:tr>
      <w:tr w:rsidR="00D643E0" w14:paraId="36C92273"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9B2F872" w14:textId="77777777" w:rsidR="00D643E0" w:rsidRDefault="00D643E0">
            <w:pPr>
              <w:rPr>
                <w:rFonts w:ascii="inherit" w:hAnsi="inherit"/>
                <w:sz w:val="27"/>
                <w:szCs w:val="27"/>
              </w:rPr>
            </w:pPr>
            <w:r>
              <w:rPr>
                <w:rFonts w:ascii="inherit" w:hAnsi="inherit"/>
                <w:sz w:val="27"/>
                <w:szCs w:val="27"/>
              </w:rPr>
              <w:t>57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1F1DD72" w14:textId="77777777" w:rsidR="00D643E0" w:rsidRDefault="00D643E0">
            <w:pPr>
              <w:rPr>
                <w:rFonts w:ascii="inherit" w:hAnsi="inherit"/>
                <w:sz w:val="27"/>
                <w:szCs w:val="27"/>
              </w:rPr>
            </w:pPr>
            <w:r>
              <w:rPr>
                <w:rFonts w:ascii="inherit" w:hAnsi="inherit"/>
                <w:sz w:val="27"/>
                <w:szCs w:val="27"/>
              </w:rPr>
              <w:t>“Write an email to a prospect or potential customer introducing your company and its services, including a brief overview of your company’s history and capabilities, and a call to action to schedule a consultation or visit your website”</w:t>
            </w:r>
          </w:p>
        </w:tc>
      </w:tr>
      <w:tr w:rsidR="00D643E0" w14:paraId="49546A29"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D3B6CEB" w14:textId="77777777" w:rsidR="00D643E0" w:rsidRDefault="00D643E0">
            <w:pPr>
              <w:rPr>
                <w:rFonts w:ascii="inherit" w:hAnsi="inherit"/>
                <w:sz w:val="27"/>
                <w:szCs w:val="27"/>
              </w:rPr>
            </w:pPr>
            <w:r>
              <w:rPr>
                <w:rFonts w:ascii="inherit" w:hAnsi="inherit"/>
                <w:sz w:val="27"/>
                <w:szCs w:val="27"/>
              </w:rPr>
              <w:t>58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BCE6DBB" w14:textId="77777777" w:rsidR="00D643E0" w:rsidRDefault="00D643E0">
            <w:pPr>
              <w:rPr>
                <w:rFonts w:ascii="inherit" w:hAnsi="inherit"/>
                <w:sz w:val="27"/>
                <w:szCs w:val="27"/>
              </w:rPr>
            </w:pPr>
            <w:r>
              <w:rPr>
                <w:rFonts w:ascii="inherit" w:hAnsi="inherit"/>
                <w:sz w:val="27"/>
                <w:szCs w:val="27"/>
              </w:rPr>
              <w:t>“Write an email to a team member or colleague providing feedback on a recent presentation or project, including specific examples of areas for improvement and suggestions for how to address them”</w:t>
            </w:r>
          </w:p>
        </w:tc>
      </w:tr>
      <w:tr w:rsidR="00D643E0" w14:paraId="133F2FEE"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6798ED2" w14:textId="77777777" w:rsidR="00D643E0" w:rsidRDefault="00D643E0">
            <w:pPr>
              <w:rPr>
                <w:rFonts w:ascii="inherit" w:hAnsi="inherit"/>
                <w:sz w:val="27"/>
                <w:szCs w:val="27"/>
              </w:rPr>
            </w:pPr>
            <w:r>
              <w:rPr>
                <w:rFonts w:ascii="inherit" w:hAnsi="inherit"/>
                <w:sz w:val="27"/>
                <w:szCs w:val="27"/>
              </w:rPr>
              <w:t>59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068E5A8" w14:textId="77777777" w:rsidR="00D643E0" w:rsidRDefault="00D643E0">
            <w:pPr>
              <w:rPr>
                <w:rFonts w:ascii="inherit" w:hAnsi="inherit"/>
                <w:sz w:val="27"/>
                <w:szCs w:val="27"/>
              </w:rPr>
            </w:pPr>
            <w:r>
              <w:rPr>
                <w:rFonts w:ascii="inherit" w:hAnsi="inherit"/>
                <w:sz w:val="27"/>
                <w:szCs w:val="27"/>
              </w:rPr>
              <w:t>“Write an email to a supervisor or manager requesting additional training or professional development opportunities, including a detailed explanation of your goals and a justification for your request”</w:t>
            </w:r>
          </w:p>
        </w:tc>
      </w:tr>
      <w:tr w:rsidR="00D643E0" w14:paraId="3D43558A"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A1E8564" w14:textId="77777777" w:rsidR="00D643E0" w:rsidRDefault="00D643E0">
            <w:pPr>
              <w:rPr>
                <w:rFonts w:ascii="inherit" w:hAnsi="inherit"/>
                <w:sz w:val="27"/>
                <w:szCs w:val="27"/>
              </w:rPr>
            </w:pPr>
            <w:r>
              <w:rPr>
                <w:rFonts w:ascii="inherit" w:hAnsi="inherit"/>
                <w:sz w:val="27"/>
                <w:szCs w:val="27"/>
              </w:rPr>
              <w:t>60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FF0358D" w14:textId="77777777" w:rsidR="00D643E0" w:rsidRDefault="00D643E0">
            <w:pPr>
              <w:rPr>
                <w:rFonts w:ascii="inherit" w:hAnsi="inherit"/>
                <w:sz w:val="27"/>
                <w:szCs w:val="27"/>
              </w:rPr>
            </w:pPr>
            <w:r>
              <w:rPr>
                <w:rFonts w:ascii="inherit" w:hAnsi="inherit"/>
                <w:sz w:val="27"/>
                <w:szCs w:val="27"/>
              </w:rPr>
              <w:t>“Write an email to a client or customer announcing a new product or service, including a brief overview of the product or service, pricing, and a call to action to schedule a demonstration or consultation”</w:t>
            </w:r>
          </w:p>
        </w:tc>
      </w:tr>
    </w:tbl>
    <w:p w14:paraId="5B355796" w14:textId="77777777" w:rsidR="00D643E0" w:rsidRDefault="00D643E0" w:rsidP="00D643E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 xml:space="preserve">ChatGPT Prompts </w:t>
      </w:r>
      <w:proofErr w:type="gramStart"/>
      <w:r>
        <w:rPr>
          <w:rFonts w:ascii="var(--h3-family)" w:hAnsi="var(--h3-family)"/>
          <w:color w:val="141414"/>
        </w:rPr>
        <w:t>To</w:t>
      </w:r>
      <w:proofErr w:type="gramEnd"/>
      <w:r>
        <w:rPr>
          <w:rFonts w:ascii="var(--h3-family)" w:hAnsi="var(--h3-family)"/>
          <w:color w:val="141414"/>
        </w:rPr>
        <w:t xml:space="preserve"> Write Stories</w:t>
      </w:r>
    </w:p>
    <w:p w14:paraId="286E0822" w14:textId="645B3587" w:rsidR="00D643E0" w:rsidRDefault="00D643E0" w:rsidP="00D643E0">
      <w:pPr>
        <w:shd w:val="clear" w:color="auto" w:fill="FFFFFF"/>
        <w:textAlignment w:val="baseline"/>
        <w:rPr>
          <w:rFonts w:ascii="Arial" w:hAnsi="Arial" w:cs="Arial"/>
          <w:color w:val="141414"/>
          <w:sz w:val="27"/>
          <w:szCs w:val="27"/>
        </w:rPr>
      </w:pPr>
      <w:r>
        <w:rPr>
          <w:rFonts w:ascii="Arial" w:hAnsi="Arial" w:cs="Arial"/>
          <w:noProof/>
          <w:color w:val="141414"/>
          <w:sz w:val="27"/>
          <w:szCs w:val="27"/>
        </w:rPr>
        <w:lastRenderedPageBreak/>
        <w:drawing>
          <wp:inline distT="0" distB="0" distL="0" distR="0" wp14:anchorId="7943D6DA" wp14:editId="062C162B">
            <wp:extent cx="5731510" cy="5731510"/>
            <wp:effectExtent l="0" t="0" r="2540" b="2540"/>
            <wp:docPr id="162484938" name="Picture 39" descr="chat gpt prompts for wri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hat gpt prompts for writer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tbl>
      <w:tblPr>
        <w:tblW w:w="6196" w:type="dxa"/>
        <w:tblCellMar>
          <w:left w:w="0" w:type="dxa"/>
          <w:right w:w="0" w:type="dxa"/>
        </w:tblCellMar>
        <w:tblLook w:val="04A0" w:firstRow="1" w:lastRow="0" w:firstColumn="1" w:lastColumn="0" w:noHBand="0" w:noVBand="1"/>
      </w:tblPr>
      <w:tblGrid>
        <w:gridCol w:w="699"/>
        <w:gridCol w:w="5497"/>
      </w:tblGrid>
      <w:tr w:rsidR="00D643E0" w14:paraId="06080361" w14:textId="77777777" w:rsidTr="00D643E0">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03AD6BF" w14:textId="77777777" w:rsidR="00D643E0" w:rsidRDefault="00D643E0">
            <w:pPr>
              <w:jc w:val="center"/>
              <w:rPr>
                <w:rFonts w:ascii="inherit" w:hAnsi="inherit" w:cs="Times New Roman"/>
                <w:b/>
                <w:bCs/>
                <w:sz w:val="23"/>
                <w:szCs w:val="23"/>
              </w:rPr>
            </w:pPr>
            <w:proofErr w:type="spellStart"/>
            <w:proofErr w:type="gramStart"/>
            <w:r>
              <w:rPr>
                <w:rFonts w:ascii="inherit" w:hAnsi="inherit"/>
                <w:b/>
                <w:bCs/>
                <w:sz w:val="23"/>
                <w:szCs w:val="23"/>
              </w:rPr>
              <w:t>S.No</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C4D216D" w14:textId="77777777" w:rsidR="00D643E0" w:rsidRDefault="00D643E0">
            <w:pPr>
              <w:jc w:val="center"/>
              <w:rPr>
                <w:rFonts w:ascii="inherit" w:hAnsi="inherit"/>
                <w:b/>
                <w:bCs/>
                <w:sz w:val="23"/>
                <w:szCs w:val="23"/>
              </w:rPr>
            </w:pPr>
            <w:r>
              <w:rPr>
                <w:rFonts w:ascii="inherit" w:hAnsi="inherit"/>
                <w:b/>
                <w:bCs/>
                <w:sz w:val="23"/>
                <w:szCs w:val="23"/>
              </w:rPr>
              <w:t xml:space="preserve">Chat GPT Prompts </w:t>
            </w:r>
            <w:proofErr w:type="gramStart"/>
            <w:r>
              <w:rPr>
                <w:rFonts w:ascii="inherit" w:hAnsi="inherit"/>
                <w:b/>
                <w:bCs/>
                <w:sz w:val="23"/>
                <w:szCs w:val="23"/>
              </w:rPr>
              <w:t>To</w:t>
            </w:r>
            <w:proofErr w:type="gramEnd"/>
            <w:r>
              <w:rPr>
                <w:rFonts w:ascii="inherit" w:hAnsi="inherit"/>
                <w:b/>
                <w:bCs/>
                <w:sz w:val="23"/>
                <w:szCs w:val="23"/>
              </w:rPr>
              <w:t xml:space="preserve"> Write Stories</w:t>
            </w:r>
          </w:p>
        </w:tc>
      </w:tr>
      <w:tr w:rsidR="00D643E0" w14:paraId="2801EAC0"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C765D3A" w14:textId="77777777" w:rsidR="00D643E0" w:rsidRDefault="00D643E0">
            <w:pPr>
              <w:rPr>
                <w:rFonts w:ascii="inherit" w:hAnsi="inherit"/>
                <w:sz w:val="27"/>
                <w:szCs w:val="27"/>
              </w:rPr>
            </w:pPr>
            <w:r>
              <w:rPr>
                <w:rFonts w:ascii="inherit" w:hAnsi="inherit"/>
                <w:sz w:val="27"/>
                <w:szCs w:val="27"/>
              </w:rPr>
              <w:t>61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3E374BA" w14:textId="77777777" w:rsidR="00D643E0" w:rsidRDefault="00D643E0">
            <w:pPr>
              <w:rPr>
                <w:rFonts w:ascii="inherit" w:hAnsi="inherit"/>
                <w:sz w:val="27"/>
                <w:szCs w:val="27"/>
              </w:rPr>
            </w:pPr>
            <w:r>
              <w:rPr>
                <w:rFonts w:ascii="inherit" w:hAnsi="inherit"/>
                <w:sz w:val="27"/>
                <w:szCs w:val="27"/>
              </w:rPr>
              <w:t>“Write a story about a young girl who discovers she has the power to control fire, but struggles with the responsibility that comes with it She must navigate the challenges of her new abilities while trying to keep her secret hidden from the world”</w:t>
            </w:r>
          </w:p>
        </w:tc>
      </w:tr>
      <w:tr w:rsidR="00D643E0" w14:paraId="47CB5AD1"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C977FCB" w14:textId="77777777" w:rsidR="00D643E0" w:rsidRDefault="00D643E0">
            <w:pPr>
              <w:rPr>
                <w:rFonts w:ascii="inherit" w:hAnsi="inherit"/>
                <w:sz w:val="27"/>
                <w:szCs w:val="27"/>
              </w:rPr>
            </w:pPr>
            <w:r>
              <w:rPr>
                <w:rFonts w:ascii="inherit" w:hAnsi="inherit"/>
                <w:sz w:val="27"/>
                <w:szCs w:val="27"/>
              </w:rPr>
              <w:t>62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B0E89DB" w14:textId="77777777" w:rsidR="00D643E0" w:rsidRDefault="00D643E0">
            <w:pPr>
              <w:rPr>
                <w:rFonts w:ascii="inherit" w:hAnsi="inherit"/>
                <w:sz w:val="27"/>
                <w:szCs w:val="27"/>
              </w:rPr>
            </w:pPr>
            <w:r>
              <w:rPr>
                <w:rFonts w:ascii="inherit" w:hAnsi="inherit"/>
                <w:sz w:val="27"/>
                <w:szCs w:val="27"/>
              </w:rPr>
              <w:t xml:space="preserve">“Write a story about a group of friends who embark on a dangerous journey to find a legendary treasure hidden deep in the jungle </w:t>
            </w:r>
            <w:r>
              <w:rPr>
                <w:rFonts w:ascii="inherit" w:hAnsi="inherit"/>
                <w:sz w:val="27"/>
                <w:szCs w:val="27"/>
              </w:rPr>
              <w:lastRenderedPageBreak/>
              <w:t>Along the way, they must face treacherous obstacles, deadly creatures, and their own personal demons”</w:t>
            </w:r>
          </w:p>
        </w:tc>
      </w:tr>
      <w:tr w:rsidR="00D643E0" w14:paraId="632DE332"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F67EFF9" w14:textId="77777777" w:rsidR="00D643E0" w:rsidRDefault="00D643E0">
            <w:pPr>
              <w:rPr>
                <w:rFonts w:ascii="inherit" w:hAnsi="inherit"/>
                <w:sz w:val="27"/>
                <w:szCs w:val="27"/>
              </w:rPr>
            </w:pPr>
            <w:r>
              <w:rPr>
                <w:rFonts w:ascii="inherit" w:hAnsi="inherit"/>
                <w:sz w:val="27"/>
                <w:szCs w:val="27"/>
              </w:rPr>
              <w:lastRenderedPageBreak/>
              <w:t>63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16DFA73" w14:textId="77777777" w:rsidR="00D643E0" w:rsidRDefault="00D643E0">
            <w:pPr>
              <w:rPr>
                <w:rFonts w:ascii="inherit" w:hAnsi="inherit"/>
                <w:sz w:val="27"/>
                <w:szCs w:val="27"/>
              </w:rPr>
            </w:pPr>
            <w:r>
              <w:rPr>
                <w:rFonts w:ascii="inherit" w:hAnsi="inherit"/>
                <w:sz w:val="27"/>
                <w:szCs w:val="27"/>
              </w:rPr>
              <w:t>“Write a story about a man who wakes up one day to find that he is the last person on earth He must navigate the challenges of survival in a post-apocalyptic world while dealing with the isolation and loneliness of being the only human left”</w:t>
            </w:r>
          </w:p>
        </w:tc>
      </w:tr>
      <w:tr w:rsidR="00D643E0" w14:paraId="2FA9B5E0"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271D1B3" w14:textId="77777777" w:rsidR="00D643E0" w:rsidRDefault="00D643E0">
            <w:pPr>
              <w:rPr>
                <w:rFonts w:ascii="inherit" w:hAnsi="inherit"/>
                <w:sz w:val="27"/>
                <w:szCs w:val="27"/>
              </w:rPr>
            </w:pPr>
            <w:r>
              <w:rPr>
                <w:rFonts w:ascii="inherit" w:hAnsi="inherit"/>
                <w:sz w:val="27"/>
                <w:szCs w:val="27"/>
              </w:rPr>
              <w:t>64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386A662" w14:textId="77777777" w:rsidR="00D643E0" w:rsidRDefault="00D643E0">
            <w:pPr>
              <w:rPr>
                <w:rFonts w:ascii="inherit" w:hAnsi="inherit"/>
                <w:sz w:val="27"/>
                <w:szCs w:val="27"/>
              </w:rPr>
            </w:pPr>
            <w:r>
              <w:rPr>
                <w:rFonts w:ascii="inherit" w:hAnsi="inherit"/>
                <w:sz w:val="27"/>
                <w:szCs w:val="27"/>
              </w:rPr>
              <w:t xml:space="preserve">“Write a story about a young detective who is tasked with solving a string of murders in a small town </w:t>
            </w:r>
            <w:proofErr w:type="gramStart"/>
            <w:r>
              <w:rPr>
                <w:rFonts w:ascii="inherit" w:hAnsi="inherit"/>
                <w:sz w:val="27"/>
                <w:szCs w:val="27"/>
              </w:rPr>
              <w:t>As</w:t>
            </w:r>
            <w:proofErr w:type="gramEnd"/>
            <w:r>
              <w:rPr>
                <w:rFonts w:ascii="inherit" w:hAnsi="inherit"/>
                <w:sz w:val="27"/>
                <w:szCs w:val="27"/>
              </w:rPr>
              <w:t xml:space="preserve"> he delves deeper into the case, he uncovers a dark secret that threatens to tear the town apart”</w:t>
            </w:r>
          </w:p>
        </w:tc>
      </w:tr>
      <w:tr w:rsidR="00D643E0" w14:paraId="0D655DF9"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CB315AA" w14:textId="77777777" w:rsidR="00D643E0" w:rsidRDefault="00D643E0">
            <w:pPr>
              <w:rPr>
                <w:rFonts w:ascii="inherit" w:hAnsi="inherit"/>
                <w:sz w:val="27"/>
                <w:szCs w:val="27"/>
              </w:rPr>
            </w:pPr>
            <w:r>
              <w:rPr>
                <w:rFonts w:ascii="inherit" w:hAnsi="inherit"/>
                <w:sz w:val="27"/>
                <w:szCs w:val="27"/>
              </w:rPr>
              <w:t>65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D52D295" w14:textId="77777777" w:rsidR="00D643E0" w:rsidRDefault="00D643E0">
            <w:pPr>
              <w:rPr>
                <w:rFonts w:ascii="inherit" w:hAnsi="inherit"/>
                <w:sz w:val="27"/>
                <w:szCs w:val="27"/>
              </w:rPr>
            </w:pPr>
            <w:r>
              <w:rPr>
                <w:rFonts w:ascii="inherit" w:hAnsi="inherit"/>
                <w:sz w:val="27"/>
                <w:szCs w:val="27"/>
              </w:rPr>
              <w:t xml:space="preserve">“Write a story about a group of astronauts who are stranded on a distant planet after their ship </w:t>
            </w:r>
            <w:proofErr w:type="gramStart"/>
            <w:r>
              <w:rPr>
                <w:rFonts w:ascii="inherit" w:hAnsi="inherit"/>
                <w:sz w:val="27"/>
                <w:szCs w:val="27"/>
              </w:rPr>
              <w:t>crashes</w:t>
            </w:r>
            <w:proofErr w:type="gramEnd"/>
            <w:r>
              <w:rPr>
                <w:rFonts w:ascii="inherit" w:hAnsi="inherit"/>
                <w:sz w:val="27"/>
                <w:szCs w:val="27"/>
              </w:rPr>
              <w:t xml:space="preserve"> They must survive the harsh conditions of the planet while trying to find a way to repair their ship and return home”</w:t>
            </w:r>
          </w:p>
        </w:tc>
      </w:tr>
      <w:tr w:rsidR="00D643E0" w14:paraId="67D99D15"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4D2C3A5" w14:textId="77777777" w:rsidR="00D643E0" w:rsidRDefault="00D643E0">
            <w:pPr>
              <w:rPr>
                <w:rFonts w:ascii="inherit" w:hAnsi="inherit"/>
                <w:sz w:val="27"/>
                <w:szCs w:val="27"/>
              </w:rPr>
            </w:pPr>
            <w:r>
              <w:rPr>
                <w:rFonts w:ascii="inherit" w:hAnsi="inherit"/>
                <w:sz w:val="27"/>
                <w:szCs w:val="27"/>
              </w:rPr>
              <w:t>66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4A84E89" w14:textId="77777777" w:rsidR="00D643E0" w:rsidRDefault="00D643E0">
            <w:pPr>
              <w:rPr>
                <w:rFonts w:ascii="inherit" w:hAnsi="inherit"/>
                <w:sz w:val="27"/>
                <w:szCs w:val="27"/>
              </w:rPr>
            </w:pPr>
            <w:r>
              <w:rPr>
                <w:rFonts w:ascii="inherit" w:hAnsi="inherit"/>
                <w:sz w:val="27"/>
                <w:szCs w:val="27"/>
              </w:rPr>
              <w:t xml:space="preserve">“Write a story about a young girl who is forced to attend a prestigious boarding school for the gifted </w:t>
            </w:r>
            <w:proofErr w:type="gramStart"/>
            <w:r>
              <w:rPr>
                <w:rFonts w:ascii="inherit" w:hAnsi="inherit"/>
                <w:sz w:val="27"/>
                <w:szCs w:val="27"/>
              </w:rPr>
              <w:t>As</w:t>
            </w:r>
            <w:proofErr w:type="gramEnd"/>
            <w:r>
              <w:rPr>
                <w:rFonts w:ascii="inherit" w:hAnsi="inherit"/>
                <w:sz w:val="27"/>
                <w:szCs w:val="27"/>
              </w:rPr>
              <w:t xml:space="preserve"> she navigates the cutthroat world of academia and the school’s elite students, she must also confront her own demons and insecurities”</w:t>
            </w:r>
          </w:p>
        </w:tc>
      </w:tr>
      <w:tr w:rsidR="00D643E0" w14:paraId="0AECC9DF"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26C1B21" w14:textId="77777777" w:rsidR="00D643E0" w:rsidRDefault="00D643E0">
            <w:pPr>
              <w:rPr>
                <w:rFonts w:ascii="inherit" w:hAnsi="inherit"/>
                <w:sz w:val="27"/>
                <w:szCs w:val="27"/>
              </w:rPr>
            </w:pPr>
            <w:r>
              <w:rPr>
                <w:rFonts w:ascii="inherit" w:hAnsi="inherit"/>
                <w:sz w:val="27"/>
                <w:szCs w:val="27"/>
              </w:rPr>
              <w:t>67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8597511" w14:textId="77777777" w:rsidR="00D643E0" w:rsidRDefault="00D643E0">
            <w:pPr>
              <w:rPr>
                <w:rFonts w:ascii="inherit" w:hAnsi="inherit"/>
                <w:sz w:val="27"/>
                <w:szCs w:val="27"/>
              </w:rPr>
            </w:pPr>
            <w:r>
              <w:rPr>
                <w:rFonts w:ascii="inherit" w:hAnsi="inherit"/>
                <w:sz w:val="27"/>
                <w:szCs w:val="27"/>
              </w:rPr>
              <w:t xml:space="preserve">“Write a story about a group of survivors who are stranded on a deserted island after a plane crash </w:t>
            </w:r>
            <w:proofErr w:type="gramStart"/>
            <w:r>
              <w:rPr>
                <w:rFonts w:ascii="inherit" w:hAnsi="inherit"/>
                <w:sz w:val="27"/>
                <w:szCs w:val="27"/>
              </w:rPr>
              <w:t>As</w:t>
            </w:r>
            <w:proofErr w:type="gramEnd"/>
            <w:r>
              <w:rPr>
                <w:rFonts w:ascii="inherit" w:hAnsi="inherit"/>
                <w:sz w:val="27"/>
                <w:szCs w:val="27"/>
              </w:rPr>
              <w:t xml:space="preserve"> they struggle to survive and find a way back to civilization, they must also </w:t>
            </w:r>
            <w:r>
              <w:rPr>
                <w:rFonts w:ascii="inherit" w:hAnsi="inherit"/>
                <w:sz w:val="27"/>
                <w:szCs w:val="27"/>
              </w:rPr>
              <w:lastRenderedPageBreak/>
              <w:t>confront their own personal demons and the dark secrets they’ve been hiding”</w:t>
            </w:r>
          </w:p>
        </w:tc>
      </w:tr>
      <w:tr w:rsidR="00D643E0" w14:paraId="369EFFCE"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909286F" w14:textId="77777777" w:rsidR="00D643E0" w:rsidRDefault="00D643E0">
            <w:pPr>
              <w:rPr>
                <w:rFonts w:ascii="inherit" w:hAnsi="inherit"/>
                <w:sz w:val="27"/>
                <w:szCs w:val="27"/>
              </w:rPr>
            </w:pPr>
            <w:r>
              <w:rPr>
                <w:rFonts w:ascii="inherit" w:hAnsi="inherit"/>
                <w:sz w:val="27"/>
                <w:szCs w:val="27"/>
              </w:rPr>
              <w:lastRenderedPageBreak/>
              <w:t>68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F60FB8C" w14:textId="77777777" w:rsidR="00D643E0" w:rsidRDefault="00D643E0">
            <w:pPr>
              <w:rPr>
                <w:rFonts w:ascii="inherit" w:hAnsi="inherit"/>
                <w:sz w:val="27"/>
                <w:szCs w:val="27"/>
              </w:rPr>
            </w:pPr>
            <w:r>
              <w:rPr>
                <w:rFonts w:ascii="inherit" w:hAnsi="inherit"/>
                <w:sz w:val="27"/>
                <w:szCs w:val="27"/>
              </w:rPr>
              <w:t xml:space="preserve">“Write a story about a young boy who discovers he has the power to control the elements </w:t>
            </w:r>
            <w:proofErr w:type="gramStart"/>
            <w:r>
              <w:rPr>
                <w:rFonts w:ascii="inherit" w:hAnsi="inherit"/>
                <w:sz w:val="27"/>
                <w:szCs w:val="27"/>
              </w:rPr>
              <w:t>As</w:t>
            </w:r>
            <w:proofErr w:type="gramEnd"/>
            <w:r>
              <w:rPr>
                <w:rFonts w:ascii="inherit" w:hAnsi="inherit"/>
                <w:sz w:val="27"/>
                <w:szCs w:val="27"/>
              </w:rPr>
              <w:t xml:space="preserve"> he learns to harness his powers, he must also navigate the challenges of growing up and dealing with the pressure of being a superhero”</w:t>
            </w:r>
          </w:p>
        </w:tc>
      </w:tr>
      <w:tr w:rsidR="00D643E0" w14:paraId="6734DB8D"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CC8426D" w14:textId="77777777" w:rsidR="00D643E0" w:rsidRDefault="00D643E0">
            <w:pPr>
              <w:rPr>
                <w:rFonts w:ascii="inherit" w:hAnsi="inherit"/>
                <w:sz w:val="27"/>
                <w:szCs w:val="27"/>
              </w:rPr>
            </w:pPr>
            <w:r>
              <w:rPr>
                <w:rFonts w:ascii="inherit" w:hAnsi="inherit"/>
                <w:sz w:val="27"/>
                <w:szCs w:val="27"/>
              </w:rPr>
              <w:t>69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9A91919" w14:textId="77777777" w:rsidR="00D643E0" w:rsidRDefault="00D643E0">
            <w:pPr>
              <w:rPr>
                <w:rFonts w:ascii="inherit" w:hAnsi="inherit"/>
                <w:sz w:val="27"/>
                <w:szCs w:val="27"/>
              </w:rPr>
            </w:pPr>
            <w:r>
              <w:rPr>
                <w:rFonts w:ascii="inherit" w:hAnsi="inherit"/>
                <w:sz w:val="27"/>
                <w:szCs w:val="27"/>
              </w:rPr>
              <w:t xml:space="preserve">“Write a story about a group of </w:t>
            </w:r>
            <w:proofErr w:type="spellStart"/>
            <w:r>
              <w:rPr>
                <w:rFonts w:ascii="inherit" w:hAnsi="inherit"/>
                <w:sz w:val="27"/>
                <w:szCs w:val="27"/>
              </w:rPr>
              <w:t>travelers</w:t>
            </w:r>
            <w:proofErr w:type="spellEnd"/>
            <w:r>
              <w:rPr>
                <w:rFonts w:ascii="inherit" w:hAnsi="inherit"/>
                <w:sz w:val="27"/>
                <w:szCs w:val="27"/>
              </w:rPr>
              <w:t xml:space="preserve"> who stumble upon a mysterious and ancient city hidden deep in the jungle </w:t>
            </w:r>
            <w:proofErr w:type="gramStart"/>
            <w:r>
              <w:rPr>
                <w:rFonts w:ascii="inherit" w:hAnsi="inherit"/>
                <w:sz w:val="27"/>
                <w:szCs w:val="27"/>
              </w:rPr>
              <w:t>As</w:t>
            </w:r>
            <w:proofErr w:type="gramEnd"/>
            <w:r>
              <w:rPr>
                <w:rFonts w:ascii="inherit" w:hAnsi="inherit"/>
                <w:sz w:val="27"/>
                <w:szCs w:val="27"/>
              </w:rPr>
              <w:t xml:space="preserve"> they explore the city, they uncover secrets and secrets that threaten to change their lives forever”</w:t>
            </w:r>
          </w:p>
        </w:tc>
      </w:tr>
      <w:tr w:rsidR="00D643E0" w14:paraId="4423CCD8"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1D799A5" w14:textId="77777777" w:rsidR="00D643E0" w:rsidRDefault="00D643E0">
            <w:pPr>
              <w:rPr>
                <w:rFonts w:ascii="inherit" w:hAnsi="inherit"/>
                <w:sz w:val="27"/>
                <w:szCs w:val="27"/>
              </w:rPr>
            </w:pPr>
            <w:r>
              <w:rPr>
                <w:rFonts w:ascii="inherit" w:hAnsi="inherit"/>
                <w:sz w:val="27"/>
                <w:szCs w:val="27"/>
              </w:rPr>
              <w:t>70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72E3E95" w14:textId="77777777" w:rsidR="00D643E0" w:rsidRDefault="00D643E0">
            <w:pPr>
              <w:rPr>
                <w:rFonts w:ascii="inherit" w:hAnsi="inherit"/>
                <w:sz w:val="27"/>
                <w:szCs w:val="27"/>
              </w:rPr>
            </w:pPr>
            <w:r>
              <w:rPr>
                <w:rFonts w:ascii="inherit" w:hAnsi="inherit"/>
                <w:sz w:val="27"/>
                <w:szCs w:val="27"/>
              </w:rPr>
              <w:t xml:space="preserve">“Write a story about a young girl who discovers she has the power to enter people’s dreams and manipulate them </w:t>
            </w:r>
            <w:proofErr w:type="gramStart"/>
            <w:r>
              <w:rPr>
                <w:rFonts w:ascii="inherit" w:hAnsi="inherit"/>
                <w:sz w:val="27"/>
                <w:szCs w:val="27"/>
              </w:rPr>
              <w:t>As</w:t>
            </w:r>
            <w:proofErr w:type="gramEnd"/>
            <w:r>
              <w:rPr>
                <w:rFonts w:ascii="inherit" w:hAnsi="inherit"/>
                <w:sz w:val="27"/>
                <w:szCs w:val="27"/>
              </w:rPr>
              <w:t xml:space="preserve"> she learns to control her powers, she must also navigate the challenges of growing up and dealing with the pressure of being a superhero”</w:t>
            </w:r>
          </w:p>
        </w:tc>
      </w:tr>
      <w:tr w:rsidR="00D643E0" w14:paraId="3A1FECA7"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C7657E8" w14:textId="77777777" w:rsidR="00D643E0" w:rsidRDefault="00D643E0">
            <w:pPr>
              <w:rPr>
                <w:rFonts w:ascii="inherit" w:hAnsi="inherit"/>
                <w:sz w:val="27"/>
                <w:szCs w:val="27"/>
              </w:rPr>
            </w:pPr>
            <w:r>
              <w:rPr>
                <w:rFonts w:ascii="inherit" w:hAnsi="inherit"/>
                <w:sz w:val="27"/>
                <w:szCs w:val="27"/>
              </w:rPr>
              <w:t>71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317262A" w14:textId="77777777" w:rsidR="00D643E0" w:rsidRDefault="00D643E0">
            <w:pPr>
              <w:rPr>
                <w:rFonts w:ascii="inherit" w:hAnsi="inherit"/>
                <w:sz w:val="27"/>
                <w:szCs w:val="27"/>
              </w:rPr>
            </w:pPr>
            <w:r>
              <w:rPr>
                <w:rFonts w:ascii="inherit" w:hAnsi="inherit"/>
                <w:sz w:val="27"/>
                <w:szCs w:val="27"/>
              </w:rPr>
              <w:t>“Write a story about a group of explorers who venture into a mysterious and dangerous cave system in search of a legendary artifact Along the way, they must confront their own fears and insecurities as they battle the cave’s deadly inhabitants”</w:t>
            </w:r>
          </w:p>
        </w:tc>
      </w:tr>
      <w:tr w:rsidR="00D643E0" w14:paraId="5CB091B9"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5C6A2DF" w14:textId="77777777" w:rsidR="00D643E0" w:rsidRDefault="00D643E0">
            <w:pPr>
              <w:rPr>
                <w:rFonts w:ascii="inherit" w:hAnsi="inherit"/>
                <w:sz w:val="27"/>
                <w:szCs w:val="27"/>
              </w:rPr>
            </w:pPr>
            <w:r>
              <w:rPr>
                <w:rFonts w:ascii="inherit" w:hAnsi="inherit"/>
                <w:sz w:val="27"/>
                <w:szCs w:val="27"/>
              </w:rPr>
              <w:t>72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0634DE7" w14:textId="77777777" w:rsidR="00D643E0" w:rsidRDefault="00D643E0">
            <w:pPr>
              <w:rPr>
                <w:rFonts w:ascii="inherit" w:hAnsi="inherit"/>
                <w:sz w:val="27"/>
                <w:szCs w:val="27"/>
              </w:rPr>
            </w:pPr>
            <w:r>
              <w:rPr>
                <w:rFonts w:ascii="inherit" w:hAnsi="inherit"/>
                <w:sz w:val="27"/>
                <w:szCs w:val="27"/>
              </w:rPr>
              <w:t xml:space="preserve">“Write a story about a young boy who discovers he has the power to control time </w:t>
            </w:r>
            <w:proofErr w:type="gramStart"/>
            <w:r>
              <w:rPr>
                <w:rFonts w:ascii="inherit" w:hAnsi="inherit"/>
                <w:sz w:val="27"/>
                <w:szCs w:val="27"/>
              </w:rPr>
              <w:t>As</w:t>
            </w:r>
            <w:proofErr w:type="gramEnd"/>
            <w:r>
              <w:rPr>
                <w:rFonts w:ascii="inherit" w:hAnsi="inherit"/>
                <w:sz w:val="27"/>
                <w:szCs w:val="27"/>
              </w:rPr>
              <w:t xml:space="preserve"> he learns to harness his powers, he must also navigate the challenges of growing up and dealing with the pressure of being a superhero”</w:t>
            </w:r>
          </w:p>
        </w:tc>
      </w:tr>
      <w:tr w:rsidR="00D643E0" w14:paraId="30C6D8AF"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CD35B3E" w14:textId="77777777" w:rsidR="00D643E0" w:rsidRDefault="00D643E0">
            <w:pPr>
              <w:rPr>
                <w:rFonts w:ascii="inherit" w:hAnsi="inherit"/>
                <w:sz w:val="27"/>
                <w:szCs w:val="27"/>
              </w:rPr>
            </w:pPr>
            <w:r>
              <w:rPr>
                <w:rFonts w:ascii="inherit" w:hAnsi="inherit"/>
                <w:sz w:val="27"/>
                <w:szCs w:val="27"/>
              </w:rPr>
              <w:lastRenderedPageBreak/>
              <w:t>73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3604F16" w14:textId="77777777" w:rsidR="00D643E0" w:rsidRDefault="00D643E0">
            <w:pPr>
              <w:rPr>
                <w:rFonts w:ascii="inherit" w:hAnsi="inherit"/>
                <w:sz w:val="27"/>
                <w:szCs w:val="27"/>
              </w:rPr>
            </w:pPr>
            <w:r>
              <w:rPr>
                <w:rFonts w:ascii="inherit" w:hAnsi="inherit"/>
                <w:sz w:val="27"/>
                <w:szCs w:val="27"/>
              </w:rPr>
              <w:t xml:space="preserve">“Write a story about a group of survivors who are stranded in the wilderness after a plane crash </w:t>
            </w:r>
            <w:proofErr w:type="gramStart"/>
            <w:r>
              <w:rPr>
                <w:rFonts w:ascii="inherit" w:hAnsi="inherit"/>
                <w:sz w:val="27"/>
                <w:szCs w:val="27"/>
              </w:rPr>
              <w:t>As</w:t>
            </w:r>
            <w:proofErr w:type="gramEnd"/>
            <w:r>
              <w:rPr>
                <w:rFonts w:ascii="inherit" w:hAnsi="inherit"/>
                <w:sz w:val="27"/>
                <w:szCs w:val="27"/>
              </w:rPr>
              <w:t xml:space="preserve"> they struggle to survive and find a way back to civilization, they must also confront their own personal demons and the dark secrets they’ve been hiding”</w:t>
            </w:r>
          </w:p>
        </w:tc>
      </w:tr>
      <w:tr w:rsidR="00D643E0" w14:paraId="506C3F5B"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773754F" w14:textId="77777777" w:rsidR="00D643E0" w:rsidRDefault="00D643E0">
            <w:pPr>
              <w:rPr>
                <w:rFonts w:ascii="inherit" w:hAnsi="inherit"/>
                <w:sz w:val="27"/>
                <w:szCs w:val="27"/>
              </w:rPr>
            </w:pPr>
            <w:r>
              <w:rPr>
                <w:rFonts w:ascii="inherit" w:hAnsi="inherit"/>
                <w:sz w:val="27"/>
                <w:szCs w:val="27"/>
              </w:rPr>
              <w:t>74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3683956" w14:textId="77777777" w:rsidR="00D643E0" w:rsidRDefault="00D643E0">
            <w:pPr>
              <w:rPr>
                <w:rFonts w:ascii="inherit" w:hAnsi="inherit"/>
                <w:sz w:val="27"/>
                <w:szCs w:val="27"/>
              </w:rPr>
            </w:pPr>
            <w:r>
              <w:rPr>
                <w:rFonts w:ascii="inherit" w:hAnsi="inherit"/>
                <w:sz w:val="27"/>
                <w:szCs w:val="27"/>
              </w:rPr>
              <w:t xml:space="preserve">“Write a story about a young girl who discovers she has the power to control the wind </w:t>
            </w:r>
            <w:proofErr w:type="gramStart"/>
            <w:r>
              <w:rPr>
                <w:rFonts w:ascii="inherit" w:hAnsi="inherit"/>
                <w:sz w:val="27"/>
                <w:szCs w:val="27"/>
              </w:rPr>
              <w:t>As</w:t>
            </w:r>
            <w:proofErr w:type="gramEnd"/>
            <w:r>
              <w:rPr>
                <w:rFonts w:ascii="inherit" w:hAnsi="inherit"/>
                <w:sz w:val="27"/>
                <w:szCs w:val="27"/>
              </w:rPr>
              <w:t xml:space="preserve"> she learns to harness her powers, she must also navigate the challenges of growing up and dealing with the pressure of being a superhero”</w:t>
            </w:r>
          </w:p>
        </w:tc>
      </w:tr>
      <w:tr w:rsidR="00D643E0" w14:paraId="6BEAC4BC"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3C758DA" w14:textId="77777777" w:rsidR="00D643E0" w:rsidRDefault="00D643E0">
            <w:pPr>
              <w:rPr>
                <w:rFonts w:ascii="inherit" w:hAnsi="inherit"/>
                <w:sz w:val="27"/>
                <w:szCs w:val="27"/>
              </w:rPr>
            </w:pPr>
            <w:r>
              <w:rPr>
                <w:rFonts w:ascii="inherit" w:hAnsi="inherit"/>
                <w:sz w:val="27"/>
                <w:szCs w:val="27"/>
              </w:rPr>
              <w:t>75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1A89861" w14:textId="77777777" w:rsidR="00D643E0" w:rsidRDefault="00D643E0">
            <w:pPr>
              <w:rPr>
                <w:rFonts w:ascii="inherit" w:hAnsi="inherit"/>
                <w:sz w:val="27"/>
                <w:szCs w:val="27"/>
              </w:rPr>
            </w:pPr>
            <w:r>
              <w:rPr>
                <w:rFonts w:ascii="inherit" w:hAnsi="inherit"/>
                <w:sz w:val="27"/>
                <w:szCs w:val="27"/>
              </w:rPr>
              <w:t>“I want you to act as a screenwriter. You will develop an engaging and creative script for either a feature length film, or a Web Series that can captivate its viewers. Start with coming up with interesting characters, the setting of the story, dialogues between the characters etc. Once your character development is complete – create an exciting storyline filled with twists and turns that keeps the viewers in suspense until the end. My first request is “I need to write a romantic drama movie set in Paris.”</w:t>
            </w:r>
          </w:p>
        </w:tc>
      </w:tr>
      <w:tr w:rsidR="00D643E0" w14:paraId="146D5D7E"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88A581C" w14:textId="77777777" w:rsidR="00D643E0" w:rsidRDefault="00D643E0">
            <w:pPr>
              <w:rPr>
                <w:rFonts w:ascii="inherit" w:hAnsi="inherit"/>
                <w:sz w:val="27"/>
                <w:szCs w:val="27"/>
              </w:rPr>
            </w:pPr>
            <w:r>
              <w:rPr>
                <w:rFonts w:ascii="inherit" w:hAnsi="inherit"/>
                <w:sz w:val="27"/>
                <w:szCs w:val="27"/>
              </w:rPr>
              <w:t>76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E62EEBB" w14:textId="77777777" w:rsidR="00D643E0" w:rsidRDefault="00D643E0">
            <w:pPr>
              <w:rPr>
                <w:rFonts w:ascii="inherit" w:hAnsi="inherit"/>
                <w:sz w:val="27"/>
                <w:szCs w:val="27"/>
              </w:rPr>
            </w:pPr>
            <w:r>
              <w:rPr>
                <w:rFonts w:ascii="inherit" w:hAnsi="inherit"/>
                <w:sz w:val="27"/>
                <w:szCs w:val="27"/>
              </w:rPr>
              <w:t xml:space="preserve">“I want you to act as a novelist. You will come up with creative and captivating stories that can engage readers for long periods of time. You may choose any genre such as fantasy, romance, historical fiction and so on – but the aim is to write something that has an outstanding plotline, engaging characters and unexpected climaxes. My first request is “I </w:t>
            </w:r>
            <w:r>
              <w:rPr>
                <w:rFonts w:ascii="inherit" w:hAnsi="inherit"/>
                <w:sz w:val="27"/>
                <w:szCs w:val="27"/>
              </w:rPr>
              <w:lastRenderedPageBreak/>
              <w:t>need to write a science-fiction novel set in the future.””</w:t>
            </w:r>
          </w:p>
        </w:tc>
      </w:tr>
      <w:tr w:rsidR="00D643E0" w14:paraId="7538DD59"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2A87148" w14:textId="77777777" w:rsidR="00D643E0" w:rsidRDefault="00D643E0">
            <w:pPr>
              <w:rPr>
                <w:rFonts w:ascii="inherit" w:hAnsi="inherit"/>
                <w:sz w:val="27"/>
                <w:szCs w:val="27"/>
              </w:rPr>
            </w:pPr>
            <w:r>
              <w:rPr>
                <w:rFonts w:ascii="inherit" w:hAnsi="inherit"/>
                <w:sz w:val="27"/>
                <w:szCs w:val="27"/>
              </w:rPr>
              <w:lastRenderedPageBreak/>
              <w:t>77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30EAE12" w14:textId="77777777" w:rsidR="00D643E0" w:rsidRDefault="00D643E0">
            <w:pPr>
              <w:rPr>
                <w:rFonts w:ascii="inherit" w:hAnsi="inherit"/>
                <w:sz w:val="27"/>
                <w:szCs w:val="27"/>
              </w:rPr>
            </w:pPr>
            <w:r>
              <w:rPr>
                <w:rFonts w:ascii="inherit" w:hAnsi="inherit"/>
                <w:sz w:val="27"/>
                <w:szCs w:val="27"/>
              </w:rPr>
              <w:t>“I want you to act as a storyteller. You will come up with entertaining stories that are engaging, imaginative and captivating for the audience. It can be fairy tales, educational stories or any other type of stories which has the potential to capture people’s attention and imagination. Depending on the target audience, you may choose specific themes or topics for your storytelling session e.g., if it’s children then you can talk about animals; If it’s adults then history-based tales might engage them better etc. My first request is “I need an interesting story on perseverance.”</w:t>
            </w:r>
          </w:p>
        </w:tc>
      </w:tr>
      <w:tr w:rsidR="00D643E0" w14:paraId="5D6E583B"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190A65B" w14:textId="77777777" w:rsidR="00D643E0" w:rsidRDefault="00D643E0">
            <w:pPr>
              <w:rPr>
                <w:rFonts w:ascii="inherit" w:hAnsi="inherit"/>
                <w:sz w:val="27"/>
                <w:szCs w:val="27"/>
              </w:rPr>
            </w:pPr>
            <w:r>
              <w:rPr>
                <w:rFonts w:ascii="inherit" w:hAnsi="inherit"/>
                <w:sz w:val="27"/>
                <w:szCs w:val="27"/>
              </w:rPr>
              <w:t>78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54AB0D3" w14:textId="77777777" w:rsidR="00D643E0" w:rsidRDefault="00D643E0">
            <w:pPr>
              <w:rPr>
                <w:rFonts w:ascii="inherit" w:hAnsi="inherit"/>
                <w:sz w:val="27"/>
                <w:szCs w:val="27"/>
              </w:rPr>
            </w:pPr>
            <w:r>
              <w:rPr>
                <w:rFonts w:ascii="inherit" w:hAnsi="inherit"/>
                <w:sz w:val="27"/>
                <w:szCs w:val="27"/>
              </w:rPr>
              <w:t xml:space="preserve">“[Character Name: Emily, </w:t>
            </w:r>
            <w:proofErr w:type="gramStart"/>
            <w:r>
              <w:rPr>
                <w:rFonts w:ascii="inherit" w:hAnsi="inherit"/>
                <w:sz w:val="27"/>
                <w:szCs w:val="27"/>
              </w:rPr>
              <w:t>Setting</w:t>
            </w:r>
            <w:proofErr w:type="gramEnd"/>
            <w:r>
              <w:rPr>
                <w:rFonts w:ascii="inherit" w:hAnsi="inherit"/>
                <w:sz w:val="27"/>
                <w:szCs w:val="27"/>
              </w:rPr>
              <w:t>: Medieval Castle, Theme: Adventure] Write a story about Emily, a brave knight, as she embarks on a dangerous journey to save the kingdom from an evil sorcerer who has taken control of the castle”</w:t>
            </w:r>
          </w:p>
        </w:tc>
      </w:tr>
      <w:tr w:rsidR="00D643E0" w14:paraId="2721BA10"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D3BB782" w14:textId="77777777" w:rsidR="00D643E0" w:rsidRDefault="00D643E0">
            <w:pPr>
              <w:rPr>
                <w:rFonts w:ascii="inherit" w:hAnsi="inherit"/>
                <w:sz w:val="27"/>
                <w:szCs w:val="27"/>
              </w:rPr>
            </w:pPr>
            <w:r>
              <w:rPr>
                <w:rFonts w:ascii="inherit" w:hAnsi="inherit"/>
                <w:sz w:val="27"/>
                <w:szCs w:val="27"/>
              </w:rPr>
              <w:t>79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6FBDB88" w14:textId="77777777" w:rsidR="00D643E0" w:rsidRDefault="00D643E0">
            <w:pPr>
              <w:rPr>
                <w:rFonts w:ascii="inherit" w:hAnsi="inherit"/>
                <w:sz w:val="27"/>
                <w:szCs w:val="27"/>
              </w:rPr>
            </w:pPr>
            <w:r>
              <w:rPr>
                <w:rFonts w:ascii="inherit" w:hAnsi="inherit"/>
                <w:sz w:val="27"/>
                <w:szCs w:val="27"/>
              </w:rPr>
              <w:t xml:space="preserve">“[Character Name: Jack, </w:t>
            </w:r>
            <w:proofErr w:type="gramStart"/>
            <w:r>
              <w:rPr>
                <w:rFonts w:ascii="inherit" w:hAnsi="inherit"/>
                <w:sz w:val="27"/>
                <w:szCs w:val="27"/>
              </w:rPr>
              <w:t>Setting</w:t>
            </w:r>
            <w:proofErr w:type="gramEnd"/>
            <w:r>
              <w:rPr>
                <w:rFonts w:ascii="inherit" w:hAnsi="inherit"/>
                <w:sz w:val="27"/>
                <w:szCs w:val="27"/>
              </w:rPr>
              <w:t>: Post-Apocalyptic World, Theme: Survival] Write a story about Jack, a lone survivor in a post-apocalyptic world, as he struggles to find food and shelter while trying to avoid the dangers of the new world”</w:t>
            </w:r>
          </w:p>
        </w:tc>
      </w:tr>
      <w:tr w:rsidR="00D643E0" w14:paraId="5D60BB08"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3EBC07E" w14:textId="77777777" w:rsidR="00D643E0" w:rsidRDefault="00D643E0">
            <w:pPr>
              <w:rPr>
                <w:rFonts w:ascii="inherit" w:hAnsi="inherit"/>
                <w:sz w:val="27"/>
                <w:szCs w:val="27"/>
              </w:rPr>
            </w:pPr>
            <w:r>
              <w:rPr>
                <w:rFonts w:ascii="inherit" w:hAnsi="inherit"/>
                <w:sz w:val="27"/>
                <w:szCs w:val="27"/>
              </w:rPr>
              <w:t>80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64482F5" w14:textId="77777777" w:rsidR="00D643E0" w:rsidRDefault="00D643E0">
            <w:pPr>
              <w:rPr>
                <w:rFonts w:ascii="inherit" w:hAnsi="inherit"/>
                <w:sz w:val="27"/>
                <w:szCs w:val="27"/>
              </w:rPr>
            </w:pPr>
            <w:r>
              <w:rPr>
                <w:rFonts w:ascii="inherit" w:hAnsi="inherit"/>
                <w:sz w:val="27"/>
                <w:szCs w:val="27"/>
              </w:rPr>
              <w:t xml:space="preserve">“[Character Name: Sarah, </w:t>
            </w:r>
            <w:proofErr w:type="gramStart"/>
            <w:r>
              <w:rPr>
                <w:rFonts w:ascii="inherit" w:hAnsi="inherit"/>
                <w:sz w:val="27"/>
                <w:szCs w:val="27"/>
              </w:rPr>
              <w:t>Setting</w:t>
            </w:r>
            <w:proofErr w:type="gramEnd"/>
            <w:r>
              <w:rPr>
                <w:rFonts w:ascii="inherit" w:hAnsi="inherit"/>
                <w:sz w:val="27"/>
                <w:szCs w:val="27"/>
              </w:rPr>
              <w:t>: Space Station, Theme: Mystery] Write a story about Sarah, an astronaut on a space station, as she uncovers a mysterious conspiracy that threatens the lives of everyone on board”</w:t>
            </w:r>
          </w:p>
        </w:tc>
      </w:tr>
      <w:tr w:rsidR="00D643E0" w14:paraId="5FABD709"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2F40D6D" w14:textId="77777777" w:rsidR="00D643E0" w:rsidRDefault="00D643E0">
            <w:pPr>
              <w:rPr>
                <w:rFonts w:ascii="inherit" w:hAnsi="inherit"/>
                <w:sz w:val="27"/>
                <w:szCs w:val="27"/>
              </w:rPr>
            </w:pPr>
            <w:r>
              <w:rPr>
                <w:rFonts w:ascii="inherit" w:hAnsi="inherit"/>
                <w:sz w:val="27"/>
                <w:szCs w:val="27"/>
              </w:rPr>
              <w:lastRenderedPageBreak/>
              <w:t>81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7B4018A" w14:textId="77777777" w:rsidR="00D643E0" w:rsidRDefault="00D643E0">
            <w:pPr>
              <w:rPr>
                <w:rFonts w:ascii="inherit" w:hAnsi="inherit"/>
                <w:sz w:val="27"/>
                <w:szCs w:val="27"/>
              </w:rPr>
            </w:pPr>
            <w:r>
              <w:rPr>
                <w:rFonts w:ascii="inherit" w:hAnsi="inherit"/>
                <w:sz w:val="27"/>
                <w:szCs w:val="27"/>
              </w:rPr>
              <w:t xml:space="preserve">“[Character Name: Michael, </w:t>
            </w:r>
            <w:proofErr w:type="gramStart"/>
            <w:r>
              <w:rPr>
                <w:rFonts w:ascii="inherit" w:hAnsi="inherit"/>
                <w:sz w:val="27"/>
                <w:szCs w:val="27"/>
              </w:rPr>
              <w:t>Setting</w:t>
            </w:r>
            <w:proofErr w:type="gramEnd"/>
            <w:r>
              <w:rPr>
                <w:rFonts w:ascii="inherit" w:hAnsi="inherit"/>
                <w:sz w:val="27"/>
                <w:szCs w:val="27"/>
              </w:rPr>
              <w:t>: High School, Theme: Romance] Write a story about Michael, a high school student, as he navigates the ups and downs of teenage love and relationships”</w:t>
            </w:r>
          </w:p>
        </w:tc>
      </w:tr>
      <w:tr w:rsidR="00D643E0" w14:paraId="7F33F6BF"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E654E2F" w14:textId="77777777" w:rsidR="00D643E0" w:rsidRDefault="00D643E0">
            <w:pPr>
              <w:rPr>
                <w:rFonts w:ascii="inherit" w:hAnsi="inherit"/>
                <w:sz w:val="27"/>
                <w:szCs w:val="27"/>
              </w:rPr>
            </w:pPr>
            <w:r>
              <w:rPr>
                <w:rFonts w:ascii="inherit" w:hAnsi="inherit"/>
                <w:sz w:val="27"/>
                <w:szCs w:val="27"/>
              </w:rPr>
              <w:t>82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F7539B6" w14:textId="77777777" w:rsidR="00D643E0" w:rsidRDefault="00D643E0">
            <w:pPr>
              <w:rPr>
                <w:rFonts w:ascii="inherit" w:hAnsi="inherit"/>
                <w:sz w:val="27"/>
                <w:szCs w:val="27"/>
              </w:rPr>
            </w:pPr>
            <w:r>
              <w:rPr>
                <w:rFonts w:ascii="inherit" w:hAnsi="inherit"/>
                <w:sz w:val="27"/>
                <w:szCs w:val="27"/>
              </w:rPr>
              <w:t>“Pretend you are writing a story set in a post-apocalyptic world. Describe the setting, as well as the characters, their motivations and the obstacles they face. Make sure to include elements of tension and suspense as the story progresses”</w:t>
            </w:r>
          </w:p>
        </w:tc>
      </w:tr>
      <w:tr w:rsidR="00D643E0" w14:paraId="7E7FCB7B"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78DF281" w14:textId="77777777" w:rsidR="00D643E0" w:rsidRDefault="00D643E0">
            <w:pPr>
              <w:rPr>
                <w:rFonts w:ascii="inherit" w:hAnsi="inherit"/>
                <w:sz w:val="27"/>
                <w:szCs w:val="27"/>
              </w:rPr>
            </w:pPr>
            <w:r>
              <w:rPr>
                <w:rFonts w:ascii="inherit" w:hAnsi="inherit"/>
                <w:sz w:val="27"/>
                <w:szCs w:val="27"/>
              </w:rPr>
              <w:t>83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B9CEEBD" w14:textId="77777777" w:rsidR="00D643E0" w:rsidRDefault="00D643E0">
            <w:pPr>
              <w:rPr>
                <w:rFonts w:ascii="inherit" w:hAnsi="inherit"/>
                <w:sz w:val="27"/>
                <w:szCs w:val="27"/>
              </w:rPr>
            </w:pPr>
            <w:r>
              <w:rPr>
                <w:rFonts w:ascii="inherit" w:hAnsi="inherit"/>
                <w:sz w:val="27"/>
                <w:szCs w:val="27"/>
              </w:rPr>
              <w:t>“Write a story about a character who has been chosen to save the world from a mysterious force of evil. Describe the character’s journey, the obstacles they face and the decisions they have to make. Make sure to include elements of courage and resilience as the story progresses”</w:t>
            </w:r>
          </w:p>
        </w:tc>
      </w:tr>
      <w:tr w:rsidR="00D643E0" w14:paraId="5DBE7AAA"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7AE3396" w14:textId="77777777" w:rsidR="00D643E0" w:rsidRDefault="00D643E0">
            <w:pPr>
              <w:rPr>
                <w:rFonts w:ascii="inherit" w:hAnsi="inherit"/>
                <w:sz w:val="27"/>
                <w:szCs w:val="27"/>
              </w:rPr>
            </w:pPr>
            <w:r>
              <w:rPr>
                <w:rFonts w:ascii="inherit" w:hAnsi="inherit"/>
                <w:sz w:val="27"/>
                <w:szCs w:val="27"/>
              </w:rPr>
              <w:t>84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0FDA562" w14:textId="77777777" w:rsidR="00D643E0" w:rsidRDefault="00D643E0">
            <w:pPr>
              <w:rPr>
                <w:rFonts w:ascii="inherit" w:hAnsi="inherit"/>
                <w:sz w:val="27"/>
                <w:szCs w:val="27"/>
              </w:rPr>
            </w:pPr>
            <w:r>
              <w:rPr>
                <w:rFonts w:ascii="inherit" w:hAnsi="inherit"/>
                <w:sz w:val="27"/>
                <w:szCs w:val="27"/>
              </w:rPr>
              <w:t>“Create a story about a family trying to survive in a world where technology is no longer available. Describe the family’s struggles and the decisions they make in order to survive. Make sure to include elements of hope and redemption as the story progresses”</w:t>
            </w:r>
          </w:p>
        </w:tc>
      </w:tr>
    </w:tbl>
    <w:p w14:paraId="6F74B255" w14:textId="77777777" w:rsidR="00D643E0" w:rsidRDefault="00D643E0" w:rsidP="00D643E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 xml:space="preserve">ChatGPT Prompts </w:t>
      </w:r>
      <w:proofErr w:type="gramStart"/>
      <w:r>
        <w:rPr>
          <w:rFonts w:ascii="var(--h3-family)" w:hAnsi="var(--h3-family)"/>
          <w:color w:val="141414"/>
        </w:rPr>
        <w:t>To</w:t>
      </w:r>
      <w:proofErr w:type="gramEnd"/>
      <w:r>
        <w:rPr>
          <w:rFonts w:ascii="var(--h3-family)" w:hAnsi="var(--h3-family)"/>
          <w:color w:val="141414"/>
        </w:rPr>
        <w:t xml:space="preserve"> Write For Social Media</w:t>
      </w:r>
    </w:p>
    <w:p w14:paraId="6AEA5A44" w14:textId="3E291FA0" w:rsidR="00D643E0" w:rsidRDefault="00D643E0" w:rsidP="00D643E0">
      <w:pPr>
        <w:shd w:val="clear" w:color="auto" w:fill="FFFFFF"/>
        <w:textAlignment w:val="baseline"/>
        <w:rPr>
          <w:rFonts w:ascii="Arial" w:hAnsi="Arial" w:cs="Arial"/>
          <w:color w:val="141414"/>
          <w:sz w:val="27"/>
          <w:szCs w:val="27"/>
        </w:rPr>
      </w:pPr>
      <w:r>
        <w:rPr>
          <w:rFonts w:ascii="Arial" w:hAnsi="Arial" w:cs="Arial"/>
          <w:noProof/>
          <w:color w:val="141414"/>
          <w:sz w:val="27"/>
          <w:szCs w:val="27"/>
        </w:rPr>
        <w:lastRenderedPageBreak/>
        <w:drawing>
          <wp:inline distT="0" distB="0" distL="0" distR="0" wp14:anchorId="3A966128" wp14:editId="4AD3E5F1">
            <wp:extent cx="5731510" cy="5731510"/>
            <wp:effectExtent l="0" t="0" r="2540" b="2540"/>
            <wp:docPr id="2132017701" name="Picture 38" descr="chat gpt prompts for wr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hat gpt prompts for writi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tbl>
      <w:tblPr>
        <w:tblW w:w="6196" w:type="dxa"/>
        <w:tblCellMar>
          <w:left w:w="0" w:type="dxa"/>
          <w:right w:w="0" w:type="dxa"/>
        </w:tblCellMar>
        <w:tblLook w:val="04A0" w:firstRow="1" w:lastRow="0" w:firstColumn="1" w:lastColumn="0" w:noHBand="0" w:noVBand="1"/>
      </w:tblPr>
      <w:tblGrid>
        <w:gridCol w:w="699"/>
        <w:gridCol w:w="5497"/>
      </w:tblGrid>
      <w:tr w:rsidR="00D643E0" w14:paraId="4BA1F435" w14:textId="77777777" w:rsidTr="00D643E0">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B95D86B" w14:textId="77777777" w:rsidR="00D643E0" w:rsidRDefault="00D643E0">
            <w:pPr>
              <w:jc w:val="center"/>
              <w:rPr>
                <w:rFonts w:ascii="inherit" w:hAnsi="inherit" w:cs="Times New Roman"/>
                <w:b/>
                <w:bCs/>
                <w:sz w:val="23"/>
                <w:szCs w:val="23"/>
              </w:rPr>
            </w:pPr>
            <w:proofErr w:type="spellStart"/>
            <w:proofErr w:type="gramStart"/>
            <w:r>
              <w:rPr>
                <w:rFonts w:ascii="inherit" w:hAnsi="inherit"/>
                <w:b/>
                <w:bCs/>
                <w:sz w:val="23"/>
                <w:szCs w:val="23"/>
              </w:rPr>
              <w:t>S.No</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E9C4221" w14:textId="77777777" w:rsidR="00D643E0" w:rsidRDefault="00D643E0">
            <w:pPr>
              <w:jc w:val="center"/>
              <w:rPr>
                <w:rFonts w:ascii="inherit" w:hAnsi="inherit"/>
                <w:b/>
                <w:bCs/>
                <w:sz w:val="23"/>
                <w:szCs w:val="23"/>
              </w:rPr>
            </w:pPr>
            <w:r>
              <w:rPr>
                <w:rFonts w:ascii="inherit" w:hAnsi="inherit"/>
                <w:b/>
                <w:bCs/>
                <w:sz w:val="23"/>
                <w:szCs w:val="23"/>
              </w:rPr>
              <w:t xml:space="preserve">Chat GPT Prompts </w:t>
            </w:r>
            <w:proofErr w:type="gramStart"/>
            <w:r>
              <w:rPr>
                <w:rFonts w:ascii="inherit" w:hAnsi="inherit"/>
                <w:b/>
                <w:bCs/>
                <w:sz w:val="23"/>
                <w:szCs w:val="23"/>
              </w:rPr>
              <w:t>To</w:t>
            </w:r>
            <w:proofErr w:type="gramEnd"/>
            <w:r>
              <w:rPr>
                <w:rFonts w:ascii="inherit" w:hAnsi="inherit"/>
                <w:b/>
                <w:bCs/>
                <w:sz w:val="23"/>
                <w:szCs w:val="23"/>
              </w:rPr>
              <w:t xml:space="preserve"> Write For Social Media</w:t>
            </w:r>
          </w:p>
        </w:tc>
      </w:tr>
      <w:tr w:rsidR="00D643E0" w14:paraId="06B27A0A"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F2277C9" w14:textId="77777777" w:rsidR="00D643E0" w:rsidRDefault="00D643E0">
            <w:pPr>
              <w:rPr>
                <w:rFonts w:ascii="inherit" w:hAnsi="inherit"/>
                <w:sz w:val="27"/>
                <w:szCs w:val="27"/>
              </w:rPr>
            </w:pPr>
            <w:r>
              <w:rPr>
                <w:rFonts w:ascii="inherit" w:hAnsi="inherit"/>
                <w:sz w:val="27"/>
                <w:szCs w:val="27"/>
              </w:rPr>
              <w:t>85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85A2E64" w14:textId="77777777" w:rsidR="00D643E0" w:rsidRDefault="00D643E0">
            <w:pPr>
              <w:rPr>
                <w:rFonts w:ascii="inherit" w:hAnsi="inherit"/>
                <w:sz w:val="27"/>
                <w:szCs w:val="27"/>
              </w:rPr>
            </w:pPr>
            <w:r>
              <w:rPr>
                <w:rFonts w:ascii="inherit" w:hAnsi="inherit"/>
                <w:sz w:val="27"/>
                <w:szCs w:val="27"/>
              </w:rPr>
              <w:t>“Write a captivating caption for a photo of a sunset over the ocean, using descriptive language and a call to action for engagement.” Example: “As the sun dips below the horizon, the sky transforms into a canvas of fiery oranges and deep purples. Take a moment to soak in the beauty of nature and let us know your thoughts in the comments. #sunset #ocean #nature”</w:t>
            </w:r>
          </w:p>
        </w:tc>
      </w:tr>
      <w:tr w:rsidR="00D643E0" w14:paraId="6278BF5E"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8007E98" w14:textId="77777777" w:rsidR="00D643E0" w:rsidRDefault="00D643E0">
            <w:pPr>
              <w:rPr>
                <w:rFonts w:ascii="inherit" w:hAnsi="inherit"/>
                <w:sz w:val="27"/>
                <w:szCs w:val="27"/>
              </w:rPr>
            </w:pPr>
            <w:r>
              <w:rPr>
                <w:rFonts w:ascii="inherit" w:hAnsi="inherit"/>
                <w:sz w:val="27"/>
                <w:szCs w:val="27"/>
              </w:rPr>
              <w:lastRenderedPageBreak/>
              <w:t>86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6054019" w14:textId="77777777" w:rsidR="00D643E0" w:rsidRDefault="00D643E0">
            <w:pPr>
              <w:rPr>
                <w:rFonts w:ascii="inherit" w:hAnsi="inherit"/>
                <w:sz w:val="27"/>
                <w:szCs w:val="27"/>
              </w:rPr>
            </w:pPr>
            <w:r>
              <w:rPr>
                <w:rFonts w:ascii="inherit" w:hAnsi="inherit"/>
                <w:sz w:val="27"/>
                <w:szCs w:val="27"/>
              </w:rPr>
              <w:t>“Create a social media post promoting a new product launch, using persuasive language and specific details about the product’s features and benefits.” Example: “Introducing our latest innovation: The Smartwatch 2.0. With advanced fitness tracking, voice control, and long-lasting battery life, this watch is the ultimate accessory for the modern, tech-savvy individual. Order yours today and experience the convenience and efficiency of the Smartwatch 2.0. #smartwatch #innovation #technology”</w:t>
            </w:r>
          </w:p>
        </w:tc>
      </w:tr>
      <w:tr w:rsidR="00D643E0" w14:paraId="21DF0311"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D527381" w14:textId="77777777" w:rsidR="00D643E0" w:rsidRDefault="00D643E0">
            <w:pPr>
              <w:rPr>
                <w:rFonts w:ascii="inherit" w:hAnsi="inherit"/>
                <w:sz w:val="27"/>
                <w:szCs w:val="27"/>
              </w:rPr>
            </w:pPr>
            <w:r>
              <w:rPr>
                <w:rFonts w:ascii="inherit" w:hAnsi="inherit"/>
                <w:sz w:val="27"/>
                <w:szCs w:val="27"/>
              </w:rPr>
              <w:t>87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F260D74" w14:textId="77777777" w:rsidR="00D643E0" w:rsidRDefault="00D643E0">
            <w:pPr>
              <w:rPr>
                <w:rFonts w:ascii="inherit" w:hAnsi="inherit"/>
                <w:sz w:val="27"/>
                <w:szCs w:val="27"/>
              </w:rPr>
            </w:pPr>
            <w:r>
              <w:rPr>
                <w:rFonts w:ascii="inherit" w:hAnsi="inherit"/>
                <w:sz w:val="27"/>
                <w:szCs w:val="27"/>
              </w:rPr>
              <w:t>“Write a heartfelt message to commemorate a special event or anniversary, using emotive language and personal anecdotes.” Example: “Today marks the 10th anniversary of our very first date. Time has flown by but my love for you has only grown stronger. Thank you for being my partner in life and for making every day an adventure. I can’t wait to see what the next 10 years have in store for us. #anniversary #love #partnership”</w:t>
            </w:r>
          </w:p>
        </w:tc>
      </w:tr>
      <w:tr w:rsidR="00D643E0" w14:paraId="381E6C84"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3857A9F" w14:textId="77777777" w:rsidR="00D643E0" w:rsidRDefault="00D643E0">
            <w:pPr>
              <w:rPr>
                <w:rFonts w:ascii="inherit" w:hAnsi="inherit"/>
                <w:sz w:val="27"/>
                <w:szCs w:val="27"/>
              </w:rPr>
            </w:pPr>
            <w:r>
              <w:rPr>
                <w:rFonts w:ascii="inherit" w:hAnsi="inherit"/>
                <w:sz w:val="27"/>
                <w:szCs w:val="27"/>
              </w:rPr>
              <w:t>88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2BDD844" w14:textId="77777777" w:rsidR="00D643E0" w:rsidRDefault="00D643E0">
            <w:pPr>
              <w:rPr>
                <w:rFonts w:ascii="inherit" w:hAnsi="inherit"/>
                <w:sz w:val="27"/>
                <w:szCs w:val="27"/>
              </w:rPr>
            </w:pPr>
            <w:r>
              <w:rPr>
                <w:rFonts w:ascii="inherit" w:hAnsi="inherit"/>
                <w:sz w:val="27"/>
                <w:szCs w:val="27"/>
              </w:rPr>
              <w:t>“Compose a motivational post about overcoming obstacles, using inspiring language and relatable examples.” Example: “We all face obstacles in life, but it’s how we choose to react that defines us. The road may be rough, but remember that every step you take is a step towards your goal. Keep pushing and never give up. You have the strength and determination to make it happen. #motivation #overcomingobstacles #nevergiveup”</w:t>
            </w:r>
          </w:p>
        </w:tc>
      </w:tr>
      <w:tr w:rsidR="00D643E0" w14:paraId="17AF44B5"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235C632" w14:textId="77777777" w:rsidR="00D643E0" w:rsidRDefault="00D643E0">
            <w:pPr>
              <w:rPr>
                <w:rFonts w:ascii="inherit" w:hAnsi="inherit"/>
                <w:sz w:val="27"/>
                <w:szCs w:val="27"/>
              </w:rPr>
            </w:pPr>
            <w:r>
              <w:rPr>
                <w:rFonts w:ascii="inherit" w:hAnsi="inherit"/>
                <w:sz w:val="27"/>
                <w:szCs w:val="27"/>
              </w:rPr>
              <w:lastRenderedPageBreak/>
              <w:t>89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4010F27" w14:textId="77777777" w:rsidR="00D643E0" w:rsidRDefault="00D643E0">
            <w:pPr>
              <w:rPr>
                <w:rFonts w:ascii="inherit" w:hAnsi="inherit"/>
                <w:sz w:val="27"/>
                <w:szCs w:val="27"/>
              </w:rPr>
            </w:pPr>
            <w:r>
              <w:rPr>
                <w:rFonts w:ascii="inherit" w:hAnsi="inherit"/>
                <w:sz w:val="27"/>
                <w:szCs w:val="27"/>
              </w:rPr>
              <w:t>“Write a witty and humorous caption for a photo of a cat doing something silly, using clever puns and wordplay.” Example: “When you’re trying to catch a mouse but end up catching some z’s. #catsofinstagram #sleepycat #caturday”</w:t>
            </w:r>
          </w:p>
        </w:tc>
      </w:tr>
      <w:tr w:rsidR="00D643E0" w14:paraId="6BB206D7"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9EB8FB2" w14:textId="77777777" w:rsidR="00D643E0" w:rsidRDefault="00D643E0">
            <w:pPr>
              <w:rPr>
                <w:rFonts w:ascii="inherit" w:hAnsi="inherit"/>
                <w:sz w:val="27"/>
                <w:szCs w:val="27"/>
              </w:rPr>
            </w:pPr>
            <w:r>
              <w:rPr>
                <w:rFonts w:ascii="inherit" w:hAnsi="inherit"/>
                <w:sz w:val="27"/>
                <w:szCs w:val="27"/>
              </w:rPr>
              <w:t>90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CF4857E" w14:textId="77777777" w:rsidR="00D643E0" w:rsidRDefault="00D643E0">
            <w:pPr>
              <w:rPr>
                <w:rFonts w:ascii="inherit" w:hAnsi="inherit"/>
                <w:sz w:val="27"/>
                <w:szCs w:val="27"/>
              </w:rPr>
            </w:pPr>
            <w:r>
              <w:rPr>
                <w:rFonts w:ascii="inherit" w:hAnsi="inherit"/>
                <w:sz w:val="27"/>
                <w:szCs w:val="27"/>
              </w:rPr>
              <w:t>“Create a post about the importance of self-care and wellness, using informative language and tips for self-improvement.” Example: “Self-care isn’t just about bubble baths and face masks, it’s about taking care of your mind, body, and soul. Make time for yourself, practice mindfulness, and remember that you deserve to be happy and healthy. Start small and work your way up. You got this! #selfcare #wellness #mindbodysoul”</w:t>
            </w:r>
          </w:p>
        </w:tc>
      </w:tr>
      <w:tr w:rsidR="00D643E0" w14:paraId="4DF7E2EC"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7BD5EAB" w14:textId="77777777" w:rsidR="00D643E0" w:rsidRDefault="00D643E0">
            <w:pPr>
              <w:rPr>
                <w:rFonts w:ascii="inherit" w:hAnsi="inherit"/>
                <w:sz w:val="27"/>
                <w:szCs w:val="27"/>
              </w:rPr>
            </w:pPr>
            <w:r>
              <w:rPr>
                <w:rFonts w:ascii="inherit" w:hAnsi="inherit"/>
                <w:sz w:val="27"/>
                <w:szCs w:val="27"/>
              </w:rPr>
              <w:t>91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6E583A4" w14:textId="77777777" w:rsidR="00D643E0" w:rsidRDefault="00D643E0">
            <w:pPr>
              <w:rPr>
                <w:rFonts w:ascii="inherit" w:hAnsi="inherit"/>
                <w:sz w:val="27"/>
                <w:szCs w:val="27"/>
              </w:rPr>
            </w:pPr>
            <w:r>
              <w:rPr>
                <w:rFonts w:ascii="inherit" w:hAnsi="inherit"/>
                <w:sz w:val="27"/>
                <w:szCs w:val="27"/>
              </w:rPr>
              <w:t>“Write a social media post about the impact of climate change, using urgent language and calls for action.” Example: “Climate change is real and it’s happening now. Our planet is in crisis and we need to take immediate action. Let’s work together to reduce our carbon footprint, support renewable energy, and protect our environment for future generations. #climatechange #environment #sustainability”</w:t>
            </w:r>
          </w:p>
        </w:tc>
      </w:tr>
      <w:tr w:rsidR="00D643E0" w14:paraId="0569DF0F"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9C9685A" w14:textId="77777777" w:rsidR="00D643E0" w:rsidRDefault="00D643E0">
            <w:pPr>
              <w:rPr>
                <w:rFonts w:ascii="inherit" w:hAnsi="inherit"/>
                <w:sz w:val="27"/>
                <w:szCs w:val="27"/>
              </w:rPr>
            </w:pPr>
            <w:r>
              <w:rPr>
                <w:rFonts w:ascii="inherit" w:hAnsi="inherit"/>
                <w:sz w:val="27"/>
                <w:szCs w:val="27"/>
              </w:rPr>
              <w:t>92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EB51EC1" w14:textId="77777777" w:rsidR="00D643E0" w:rsidRDefault="00D643E0">
            <w:pPr>
              <w:rPr>
                <w:rFonts w:ascii="inherit" w:hAnsi="inherit"/>
                <w:sz w:val="27"/>
                <w:szCs w:val="27"/>
              </w:rPr>
            </w:pPr>
            <w:r>
              <w:rPr>
                <w:rFonts w:ascii="inherit" w:hAnsi="inherit"/>
                <w:sz w:val="27"/>
                <w:szCs w:val="27"/>
              </w:rPr>
              <w:t xml:space="preserve">“Compose a post about the importance of diversity and inclusion, using inclusive language and personal anecdotes.” Example: “We are all unique and special in our own ways. Diversity and inclusion are not only important for society but also for personal growth. Let’s embrace our differences and </w:t>
            </w:r>
            <w:r>
              <w:rPr>
                <w:rFonts w:ascii="inherit" w:hAnsi="inherit"/>
                <w:sz w:val="27"/>
                <w:szCs w:val="27"/>
              </w:rPr>
              <w:lastRenderedPageBreak/>
              <w:t>learn from one another. We are stronger together. #diversityandinclusion #embrace #strongertogether”</w:t>
            </w:r>
          </w:p>
        </w:tc>
      </w:tr>
      <w:tr w:rsidR="00D643E0" w14:paraId="61444B8B"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99EE930" w14:textId="77777777" w:rsidR="00D643E0" w:rsidRDefault="00D643E0">
            <w:pPr>
              <w:rPr>
                <w:rFonts w:ascii="inherit" w:hAnsi="inherit"/>
                <w:sz w:val="27"/>
                <w:szCs w:val="27"/>
              </w:rPr>
            </w:pPr>
            <w:r>
              <w:rPr>
                <w:rFonts w:ascii="inherit" w:hAnsi="inherit"/>
                <w:sz w:val="27"/>
                <w:szCs w:val="27"/>
              </w:rPr>
              <w:lastRenderedPageBreak/>
              <w:t>93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064ACC1" w14:textId="77777777" w:rsidR="00D643E0" w:rsidRDefault="00D643E0">
            <w:pPr>
              <w:rPr>
                <w:rFonts w:ascii="inherit" w:hAnsi="inherit"/>
                <w:sz w:val="27"/>
                <w:szCs w:val="27"/>
              </w:rPr>
            </w:pPr>
            <w:r>
              <w:rPr>
                <w:rFonts w:ascii="inherit" w:hAnsi="inherit"/>
                <w:sz w:val="27"/>
                <w:szCs w:val="27"/>
              </w:rPr>
              <w:t>“Write a post about the power of positivity and gratitude, using uplifting language and examples of how positivity can change lives.”</w:t>
            </w:r>
          </w:p>
        </w:tc>
      </w:tr>
    </w:tbl>
    <w:p w14:paraId="1412EED6" w14:textId="77777777" w:rsidR="00D643E0" w:rsidRDefault="00D643E0" w:rsidP="00D643E0">
      <w:pPr>
        <w:pStyle w:val="NormalWeb"/>
        <w:shd w:val="clear" w:color="auto" w:fill="FFFFFF"/>
        <w:spacing w:before="0" w:after="0"/>
        <w:textAlignment w:val="baseline"/>
        <w:rPr>
          <w:rFonts w:ascii="Arial" w:hAnsi="Arial" w:cs="Arial"/>
          <w:color w:val="141414"/>
          <w:sz w:val="27"/>
          <w:szCs w:val="27"/>
        </w:rPr>
      </w:pPr>
      <w:r>
        <w:rPr>
          <w:rFonts w:ascii="Arial" w:hAnsi="Arial" w:cs="Arial"/>
          <w:color w:val="141414"/>
          <w:sz w:val="27"/>
          <w:szCs w:val="27"/>
        </w:rPr>
        <w:t>Don’t forget to check out these awesome </w:t>
      </w:r>
      <w:hyperlink r:id="rId127" w:history="1">
        <w:r>
          <w:rPr>
            <w:rStyle w:val="Hyperlink"/>
            <w:rFonts w:ascii="inherit" w:hAnsi="inherit" w:cs="Arial"/>
            <w:sz w:val="27"/>
            <w:szCs w:val="27"/>
            <w:bdr w:val="none" w:sz="0" w:space="0" w:color="auto" w:frame="1"/>
          </w:rPr>
          <w:t>social media prompts for ChatGPT</w:t>
        </w:r>
      </w:hyperlink>
      <w:r>
        <w:rPr>
          <w:rFonts w:ascii="Arial" w:hAnsi="Arial" w:cs="Arial"/>
          <w:color w:val="141414"/>
          <w:sz w:val="27"/>
          <w:szCs w:val="27"/>
        </w:rPr>
        <w:t>.</w:t>
      </w:r>
    </w:p>
    <w:p w14:paraId="35614B54" w14:textId="77777777" w:rsidR="00D643E0" w:rsidRDefault="00D643E0" w:rsidP="00D643E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 xml:space="preserve">ChatGPT Prompts </w:t>
      </w:r>
      <w:proofErr w:type="gramStart"/>
      <w:r>
        <w:rPr>
          <w:rFonts w:ascii="var(--h3-family)" w:hAnsi="var(--h3-family)"/>
          <w:color w:val="141414"/>
        </w:rPr>
        <w:t>To</w:t>
      </w:r>
      <w:proofErr w:type="gramEnd"/>
      <w:r>
        <w:rPr>
          <w:rFonts w:ascii="var(--h3-family)" w:hAnsi="var(--h3-family)"/>
          <w:color w:val="141414"/>
        </w:rPr>
        <w:t xml:space="preserve"> Write Essays</w:t>
      </w:r>
    </w:p>
    <w:p w14:paraId="7093A935" w14:textId="5934E0C4" w:rsidR="00D643E0" w:rsidRDefault="00D643E0" w:rsidP="00D643E0">
      <w:pPr>
        <w:shd w:val="clear" w:color="auto" w:fill="FFFFFF"/>
        <w:textAlignment w:val="baseline"/>
        <w:rPr>
          <w:rFonts w:ascii="Arial" w:hAnsi="Arial" w:cs="Arial"/>
          <w:color w:val="141414"/>
          <w:sz w:val="27"/>
          <w:szCs w:val="27"/>
        </w:rPr>
      </w:pPr>
      <w:r>
        <w:rPr>
          <w:rFonts w:ascii="Arial" w:hAnsi="Arial" w:cs="Arial"/>
          <w:noProof/>
          <w:color w:val="141414"/>
          <w:sz w:val="27"/>
          <w:szCs w:val="27"/>
        </w:rPr>
        <w:lastRenderedPageBreak/>
        <w:drawing>
          <wp:inline distT="0" distB="0" distL="0" distR="0" wp14:anchorId="361A0E07" wp14:editId="0598FD2A">
            <wp:extent cx="5731510" cy="5731510"/>
            <wp:effectExtent l="0" t="0" r="2540" b="2540"/>
            <wp:docPr id="1564989759" name="Picture 37" descr="chat gpt prompts for wr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hat gpt prompts for writi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tbl>
      <w:tblPr>
        <w:tblW w:w="6196" w:type="dxa"/>
        <w:tblCellMar>
          <w:left w:w="0" w:type="dxa"/>
          <w:right w:w="0" w:type="dxa"/>
        </w:tblCellMar>
        <w:tblLook w:val="04A0" w:firstRow="1" w:lastRow="0" w:firstColumn="1" w:lastColumn="0" w:noHBand="0" w:noVBand="1"/>
      </w:tblPr>
      <w:tblGrid>
        <w:gridCol w:w="699"/>
        <w:gridCol w:w="5497"/>
      </w:tblGrid>
      <w:tr w:rsidR="00D643E0" w14:paraId="279E0FD4" w14:textId="77777777" w:rsidTr="00D643E0">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BCF5255" w14:textId="77777777" w:rsidR="00D643E0" w:rsidRDefault="00D643E0">
            <w:pPr>
              <w:jc w:val="center"/>
              <w:rPr>
                <w:rFonts w:ascii="inherit" w:hAnsi="inherit" w:cs="Times New Roman"/>
                <w:b/>
                <w:bCs/>
                <w:sz w:val="23"/>
                <w:szCs w:val="23"/>
              </w:rPr>
            </w:pPr>
            <w:proofErr w:type="spellStart"/>
            <w:proofErr w:type="gramStart"/>
            <w:r>
              <w:rPr>
                <w:rFonts w:ascii="inherit" w:hAnsi="inherit"/>
                <w:b/>
                <w:bCs/>
                <w:sz w:val="23"/>
                <w:szCs w:val="23"/>
              </w:rPr>
              <w:t>S.No</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B967F4B" w14:textId="77777777" w:rsidR="00D643E0" w:rsidRDefault="00D643E0">
            <w:pPr>
              <w:jc w:val="center"/>
              <w:rPr>
                <w:rFonts w:ascii="inherit" w:hAnsi="inherit"/>
                <w:b/>
                <w:bCs/>
                <w:sz w:val="23"/>
                <w:szCs w:val="23"/>
              </w:rPr>
            </w:pPr>
            <w:r>
              <w:rPr>
                <w:rFonts w:ascii="inherit" w:hAnsi="inherit"/>
                <w:b/>
                <w:bCs/>
                <w:sz w:val="23"/>
                <w:szCs w:val="23"/>
              </w:rPr>
              <w:t xml:space="preserve">ChatGPT Prompts </w:t>
            </w:r>
            <w:proofErr w:type="gramStart"/>
            <w:r>
              <w:rPr>
                <w:rFonts w:ascii="inherit" w:hAnsi="inherit"/>
                <w:b/>
                <w:bCs/>
                <w:sz w:val="23"/>
                <w:szCs w:val="23"/>
              </w:rPr>
              <w:t>To</w:t>
            </w:r>
            <w:proofErr w:type="gramEnd"/>
            <w:r>
              <w:rPr>
                <w:rFonts w:ascii="inherit" w:hAnsi="inherit"/>
                <w:b/>
                <w:bCs/>
                <w:sz w:val="23"/>
                <w:szCs w:val="23"/>
              </w:rPr>
              <w:t xml:space="preserve"> Write Essays</w:t>
            </w:r>
          </w:p>
        </w:tc>
      </w:tr>
      <w:tr w:rsidR="00D643E0" w14:paraId="5DA6DBBE"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5D1F89A" w14:textId="77777777" w:rsidR="00D643E0" w:rsidRDefault="00D643E0">
            <w:pPr>
              <w:rPr>
                <w:rFonts w:ascii="inherit" w:hAnsi="inherit"/>
                <w:sz w:val="27"/>
                <w:szCs w:val="27"/>
              </w:rPr>
            </w:pPr>
            <w:r>
              <w:rPr>
                <w:rFonts w:ascii="inherit" w:hAnsi="inherit"/>
                <w:sz w:val="27"/>
                <w:szCs w:val="27"/>
              </w:rPr>
              <w:t>94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33B1BD1" w14:textId="77777777" w:rsidR="00D643E0" w:rsidRDefault="00D643E0">
            <w:pPr>
              <w:rPr>
                <w:rFonts w:ascii="inherit" w:hAnsi="inherit"/>
                <w:sz w:val="27"/>
                <w:szCs w:val="27"/>
              </w:rPr>
            </w:pPr>
            <w:r>
              <w:rPr>
                <w:rFonts w:ascii="inherit" w:hAnsi="inherit"/>
                <w:sz w:val="27"/>
                <w:szCs w:val="27"/>
              </w:rPr>
              <w:t xml:space="preserve">Write a descriptive essay about the beauty of the night sky, focusing on the stars and constellations, and the emotions they evoke in the observer Include specific details about the </w:t>
            </w:r>
            <w:proofErr w:type="spellStart"/>
            <w:r>
              <w:rPr>
                <w:rFonts w:ascii="inherit" w:hAnsi="inherit"/>
                <w:sz w:val="27"/>
                <w:szCs w:val="27"/>
              </w:rPr>
              <w:t>colors</w:t>
            </w:r>
            <w:proofErr w:type="spellEnd"/>
            <w:r>
              <w:rPr>
                <w:rFonts w:ascii="inherit" w:hAnsi="inherit"/>
                <w:sz w:val="27"/>
                <w:szCs w:val="27"/>
              </w:rPr>
              <w:t xml:space="preserve"> and patterns of the sky, and the feelings of wonder and awe that it inspires</w:t>
            </w:r>
          </w:p>
        </w:tc>
      </w:tr>
      <w:tr w:rsidR="00D643E0" w14:paraId="287B8D7C"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548F86A" w14:textId="77777777" w:rsidR="00D643E0" w:rsidRDefault="00D643E0">
            <w:pPr>
              <w:rPr>
                <w:rFonts w:ascii="inherit" w:hAnsi="inherit"/>
                <w:sz w:val="27"/>
                <w:szCs w:val="27"/>
              </w:rPr>
            </w:pPr>
            <w:r>
              <w:rPr>
                <w:rFonts w:ascii="inherit" w:hAnsi="inherit"/>
                <w:sz w:val="27"/>
                <w:szCs w:val="27"/>
              </w:rPr>
              <w:t>95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B6EE608" w14:textId="77777777" w:rsidR="00D643E0" w:rsidRDefault="00D643E0">
            <w:pPr>
              <w:rPr>
                <w:rFonts w:ascii="inherit" w:hAnsi="inherit"/>
                <w:sz w:val="27"/>
                <w:szCs w:val="27"/>
              </w:rPr>
            </w:pPr>
            <w:r>
              <w:rPr>
                <w:rFonts w:ascii="inherit" w:hAnsi="inherit"/>
                <w:sz w:val="27"/>
                <w:szCs w:val="27"/>
              </w:rPr>
              <w:t>“Write an essay examining the causes and consequences of climate change, along with potential solutions to mitigate its effects.”</w:t>
            </w:r>
          </w:p>
        </w:tc>
      </w:tr>
      <w:tr w:rsidR="00D643E0" w14:paraId="69260570"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6EF99F3" w14:textId="77777777" w:rsidR="00D643E0" w:rsidRDefault="00D643E0">
            <w:pPr>
              <w:rPr>
                <w:rFonts w:ascii="inherit" w:hAnsi="inherit"/>
                <w:sz w:val="27"/>
                <w:szCs w:val="27"/>
              </w:rPr>
            </w:pPr>
            <w:r>
              <w:rPr>
                <w:rFonts w:ascii="inherit" w:hAnsi="inherit"/>
                <w:sz w:val="27"/>
                <w:szCs w:val="27"/>
              </w:rPr>
              <w:lastRenderedPageBreak/>
              <w:t>96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0F1D931" w14:textId="77777777" w:rsidR="00D643E0" w:rsidRDefault="00D643E0">
            <w:pPr>
              <w:rPr>
                <w:rFonts w:ascii="inherit" w:hAnsi="inherit"/>
                <w:sz w:val="27"/>
                <w:szCs w:val="27"/>
              </w:rPr>
            </w:pPr>
            <w:r>
              <w:rPr>
                <w:rFonts w:ascii="inherit" w:hAnsi="inherit"/>
                <w:sz w:val="27"/>
                <w:szCs w:val="27"/>
              </w:rPr>
              <w:t>Write a descriptive essay about the sensation of falling in love, including the physical and emotional changes that come with it Include specific details about the feelings of euphoria, excitement, and vulnerability that come with being in love</w:t>
            </w:r>
          </w:p>
        </w:tc>
      </w:tr>
      <w:tr w:rsidR="00D643E0" w14:paraId="0D8279A3"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2AB9551" w14:textId="77777777" w:rsidR="00D643E0" w:rsidRDefault="00D643E0">
            <w:pPr>
              <w:rPr>
                <w:rFonts w:ascii="inherit" w:hAnsi="inherit"/>
                <w:sz w:val="27"/>
                <w:szCs w:val="27"/>
              </w:rPr>
            </w:pPr>
            <w:r>
              <w:rPr>
                <w:rFonts w:ascii="inherit" w:hAnsi="inherit"/>
                <w:sz w:val="27"/>
                <w:szCs w:val="27"/>
              </w:rPr>
              <w:t>97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B8C3964" w14:textId="77777777" w:rsidR="00D643E0" w:rsidRDefault="00D643E0">
            <w:pPr>
              <w:rPr>
                <w:rFonts w:ascii="inherit" w:hAnsi="inherit"/>
                <w:sz w:val="27"/>
                <w:szCs w:val="27"/>
              </w:rPr>
            </w:pPr>
            <w:r>
              <w:rPr>
                <w:rFonts w:ascii="inherit" w:hAnsi="inherit"/>
                <w:sz w:val="27"/>
                <w:szCs w:val="27"/>
              </w:rPr>
              <w:t>Write a descriptive essay about the sensation of falling in love, including the physical and emotional changes that come with it. Include specific details about the feelings of euphoria, excitement, and vulnerability that come with being in love</w:t>
            </w:r>
          </w:p>
        </w:tc>
      </w:tr>
      <w:tr w:rsidR="00D643E0" w14:paraId="4B233BFE"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181208E" w14:textId="77777777" w:rsidR="00D643E0" w:rsidRDefault="00D643E0">
            <w:pPr>
              <w:rPr>
                <w:rFonts w:ascii="inherit" w:hAnsi="inherit"/>
                <w:sz w:val="27"/>
                <w:szCs w:val="27"/>
              </w:rPr>
            </w:pPr>
            <w:r>
              <w:rPr>
                <w:rFonts w:ascii="inherit" w:hAnsi="inherit"/>
                <w:sz w:val="27"/>
                <w:szCs w:val="27"/>
              </w:rPr>
              <w:t>98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1CAC639" w14:textId="77777777" w:rsidR="00D643E0" w:rsidRDefault="00D643E0">
            <w:pPr>
              <w:rPr>
                <w:rFonts w:ascii="inherit" w:hAnsi="inherit"/>
                <w:sz w:val="27"/>
                <w:szCs w:val="27"/>
              </w:rPr>
            </w:pPr>
            <w:r>
              <w:rPr>
                <w:rFonts w:ascii="inherit" w:hAnsi="inherit"/>
                <w:sz w:val="27"/>
                <w:szCs w:val="27"/>
              </w:rPr>
              <w:t>“Craft an essay evaluating the role of education in promoting social equality and economic mobility.”</w:t>
            </w:r>
          </w:p>
        </w:tc>
      </w:tr>
      <w:tr w:rsidR="00D643E0" w14:paraId="1F04EB4E"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1C15D76" w14:textId="77777777" w:rsidR="00D643E0" w:rsidRDefault="00D643E0">
            <w:pPr>
              <w:rPr>
                <w:rFonts w:ascii="inherit" w:hAnsi="inherit"/>
                <w:sz w:val="27"/>
                <w:szCs w:val="27"/>
              </w:rPr>
            </w:pPr>
            <w:r>
              <w:rPr>
                <w:rFonts w:ascii="inherit" w:hAnsi="inherit"/>
                <w:sz w:val="27"/>
                <w:szCs w:val="27"/>
              </w:rPr>
              <w:t>99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22B37B6" w14:textId="77777777" w:rsidR="00D643E0" w:rsidRDefault="00D643E0">
            <w:pPr>
              <w:rPr>
                <w:rFonts w:ascii="inherit" w:hAnsi="inherit"/>
                <w:sz w:val="27"/>
                <w:szCs w:val="27"/>
              </w:rPr>
            </w:pPr>
            <w:r>
              <w:rPr>
                <w:rFonts w:ascii="inherit" w:hAnsi="inherit"/>
                <w:sz w:val="27"/>
                <w:szCs w:val="27"/>
              </w:rPr>
              <w:t>Write a descriptive essay about the experience of overcoming a personal challenge, including the physical and emotional changes that come with it Include specific details about the feelings of determination, resilience, and growth that come with overcoming a personal challenge</w:t>
            </w:r>
          </w:p>
        </w:tc>
      </w:tr>
      <w:tr w:rsidR="00D643E0" w14:paraId="70ADE96C"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AC3CCEE" w14:textId="77777777" w:rsidR="00D643E0" w:rsidRDefault="00D643E0">
            <w:pPr>
              <w:rPr>
                <w:rFonts w:ascii="inherit" w:hAnsi="inherit"/>
                <w:sz w:val="27"/>
                <w:szCs w:val="27"/>
              </w:rPr>
            </w:pPr>
            <w:r>
              <w:rPr>
                <w:rFonts w:ascii="inherit" w:hAnsi="inherit"/>
                <w:sz w:val="27"/>
                <w:szCs w:val="27"/>
              </w:rPr>
              <w:t>100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49985C6" w14:textId="77777777" w:rsidR="00D643E0" w:rsidRDefault="00D643E0">
            <w:pPr>
              <w:rPr>
                <w:rFonts w:ascii="inherit" w:hAnsi="inherit"/>
                <w:sz w:val="27"/>
                <w:szCs w:val="27"/>
              </w:rPr>
            </w:pPr>
            <w:r>
              <w:rPr>
                <w:rFonts w:ascii="inherit" w:hAnsi="inherit"/>
                <w:sz w:val="27"/>
                <w:szCs w:val="27"/>
              </w:rPr>
              <w:t>Write a descriptive essay about the beauty of music, including the emotions and feelings that come with listening to different types of music Include specific details about the different genres of music, and the feelings of joy, inspiration, and peace that music brings</w:t>
            </w:r>
          </w:p>
        </w:tc>
      </w:tr>
      <w:tr w:rsidR="00D643E0" w14:paraId="4EF837CF"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AE0D509" w14:textId="77777777" w:rsidR="00D643E0" w:rsidRDefault="00D643E0">
            <w:pPr>
              <w:rPr>
                <w:rFonts w:ascii="inherit" w:hAnsi="inherit"/>
                <w:sz w:val="27"/>
                <w:szCs w:val="27"/>
              </w:rPr>
            </w:pPr>
            <w:r>
              <w:rPr>
                <w:rFonts w:ascii="inherit" w:hAnsi="inherit"/>
                <w:sz w:val="27"/>
                <w:szCs w:val="27"/>
              </w:rPr>
              <w:t>101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E599D65" w14:textId="77777777" w:rsidR="00D643E0" w:rsidRDefault="00D643E0">
            <w:pPr>
              <w:rPr>
                <w:rFonts w:ascii="inherit" w:hAnsi="inherit"/>
                <w:sz w:val="27"/>
                <w:szCs w:val="27"/>
              </w:rPr>
            </w:pPr>
            <w:r>
              <w:rPr>
                <w:rFonts w:ascii="inherit" w:hAnsi="inherit"/>
                <w:sz w:val="27"/>
                <w:szCs w:val="27"/>
              </w:rPr>
              <w:t xml:space="preserve">Write a descriptive essay about the experience of living in a big city, including the sights, sounds, and emotions that come with </w:t>
            </w:r>
            <w:r>
              <w:rPr>
                <w:rFonts w:ascii="inherit" w:hAnsi="inherit"/>
                <w:sz w:val="27"/>
                <w:szCs w:val="27"/>
              </w:rPr>
              <w:lastRenderedPageBreak/>
              <w:t xml:space="preserve">living in such a busy and crowded place Include specific details about the different </w:t>
            </w:r>
            <w:proofErr w:type="spellStart"/>
            <w:r>
              <w:rPr>
                <w:rFonts w:ascii="inherit" w:hAnsi="inherit"/>
                <w:sz w:val="27"/>
                <w:szCs w:val="27"/>
              </w:rPr>
              <w:t>neighborhoods</w:t>
            </w:r>
            <w:proofErr w:type="spellEnd"/>
            <w:r>
              <w:rPr>
                <w:rFonts w:ascii="inherit" w:hAnsi="inherit"/>
                <w:sz w:val="27"/>
                <w:szCs w:val="27"/>
              </w:rPr>
              <w:t>, cultures, and feelings of energy and excitement that come with living in a big city</w:t>
            </w:r>
          </w:p>
        </w:tc>
      </w:tr>
      <w:tr w:rsidR="00D643E0" w14:paraId="1602A319"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381CD74" w14:textId="77777777" w:rsidR="00D643E0" w:rsidRDefault="00D643E0">
            <w:pPr>
              <w:rPr>
                <w:rFonts w:ascii="inherit" w:hAnsi="inherit"/>
                <w:sz w:val="27"/>
                <w:szCs w:val="27"/>
              </w:rPr>
            </w:pPr>
            <w:r>
              <w:rPr>
                <w:rFonts w:ascii="inherit" w:hAnsi="inherit"/>
                <w:sz w:val="27"/>
                <w:szCs w:val="27"/>
              </w:rPr>
              <w:lastRenderedPageBreak/>
              <w:t>102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5B39908" w14:textId="77777777" w:rsidR="00D643E0" w:rsidRDefault="00D643E0">
            <w:pPr>
              <w:rPr>
                <w:rFonts w:ascii="inherit" w:hAnsi="inherit"/>
                <w:sz w:val="27"/>
                <w:szCs w:val="27"/>
              </w:rPr>
            </w:pPr>
            <w:r>
              <w:rPr>
                <w:rFonts w:ascii="inherit" w:hAnsi="inherit"/>
                <w:sz w:val="27"/>
                <w:szCs w:val="27"/>
              </w:rPr>
              <w:t>Write a descriptive essay about the beauty of art, including the emotions and feelings that come with viewing different types of art Include specific details about the different styles, mediums, and emotions of inspiration and awe that art brings</w:t>
            </w:r>
          </w:p>
        </w:tc>
      </w:tr>
      <w:tr w:rsidR="00D643E0" w14:paraId="5262400E" w14:textId="77777777" w:rsidTr="00D643E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E37ABBA" w14:textId="77777777" w:rsidR="00D643E0" w:rsidRDefault="00D643E0">
            <w:pPr>
              <w:rPr>
                <w:rFonts w:ascii="inherit" w:hAnsi="inherit"/>
                <w:sz w:val="27"/>
                <w:szCs w:val="27"/>
              </w:rPr>
            </w:pPr>
            <w:r>
              <w:rPr>
                <w:rFonts w:ascii="inherit" w:hAnsi="inherit"/>
                <w:sz w:val="27"/>
                <w:szCs w:val="27"/>
              </w:rPr>
              <w:t>103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8C400DF" w14:textId="77777777" w:rsidR="00D643E0" w:rsidRDefault="00D643E0">
            <w:pPr>
              <w:rPr>
                <w:rFonts w:ascii="inherit" w:hAnsi="inherit"/>
                <w:sz w:val="27"/>
                <w:szCs w:val="27"/>
              </w:rPr>
            </w:pPr>
            <w:r>
              <w:rPr>
                <w:rFonts w:ascii="inherit" w:hAnsi="inherit"/>
                <w:sz w:val="27"/>
                <w:szCs w:val="27"/>
              </w:rPr>
              <w:t xml:space="preserve">Write a descriptive essay about the experience of living in the countryside, including the sights, sounds, and emotions that come with living in a more rural area. Include specific details about the different seasons, weather, and feelings of </w:t>
            </w:r>
            <w:proofErr w:type="spellStart"/>
            <w:r>
              <w:rPr>
                <w:rFonts w:ascii="inherit" w:hAnsi="inherit"/>
                <w:sz w:val="27"/>
                <w:szCs w:val="27"/>
              </w:rPr>
              <w:t>tranquility</w:t>
            </w:r>
            <w:proofErr w:type="spellEnd"/>
            <w:r>
              <w:rPr>
                <w:rFonts w:ascii="inherit" w:hAnsi="inherit"/>
                <w:sz w:val="27"/>
                <w:szCs w:val="27"/>
              </w:rPr>
              <w:t xml:space="preserve"> and connection to nature that come with living in the countryside</w:t>
            </w:r>
          </w:p>
        </w:tc>
      </w:tr>
    </w:tbl>
    <w:p w14:paraId="1E403925" w14:textId="77777777" w:rsidR="00D643E0" w:rsidRDefault="00D643E0" w:rsidP="00D643E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These above prompts are useful for telling Chat GPT how you want your writing to be.</w:t>
      </w:r>
    </w:p>
    <w:p w14:paraId="20DD150A" w14:textId="77777777" w:rsidR="00D643E0" w:rsidRDefault="00D643E0" w:rsidP="00D643E0">
      <w:pPr>
        <w:pStyle w:val="NormalWeb"/>
        <w:shd w:val="clear" w:color="auto" w:fill="FFFFFF"/>
        <w:spacing w:before="0" w:after="0"/>
        <w:textAlignment w:val="baseline"/>
        <w:rPr>
          <w:rFonts w:ascii="Arial" w:hAnsi="Arial" w:cs="Arial"/>
          <w:color w:val="141414"/>
          <w:sz w:val="27"/>
          <w:szCs w:val="27"/>
        </w:rPr>
      </w:pPr>
      <w:r>
        <w:rPr>
          <w:rFonts w:ascii="Arial" w:hAnsi="Arial" w:cs="Arial"/>
          <w:color w:val="141414"/>
          <w:sz w:val="27"/>
          <w:szCs w:val="27"/>
        </w:rPr>
        <w:t>You can add styles to your prompts. For example, you can write a prompt like </w:t>
      </w:r>
      <w:r>
        <w:rPr>
          <w:rStyle w:val="Emphasis"/>
          <w:rFonts w:ascii="inherit" w:hAnsi="inherit" w:cs="Arial"/>
          <w:color w:val="141414"/>
          <w:sz w:val="27"/>
          <w:szCs w:val="27"/>
          <w:bdr w:val="none" w:sz="0" w:space="0" w:color="auto" w:frame="1"/>
        </w:rPr>
        <w:t>“Write an article with a journalistic tone, which is highly informational on [topic], in New York Times style.”</w:t>
      </w:r>
    </w:p>
    <w:p w14:paraId="5C7CD6E1" w14:textId="77777777" w:rsidR="00D643E0" w:rsidRDefault="00D643E0" w:rsidP="00D643E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 xml:space="preserve">By adding a </w:t>
      </w:r>
      <w:proofErr w:type="gramStart"/>
      <w:r>
        <w:rPr>
          <w:rFonts w:ascii="Arial" w:hAnsi="Arial" w:cs="Arial"/>
          <w:color w:val="141414"/>
          <w:sz w:val="27"/>
          <w:szCs w:val="27"/>
        </w:rPr>
        <w:t>style</w:t>
      </w:r>
      <w:proofErr w:type="gramEnd"/>
      <w:r>
        <w:rPr>
          <w:rFonts w:ascii="Arial" w:hAnsi="Arial" w:cs="Arial"/>
          <w:color w:val="141414"/>
          <w:sz w:val="27"/>
          <w:szCs w:val="27"/>
        </w:rPr>
        <w:t xml:space="preserve"> you can create highly advanced and more creative writeups be it essays articles, or even poems.</w:t>
      </w:r>
    </w:p>
    <w:p w14:paraId="3C4C630F" w14:textId="77777777" w:rsidR="00D643E0" w:rsidRDefault="00D643E0" w:rsidP="00D643E0">
      <w:pPr>
        <w:pStyle w:val="Heading2"/>
        <w:shd w:val="clear" w:color="auto" w:fill="FFFFFF"/>
        <w:spacing w:before="0"/>
        <w:textAlignment w:val="baseline"/>
        <w:rPr>
          <w:rFonts w:ascii="var(--h2-family)" w:hAnsi="var(--h2-family)" w:cs="Times New Roman"/>
          <w:color w:val="141414"/>
          <w:sz w:val="36"/>
          <w:szCs w:val="36"/>
        </w:rPr>
      </w:pPr>
      <w:r>
        <w:rPr>
          <w:rFonts w:ascii="var(--h2-family)" w:hAnsi="var(--h2-family)"/>
          <w:color w:val="141414"/>
        </w:rPr>
        <w:t xml:space="preserve">Most Useful Writing Styles </w:t>
      </w:r>
      <w:proofErr w:type="gramStart"/>
      <w:r>
        <w:rPr>
          <w:rFonts w:ascii="var(--h2-family)" w:hAnsi="var(--h2-family)"/>
          <w:color w:val="141414"/>
        </w:rPr>
        <w:t>To</w:t>
      </w:r>
      <w:proofErr w:type="gramEnd"/>
      <w:r>
        <w:rPr>
          <w:rFonts w:ascii="var(--h2-family)" w:hAnsi="var(--h2-family)"/>
          <w:color w:val="141414"/>
        </w:rPr>
        <w:t xml:space="preserve"> Add To Your ChatGPT Prompts</w:t>
      </w:r>
    </w:p>
    <w:p w14:paraId="598110D0" w14:textId="77777777" w:rsidR="00D643E0" w:rsidRDefault="00D643E0" w:rsidP="00D643E0">
      <w:pPr>
        <w:numPr>
          <w:ilvl w:val="0"/>
          <w:numId w:val="3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“APA style”</w:t>
      </w:r>
    </w:p>
    <w:p w14:paraId="476ED7A6" w14:textId="77777777" w:rsidR="00D643E0" w:rsidRDefault="00D643E0" w:rsidP="00D643E0">
      <w:pPr>
        <w:numPr>
          <w:ilvl w:val="0"/>
          <w:numId w:val="3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“MLA style”</w:t>
      </w:r>
    </w:p>
    <w:p w14:paraId="0253DE37" w14:textId="77777777" w:rsidR="00D643E0" w:rsidRDefault="00D643E0" w:rsidP="00D643E0">
      <w:pPr>
        <w:numPr>
          <w:ilvl w:val="0"/>
          <w:numId w:val="3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“Chicago style”</w:t>
      </w:r>
    </w:p>
    <w:p w14:paraId="66808E76" w14:textId="77777777" w:rsidR="00D643E0" w:rsidRDefault="00D643E0" w:rsidP="00D643E0">
      <w:pPr>
        <w:numPr>
          <w:ilvl w:val="0"/>
          <w:numId w:val="3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“Harvard style”</w:t>
      </w:r>
    </w:p>
    <w:p w14:paraId="6CE644B2" w14:textId="77777777" w:rsidR="00D643E0" w:rsidRDefault="00D643E0" w:rsidP="00D643E0">
      <w:pPr>
        <w:numPr>
          <w:ilvl w:val="0"/>
          <w:numId w:val="3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“Oxford style”</w:t>
      </w:r>
    </w:p>
    <w:p w14:paraId="58E64CDC" w14:textId="77777777" w:rsidR="00D643E0" w:rsidRDefault="00D643E0" w:rsidP="00D643E0">
      <w:pPr>
        <w:numPr>
          <w:ilvl w:val="0"/>
          <w:numId w:val="3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lastRenderedPageBreak/>
        <w:t>“Academic style”</w:t>
      </w:r>
    </w:p>
    <w:p w14:paraId="161F78DA" w14:textId="77777777" w:rsidR="00D643E0" w:rsidRDefault="00D643E0" w:rsidP="00D643E0">
      <w:pPr>
        <w:numPr>
          <w:ilvl w:val="0"/>
          <w:numId w:val="3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“Business style”</w:t>
      </w:r>
    </w:p>
    <w:p w14:paraId="506C105F" w14:textId="77777777" w:rsidR="00D643E0" w:rsidRDefault="00D643E0" w:rsidP="00D643E0">
      <w:pPr>
        <w:numPr>
          <w:ilvl w:val="0"/>
          <w:numId w:val="3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“Creative non-fiction style”</w:t>
      </w:r>
    </w:p>
    <w:p w14:paraId="5CBCE9CC" w14:textId="77777777" w:rsidR="00D643E0" w:rsidRDefault="00D643E0" w:rsidP="00D643E0">
      <w:pPr>
        <w:numPr>
          <w:ilvl w:val="0"/>
          <w:numId w:val="3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“Journalistic style”</w:t>
      </w:r>
    </w:p>
    <w:p w14:paraId="5662166B" w14:textId="77777777" w:rsidR="00D643E0" w:rsidRDefault="00D643E0" w:rsidP="00D643E0">
      <w:pPr>
        <w:numPr>
          <w:ilvl w:val="0"/>
          <w:numId w:val="3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“Technical writing style”</w:t>
      </w:r>
    </w:p>
    <w:p w14:paraId="0C02E283" w14:textId="77777777" w:rsidR="00D643E0" w:rsidRDefault="00D643E0" w:rsidP="00D643E0">
      <w:pPr>
        <w:numPr>
          <w:ilvl w:val="0"/>
          <w:numId w:val="3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“Narrative style”</w:t>
      </w:r>
    </w:p>
    <w:p w14:paraId="65B874AF" w14:textId="77777777" w:rsidR="00D643E0" w:rsidRDefault="00D643E0" w:rsidP="00D643E0">
      <w:pPr>
        <w:numPr>
          <w:ilvl w:val="0"/>
          <w:numId w:val="3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“Descriptive style”</w:t>
      </w:r>
    </w:p>
    <w:p w14:paraId="70614725" w14:textId="77777777" w:rsidR="00D643E0" w:rsidRDefault="00D643E0" w:rsidP="00D643E0">
      <w:pPr>
        <w:numPr>
          <w:ilvl w:val="0"/>
          <w:numId w:val="3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“Expository style”</w:t>
      </w:r>
    </w:p>
    <w:p w14:paraId="5EF35405" w14:textId="77777777" w:rsidR="00D643E0" w:rsidRDefault="00D643E0" w:rsidP="00D643E0">
      <w:pPr>
        <w:numPr>
          <w:ilvl w:val="0"/>
          <w:numId w:val="3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“Persuasive style”</w:t>
      </w:r>
    </w:p>
    <w:p w14:paraId="37EB2E24" w14:textId="77777777" w:rsidR="00D643E0" w:rsidRDefault="00D643E0" w:rsidP="00D643E0">
      <w:pPr>
        <w:numPr>
          <w:ilvl w:val="0"/>
          <w:numId w:val="3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“Poetic style”</w:t>
      </w:r>
    </w:p>
    <w:p w14:paraId="5455EB40" w14:textId="77777777" w:rsidR="00D643E0" w:rsidRDefault="00D643E0" w:rsidP="00D643E0">
      <w:pPr>
        <w:numPr>
          <w:ilvl w:val="0"/>
          <w:numId w:val="3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“Fiction style”</w:t>
      </w:r>
    </w:p>
    <w:p w14:paraId="7F2EDDB9" w14:textId="77777777" w:rsidR="00D643E0" w:rsidRDefault="00D643E0" w:rsidP="00D643E0">
      <w:pPr>
        <w:numPr>
          <w:ilvl w:val="0"/>
          <w:numId w:val="3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“Non-fiction style”</w:t>
      </w:r>
    </w:p>
    <w:p w14:paraId="43FCFC7D" w14:textId="77777777" w:rsidR="00D643E0" w:rsidRDefault="00D643E0" w:rsidP="00D643E0">
      <w:pPr>
        <w:numPr>
          <w:ilvl w:val="0"/>
          <w:numId w:val="3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“Informal style”</w:t>
      </w:r>
    </w:p>
    <w:p w14:paraId="5B6F3208" w14:textId="77777777" w:rsidR="00D643E0" w:rsidRDefault="00D643E0" w:rsidP="00D643E0">
      <w:pPr>
        <w:numPr>
          <w:ilvl w:val="0"/>
          <w:numId w:val="3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“Formal style”</w:t>
      </w:r>
    </w:p>
    <w:p w14:paraId="53DF48F4" w14:textId="77777777" w:rsidR="00D643E0" w:rsidRDefault="00D643E0" w:rsidP="00D643E0">
      <w:pPr>
        <w:numPr>
          <w:ilvl w:val="0"/>
          <w:numId w:val="3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“Scientific writing style”</w:t>
      </w:r>
    </w:p>
    <w:p w14:paraId="37FE8FA2" w14:textId="77777777" w:rsidR="00D643E0" w:rsidRDefault="00D643E0" w:rsidP="00D643E0">
      <w:pPr>
        <w:numPr>
          <w:ilvl w:val="0"/>
          <w:numId w:val="3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“Legal writing style”</w:t>
      </w:r>
    </w:p>
    <w:p w14:paraId="3BD90F45" w14:textId="77777777" w:rsidR="00D643E0" w:rsidRDefault="00D643E0" w:rsidP="00D643E0">
      <w:pPr>
        <w:numPr>
          <w:ilvl w:val="0"/>
          <w:numId w:val="3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“Medical writing style”</w:t>
      </w:r>
    </w:p>
    <w:p w14:paraId="112BA69B" w14:textId="77777777" w:rsidR="00D643E0" w:rsidRDefault="00D643E0" w:rsidP="00D643E0">
      <w:pPr>
        <w:numPr>
          <w:ilvl w:val="0"/>
          <w:numId w:val="3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“Scientific report style”</w:t>
      </w:r>
    </w:p>
    <w:p w14:paraId="52A3484C" w14:textId="77777777" w:rsidR="00D643E0" w:rsidRDefault="00D643E0" w:rsidP="00D643E0">
      <w:pPr>
        <w:numPr>
          <w:ilvl w:val="0"/>
          <w:numId w:val="3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“Research paper style”</w:t>
      </w:r>
    </w:p>
    <w:p w14:paraId="5D196A18" w14:textId="77777777" w:rsidR="00D643E0" w:rsidRDefault="00D643E0" w:rsidP="00D643E0">
      <w:pPr>
        <w:numPr>
          <w:ilvl w:val="0"/>
          <w:numId w:val="3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“White paper style”</w:t>
      </w:r>
    </w:p>
    <w:p w14:paraId="3307F66F" w14:textId="77777777" w:rsidR="00D643E0" w:rsidRDefault="00D643E0" w:rsidP="00D643E0">
      <w:pPr>
        <w:numPr>
          <w:ilvl w:val="0"/>
          <w:numId w:val="3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“Grant proposal style”</w:t>
      </w:r>
    </w:p>
    <w:p w14:paraId="5385C063" w14:textId="77777777" w:rsidR="00D643E0" w:rsidRDefault="00D643E0" w:rsidP="00D643E0">
      <w:pPr>
        <w:numPr>
          <w:ilvl w:val="0"/>
          <w:numId w:val="3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“Memoir style”</w:t>
      </w:r>
    </w:p>
    <w:p w14:paraId="4D327B6B" w14:textId="77777777" w:rsidR="00D643E0" w:rsidRDefault="00D643E0" w:rsidP="00D643E0">
      <w:pPr>
        <w:numPr>
          <w:ilvl w:val="0"/>
          <w:numId w:val="3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“Autobiographical style”</w:t>
      </w:r>
    </w:p>
    <w:p w14:paraId="24B58F77" w14:textId="77777777" w:rsidR="00D643E0" w:rsidRDefault="00D643E0" w:rsidP="00D643E0">
      <w:pPr>
        <w:numPr>
          <w:ilvl w:val="0"/>
          <w:numId w:val="3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“Blog writing style”</w:t>
      </w:r>
    </w:p>
    <w:p w14:paraId="644D88AB" w14:textId="77777777" w:rsidR="00D643E0" w:rsidRDefault="00D643E0" w:rsidP="00D643E0">
      <w:pPr>
        <w:numPr>
          <w:ilvl w:val="0"/>
          <w:numId w:val="32"/>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“Scriptwriting style”</w:t>
      </w:r>
    </w:p>
    <w:p w14:paraId="0D80EA0E" w14:textId="77777777" w:rsidR="00D643E0" w:rsidRDefault="00D643E0" w:rsidP="00D643E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Author Styles</w:t>
      </w:r>
    </w:p>
    <w:p w14:paraId="259FDE13" w14:textId="77777777" w:rsidR="00D643E0" w:rsidRDefault="00D643E0" w:rsidP="00D643E0">
      <w:pPr>
        <w:numPr>
          <w:ilvl w:val="0"/>
          <w:numId w:val="33"/>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“Ernest Hemingway style”</w:t>
      </w:r>
    </w:p>
    <w:p w14:paraId="01174138" w14:textId="77777777" w:rsidR="00D643E0" w:rsidRDefault="00D643E0" w:rsidP="00D643E0">
      <w:pPr>
        <w:numPr>
          <w:ilvl w:val="0"/>
          <w:numId w:val="33"/>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“F. Scott Fitzgerald style”</w:t>
      </w:r>
    </w:p>
    <w:p w14:paraId="742DAB4D" w14:textId="77777777" w:rsidR="00D643E0" w:rsidRDefault="00D643E0" w:rsidP="00D643E0">
      <w:pPr>
        <w:numPr>
          <w:ilvl w:val="0"/>
          <w:numId w:val="33"/>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“Jane Austen style”</w:t>
      </w:r>
    </w:p>
    <w:p w14:paraId="17119E64" w14:textId="77777777" w:rsidR="00D643E0" w:rsidRDefault="00D643E0" w:rsidP="00D643E0">
      <w:pPr>
        <w:numPr>
          <w:ilvl w:val="0"/>
          <w:numId w:val="33"/>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“Mark Twain style”</w:t>
      </w:r>
    </w:p>
    <w:p w14:paraId="19F61342" w14:textId="77777777" w:rsidR="00D643E0" w:rsidRDefault="00D643E0" w:rsidP="00D643E0">
      <w:pPr>
        <w:numPr>
          <w:ilvl w:val="0"/>
          <w:numId w:val="33"/>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“Emily Dickinson style”</w:t>
      </w:r>
    </w:p>
    <w:p w14:paraId="104D95E8" w14:textId="77777777" w:rsidR="00D643E0" w:rsidRDefault="00D643E0" w:rsidP="00D643E0">
      <w:pPr>
        <w:numPr>
          <w:ilvl w:val="0"/>
          <w:numId w:val="33"/>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“Edgar Allan Poe style”</w:t>
      </w:r>
    </w:p>
    <w:p w14:paraId="0B7CB156" w14:textId="77777777" w:rsidR="00D643E0" w:rsidRDefault="00D643E0" w:rsidP="00D643E0">
      <w:pPr>
        <w:numPr>
          <w:ilvl w:val="0"/>
          <w:numId w:val="33"/>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“Langston Hughes style”</w:t>
      </w:r>
    </w:p>
    <w:p w14:paraId="49ABF1BB" w14:textId="77777777" w:rsidR="00D643E0" w:rsidRDefault="00D643E0" w:rsidP="00D643E0">
      <w:pPr>
        <w:numPr>
          <w:ilvl w:val="0"/>
          <w:numId w:val="33"/>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“Toni Morrison style”</w:t>
      </w:r>
    </w:p>
    <w:p w14:paraId="64656354" w14:textId="77777777" w:rsidR="00D643E0" w:rsidRDefault="00D643E0" w:rsidP="00D643E0">
      <w:pPr>
        <w:numPr>
          <w:ilvl w:val="0"/>
          <w:numId w:val="33"/>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“Maya Angelou style”</w:t>
      </w:r>
    </w:p>
    <w:p w14:paraId="20A089E6" w14:textId="77777777" w:rsidR="00D643E0" w:rsidRDefault="00D643E0" w:rsidP="00D643E0">
      <w:pPr>
        <w:numPr>
          <w:ilvl w:val="0"/>
          <w:numId w:val="33"/>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“J.D. Salinger style”</w:t>
      </w:r>
    </w:p>
    <w:p w14:paraId="49D7041C" w14:textId="77777777" w:rsidR="00D643E0" w:rsidRDefault="00D643E0" w:rsidP="00D643E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Try out different tones, and styles in your ChatGPT writing prompts and make your writeups helpful, unique, and engaging. I hope these prompts help you in writing the best pieces.</w:t>
      </w:r>
    </w:p>
    <w:p w14:paraId="04674EFE" w14:textId="77777777" w:rsidR="00D643E0" w:rsidRDefault="00D643E0" w:rsidP="00D643E0">
      <w:pPr>
        <w:pStyle w:val="Heading1"/>
        <w:shd w:val="clear" w:color="auto" w:fill="FFFFFF"/>
        <w:spacing w:before="0" w:beforeAutospacing="0" w:after="0" w:afterAutospacing="0"/>
        <w:textAlignment w:val="baseline"/>
      </w:pPr>
      <w:r>
        <w:lastRenderedPageBreak/>
        <w:t>10 Best Midjourney Prompts for Wall Art</w:t>
      </w:r>
    </w:p>
    <w:p w14:paraId="4D08DBE4" w14:textId="77777777" w:rsidR="003048B6" w:rsidRDefault="003048B6" w:rsidP="003048B6">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1. Ukrainian Folk Art</w:t>
      </w:r>
    </w:p>
    <w:p w14:paraId="67E89D41" w14:textId="77777777" w:rsidR="003048B6" w:rsidRDefault="003048B6" w:rsidP="003048B6">
      <w:pPr>
        <w:pStyle w:val="NormalWeb"/>
        <w:shd w:val="clear" w:color="auto" w:fill="FFFFFF"/>
        <w:spacing w:before="0" w:after="0"/>
        <w:textAlignment w:val="baseline"/>
        <w:rPr>
          <w:rFonts w:ascii="Arial" w:hAnsi="Arial" w:cs="Arial"/>
          <w:color w:val="141414"/>
          <w:sz w:val="27"/>
          <w:szCs w:val="27"/>
        </w:rPr>
      </w:pPr>
      <w:r>
        <w:rPr>
          <w:rFonts w:ascii="Arial" w:hAnsi="Arial" w:cs="Arial"/>
          <w:color w:val="141414"/>
          <w:sz w:val="27"/>
          <w:szCs w:val="27"/>
        </w:rPr>
        <w:t>Ukrainian Folk Art, also known as </w:t>
      </w:r>
      <w:proofErr w:type="spellStart"/>
      <w:r>
        <w:rPr>
          <w:rFonts w:ascii="Arial" w:hAnsi="Arial" w:cs="Arial"/>
          <w:color w:val="141414"/>
          <w:sz w:val="27"/>
          <w:szCs w:val="27"/>
        </w:rPr>
        <w:fldChar w:fldCharType="begin"/>
      </w:r>
      <w:r>
        <w:rPr>
          <w:rFonts w:ascii="Arial" w:hAnsi="Arial" w:cs="Arial"/>
          <w:color w:val="141414"/>
          <w:sz w:val="27"/>
          <w:szCs w:val="27"/>
        </w:rPr>
        <w:instrText>HYPERLINK "https://en.wikipedia.org/wiki/Petrykivka_painting" \t "_blank"</w:instrText>
      </w:r>
      <w:r>
        <w:rPr>
          <w:rFonts w:ascii="Arial" w:hAnsi="Arial" w:cs="Arial"/>
          <w:color w:val="141414"/>
          <w:sz w:val="27"/>
          <w:szCs w:val="27"/>
        </w:rPr>
      </w:r>
      <w:r>
        <w:rPr>
          <w:rFonts w:ascii="Arial" w:hAnsi="Arial" w:cs="Arial"/>
          <w:color w:val="141414"/>
          <w:sz w:val="27"/>
          <w:szCs w:val="27"/>
        </w:rPr>
        <w:fldChar w:fldCharType="separate"/>
      </w:r>
      <w:r>
        <w:rPr>
          <w:rStyle w:val="Hyperlink"/>
          <w:rFonts w:ascii="inherit" w:hAnsi="inherit" w:cs="Arial"/>
          <w:sz w:val="27"/>
          <w:szCs w:val="27"/>
          <w:bdr w:val="none" w:sz="0" w:space="0" w:color="auto" w:frame="1"/>
        </w:rPr>
        <w:t>Petrykivka</w:t>
      </w:r>
      <w:proofErr w:type="spellEnd"/>
      <w:r>
        <w:rPr>
          <w:rFonts w:ascii="Arial" w:hAnsi="Arial" w:cs="Arial"/>
          <w:color w:val="141414"/>
          <w:sz w:val="27"/>
          <w:szCs w:val="27"/>
        </w:rPr>
        <w:fldChar w:fldCharType="end"/>
      </w:r>
      <w:r>
        <w:rPr>
          <w:rFonts w:ascii="Arial" w:hAnsi="Arial" w:cs="Arial"/>
          <w:color w:val="141414"/>
          <w:sz w:val="27"/>
          <w:szCs w:val="27"/>
        </w:rPr>
        <w:t xml:space="preserve">, is a </w:t>
      </w:r>
      <w:proofErr w:type="spellStart"/>
      <w:r>
        <w:rPr>
          <w:rFonts w:ascii="Arial" w:hAnsi="Arial" w:cs="Arial"/>
          <w:color w:val="141414"/>
          <w:sz w:val="27"/>
          <w:szCs w:val="27"/>
        </w:rPr>
        <w:t>colorful</w:t>
      </w:r>
      <w:proofErr w:type="spellEnd"/>
      <w:r>
        <w:rPr>
          <w:rFonts w:ascii="Arial" w:hAnsi="Arial" w:cs="Arial"/>
          <w:color w:val="141414"/>
          <w:sz w:val="27"/>
          <w:szCs w:val="27"/>
        </w:rPr>
        <w:t xml:space="preserve"> and vibrant art style that can make great AI wall art.</w:t>
      </w:r>
    </w:p>
    <w:p w14:paraId="61E5C83D" w14:textId="77777777" w:rsidR="003048B6" w:rsidRDefault="003048B6" w:rsidP="003048B6">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Its intricate floral and animal designs can bring a cheerful and lively atmosphere to any space.</w:t>
      </w:r>
    </w:p>
    <w:p w14:paraId="473FAF24" w14:textId="77777777" w:rsidR="003048B6" w:rsidRDefault="003048B6" w:rsidP="003048B6">
      <w:pPr>
        <w:pStyle w:val="NormalWeb"/>
        <w:shd w:val="clear" w:color="auto" w:fill="FFFFFF"/>
        <w:spacing w:before="0" w:after="0"/>
        <w:textAlignment w:val="baseline"/>
        <w:rPr>
          <w:rFonts w:ascii="Arial" w:hAnsi="Arial" w:cs="Arial"/>
          <w:color w:val="141414"/>
          <w:sz w:val="27"/>
          <w:szCs w:val="27"/>
        </w:rPr>
      </w:pPr>
      <w:r>
        <w:rPr>
          <w:rStyle w:val="Strong"/>
          <w:rFonts w:ascii="inherit" w:hAnsi="inherit" w:cs="Arial"/>
          <w:color w:val="141414"/>
          <w:sz w:val="27"/>
          <w:szCs w:val="27"/>
          <w:bdr w:val="none" w:sz="0" w:space="0" w:color="auto" w:frame="1"/>
        </w:rPr>
        <w:t>Prompt:</w:t>
      </w:r>
      <w:r>
        <w:rPr>
          <w:rFonts w:ascii="Arial" w:hAnsi="Arial" w:cs="Arial"/>
          <w:color w:val="141414"/>
          <w:sz w:val="27"/>
          <w:szCs w:val="27"/>
        </w:rPr>
        <w:t> </w:t>
      </w:r>
      <w:r>
        <w:rPr>
          <w:rStyle w:val="HTMLCode"/>
          <w:rFonts w:ascii="Courier" w:hAnsi="Courier"/>
          <w:color w:val="141414"/>
          <w:bdr w:val="none" w:sz="0" w:space="0" w:color="auto" w:frame="1"/>
        </w:rPr>
        <w:t xml:space="preserve">a young women picking flowers, wall art, </w:t>
      </w:r>
      <w:proofErr w:type="spellStart"/>
      <w:r>
        <w:rPr>
          <w:rStyle w:val="HTMLCode"/>
          <w:rFonts w:ascii="Courier" w:hAnsi="Courier"/>
          <w:color w:val="141414"/>
          <w:bdr w:val="none" w:sz="0" w:space="0" w:color="auto" w:frame="1"/>
        </w:rPr>
        <w:t>ukrainian</w:t>
      </w:r>
      <w:proofErr w:type="spellEnd"/>
      <w:r>
        <w:rPr>
          <w:rStyle w:val="HTMLCode"/>
          <w:rFonts w:ascii="Courier" w:hAnsi="Courier"/>
          <w:color w:val="141414"/>
          <w:bdr w:val="none" w:sz="0" w:space="0" w:color="auto" w:frame="1"/>
        </w:rPr>
        <w:t xml:space="preserve"> folk art style, --</w:t>
      </w:r>
      <w:proofErr w:type="spellStart"/>
      <w:r>
        <w:rPr>
          <w:rStyle w:val="HTMLCode"/>
          <w:rFonts w:ascii="Courier" w:hAnsi="Courier"/>
          <w:color w:val="141414"/>
          <w:bdr w:val="none" w:sz="0" w:space="0" w:color="auto" w:frame="1"/>
        </w:rPr>
        <w:t>ar</w:t>
      </w:r>
      <w:proofErr w:type="spellEnd"/>
      <w:r>
        <w:rPr>
          <w:rStyle w:val="HTMLCode"/>
          <w:rFonts w:ascii="Courier" w:hAnsi="Courier"/>
          <w:color w:val="141414"/>
          <w:bdr w:val="none" w:sz="0" w:space="0" w:color="auto" w:frame="1"/>
        </w:rPr>
        <w:t xml:space="preserve"> 9:16 --v 6.0</w:t>
      </w:r>
    </w:p>
    <w:p w14:paraId="712ECFE4" w14:textId="6949A9CD" w:rsidR="003048B6" w:rsidRDefault="003048B6" w:rsidP="003048B6">
      <w:pPr>
        <w:pStyle w:val="NormalWeb"/>
        <w:shd w:val="clear" w:color="auto" w:fill="FFFFFF"/>
        <w:spacing w:before="0" w:after="0"/>
        <w:textAlignment w:val="baseline"/>
        <w:rPr>
          <w:rFonts w:ascii="Arial" w:hAnsi="Arial" w:cs="Arial"/>
          <w:color w:val="141414"/>
          <w:sz w:val="27"/>
          <w:szCs w:val="27"/>
        </w:rPr>
      </w:pPr>
      <w:r>
        <w:rPr>
          <w:rStyle w:val="Strong"/>
          <w:rFonts w:ascii="inherit" w:hAnsi="inherit" w:cs="Arial"/>
          <w:color w:val="141414"/>
          <w:sz w:val="27"/>
          <w:szCs w:val="27"/>
          <w:bdr w:val="none" w:sz="0" w:space="0" w:color="auto" w:frame="1"/>
        </w:rPr>
        <w:t>Output:</w:t>
      </w:r>
      <w:hyperlink r:id="rId129" w:history="1">
        <w:r w:rsidRPr="003048B6">
          <w:rPr>
            <w:rStyle w:val="Hyperlink"/>
          </w:rPr>
          <w:t>https://www.greataiprompts.com/wp-content/uploads/2024/01/a_young_women_picking_flowers_wall_art_ukrainian_f_60da002d-f6c3-4877-8e4c-b768bd8e068d.webp</w:t>
        </w:r>
      </w:hyperlink>
    </w:p>
    <w:p w14:paraId="4FBE5796" w14:textId="1F20EE6B" w:rsidR="003048B6" w:rsidRPr="003048B6" w:rsidRDefault="003048B6" w:rsidP="003048B6">
      <w:pPr>
        <w:shd w:val="clear" w:color="auto" w:fill="FFFFFF"/>
        <w:textAlignment w:val="baseline"/>
        <w:rPr>
          <w:rFonts w:ascii="Arial" w:hAnsi="Arial" w:cs="Arial"/>
          <w:color w:val="141414"/>
          <w:sz w:val="27"/>
          <w:szCs w:val="27"/>
        </w:rPr>
      </w:pPr>
      <w:r>
        <w:rPr>
          <w:rFonts w:ascii="Arial" w:hAnsi="Arial" w:cs="Arial"/>
          <w:color w:val="141414"/>
          <w:sz w:val="27"/>
          <w:szCs w:val="27"/>
        </w:rPr>
        <w:t>make great AI wall art.</w:t>
      </w:r>
    </w:p>
    <w:p w14:paraId="5432EF7B" w14:textId="77777777" w:rsidR="003048B6" w:rsidRDefault="003048B6" w:rsidP="003048B6">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 xml:space="preserve">The unique shapes and bold </w:t>
      </w:r>
      <w:proofErr w:type="spellStart"/>
      <w:r>
        <w:rPr>
          <w:rFonts w:ascii="Arial" w:hAnsi="Arial" w:cs="Arial"/>
          <w:color w:val="141414"/>
          <w:sz w:val="27"/>
          <w:szCs w:val="27"/>
        </w:rPr>
        <w:t>colors</w:t>
      </w:r>
      <w:proofErr w:type="spellEnd"/>
      <w:r>
        <w:rPr>
          <w:rFonts w:ascii="Arial" w:hAnsi="Arial" w:cs="Arial"/>
          <w:color w:val="141414"/>
          <w:sz w:val="27"/>
          <w:szCs w:val="27"/>
        </w:rPr>
        <w:t xml:space="preserve"> in his art make the room look super cool and interesting.</w:t>
      </w:r>
    </w:p>
    <w:p w14:paraId="411A214B" w14:textId="77777777" w:rsidR="003048B6" w:rsidRDefault="003048B6" w:rsidP="003048B6">
      <w:pPr>
        <w:pStyle w:val="NormalWeb"/>
        <w:shd w:val="clear" w:color="auto" w:fill="FFFFFF"/>
        <w:spacing w:before="0" w:after="0"/>
        <w:textAlignment w:val="baseline"/>
        <w:rPr>
          <w:rFonts w:ascii="Arial" w:hAnsi="Arial" w:cs="Arial"/>
          <w:color w:val="141414"/>
          <w:sz w:val="27"/>
          <w:szCs w:val="27"/>
        </w:rPr>
      </w:pPr>
      <w:r>
        <w:rPr>
          <w:rStyle w:val="Strong"/>
          <w:rFonts w:ascii="inherit" w:hAnsi="inherit" w:cs="Arial"/>
          <w:color w:val="141414"/>
          <w:sz w:val="27"/>
          <w:szCs w:val="27"/>
          <w:bdr w:val="none" w:sz="0" w:space="0" w:color="auto" w:frame="1"/>
        </w:rPr>
        <w:t>Prompt:</w:t>
      </w:r>
      <w:r>
        <w:rPr>
          <w:rFonts w:ascii="Arial" w:hAnsi="Arial" w:cs="Arial"/>
          <w:color w:val="141414"/>
          <w:sz w:val="27"/>
          <w:szCs w:val="27"/>
        </w:rPr>
        <w:t> </w:t>
      </w:r>
      <w:r>
        <w:rPr>
          <w:rStyle w:val="HTMLCode"/>
          <w:rFonts w:ascii="Courier" w:hAnsi="Courier"/>
          <w:color w:val="141414"/>
          <w:bdr w:val="none" w:sz="0" w:space="0" w:color="auto" w:frame="1"/>
        </w:rPr>
        <w:t xml:space="preserve">space-age environment, surrounded by sleek, futuristic shapes and vibrant </w:t>
      </w:r>
      <w:proofErr w:type="spellStart"/>
      <w:r>
        <w:rPr>
          <w:rStyle w:val="HTMLCode"/>
          <w:rFonts w:ascii="Courier" w:hAnsi="Courier"/>
          <w:color w:val="141414"/>
          <w:bdr w:val="none" w:sz="0" w:space="0" w:color="auto" w:frame="1"/>
        </w:rPr>
        <w:t>colors</w:t>
      </w:r>
      <w:proofErr w:type="spellEnd"/>
      <w:r>
        <w:rPr>
          <w:rStyle w:val="HTMLCode"/>
          <w:rFonts w:ascii="Courier" w:hAnsi="Courier"/>
          <w:color w:val="141414"/>
          <w:bdr w:val="none" w:sz="0" w:space="0" w:color="auto" w:frame="1"/>
        </w:rPr>
        <w:t>, Eero Aarnio style, --</w:t>
      </w:r>
      <w:proofErr w:type="spellStart"/>
      <w:r>
        <w:rPr>
          <w:rStyle w:val="HTMLCode"/>
          <w:rFonts w:ascii="Courier" w:hAnsi="Courier"/>
          <w:color w:val="141414"/>
          <w:bdr w:val="none" w:sz="0" w:space="0" w:color="auto" w:frame="1"/>
        </w:rPr>
        <w:t>ar</w:t>
      </w:r>
      <w:proofErr w:type="spellEnd"/>
      <w:r>
        <w:rPr>
          <w:rStyle w:val="HTMLCode"/>
          <w:rFonts w:ascii="Courier" w:hAnsi="Courier"/>
          <w:color w:val="141414"/>
          <w:bdr w:val="none" w:sz="0" w:space="0" w:color="auto" w:frame="1"/>
        </w:rPr>
        <w:t xml:space="preserve"> 1:1 --v 6.0</w:t>
      </w:r>
    </w:p>
    <w:p w14:paraId="769694D4" w14:textId="682B19E2" w:rsidR="003048B6" w:rsidRPr="003048B6" w:rsidRDefault="003048B6" w:rsidP="003048B6">
      <w:pPr>
        <w:pStyle w:val="NormalWeb"/>
        <w:shd w:val="clear" w:color="auto" w:fill="FFFFFF"/>
        <w:spacing w:before="0" w:after="0"/>
        <w:textAlignment w:val="baseline"/>
        <w:rPr>
          <w:rFonts w:ascii="Arial" w:hAnsi="Arial" w:cs="Arial"/>
          <w:color w:val="141414"/>
          <w:sz w:val="27"/>
          <w:szCs w:val="27"/>
        </w:rPr>
      </w:pPr>
      <w:r>
        <w:rPr>
          <w:rStyle w:val="Strong"/>
          <w:rFonts w:ascii="inherit" w:hAnsi="inherit" w:cs="Arial"/>
          <w:color w:val="141414"/>
          <w:sz w:val="27"/>
          <w:szCs w:val="27"/>
          <w:bdr w:val="none" w:sz="0" w:space="0" w:color="auto" w:frame="1"/>
        </w:rPr>
        <w:t>Output:</w:t>
      </w:r>
      <w:hyperlink r:id="rId130" w:history="1">
        <w:r w:rsidRPr="003048B6">
          <w:rPr>
            <w:rStyle w:val="Hyperlink"/>
          </w:rPr>
          <w:t>https://www.greataiprompts.com/wp-content/uploads/2024/01/space-age_environment_surrounded_by_sleek_futurist_.webp</w:t>
        </w:r>
      </w:hyperlink>
      <w:r>
        <w:rPr>
          <w:rFonts w:ascii="var(--h3-family)" w:hAnsi="var(--h3-family)"/>
          <w:color w:val="141414"/>
        </w:rPr>
        <w:t>3. Huichol Art</w:t>
      </w:r>
    </w:p>
    <w:p w14:paraId="09D87883" w14:textId="77777777" w:rsidR="003048B6" w:rsidRDefault="003048B6" w:rsidP="003048B6">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 xml:space="preserve">Huichol Art is a </w:t>
      </w:r>
      <w:proofErr w:type="spellStart"/>
      <w:r>
        <w:rPr>
          <w:rFonts w:ascii="Arial" w:hAnsi="Arial" w:cs="Arial"/>
          <w:color w:val="141414"/>
          <w:sz w:val="27"/>
          <w:szCs w:val="27"/>
        </w:rPr>
        <w:t>colorful</w:t>
      </w:r>
      <w:proofErr w:type="spellEnd"/>
      <w:r>
        <w:rPr>
          <w:rFonts w:ascii="Arial" w:hAnsi="Arial" w:cs="Arial"/>
          <w:color w:val="141414"/>
          <w:sz w:val="27"/>
          <w:szCs w:val="27"/>
        </w:rPr>
        <w:t xml:space="preserve"> and detailed style that can make great AI wall art.</w:t>
      </w:r>
    </w:p>
    <w:p w14:paraId="5093F7DB" w14:textId="77777777" w:rsidR="003048B6" w:rsidRDefault="003048B6" w:rsidP="003048B6">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The cultural significance of Huichol Art can also make the room feel unique and special.</w:t>
      </w:r>
    </w:p>
    <w:p w14:paraId="57986439" w14:textId="77777777" w:rsidR="003048B6" w:rsidRDefault="003048B6" w:rsidP="003048B6">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Plus, the detailed designs can be really interesting and make people curious about the story behind the art, making it a good choice for AI wall art.</w:t>
      </w:r>
    </w:p>
    <w:p w14:paraId="0C49CC7B" w14:textId="77777777" w:rsidR="003048B6" w:rsidRDefault="003048B6" w:rsidP="003048B6">
      <w:pPr>
        <w:pStyle w:val="NormalWeb"/>
        <w:shd w:val="clear" w:color="auto" w:fill="FFFFFF"/>
        <w:spacing w:before="0" w:after="0"/>
        <w:textAlignment w:val="baseline"/>
        <w:rPr>
          <w:rFonts w:ascii="Arial" w:hAnsi="Arial" w:cs="Arial"/>
          <w:color w:val="141414"/>
          <w:sz w:val="27"/>
          <w:szCs w:val="27"/>
        </w:rPr>
      </w:pPr>
      <w:r>
        <w:rPr>
          <w:rStyle w:val="Strong"/>
          <w:rFonts w:ascii="inherit" w:hAnsi="inherit" w:cs="Arial"/>
          <w:color w:val="141414"/>
          <w:sz w:val="27"/>
          <w:szCs w:val="27"/>
          <w:bdr w:val="none" w:sz="0" w:space="0" w:color="auto" w:frame="1"/>
        </w:rPr>
        <w:t>Prompt:</w:t>
      </w:r>
      <w:r>
        <w:rPr>
          <w:rFonts w:ascii="Arial" w:hAnsi="Arial" w:cs="Arial"/>
          <w:color w:val="141414"/>
          <w:sz w:val="27"/>
          <w:szCs w:val="27"/>
        </w:rPr>
        <w:t> </w:t>
      </w:r>
      <w:r>
        <w:rPr>
          <w:rStyle w:val="HTMLCode"/>
          <w:rFonts w:ascii="Courier" w:hAnsi="Courier"/>
          <w:color w:val="141414"/>
          <w:bdr w:val="none" w:sz="0" w:space="0" w:color="auto" w:frame="1"/>
        </w:rPr>
        <w:t>Harmony of Nature, Huichol art style, incorporating geometric shapes and contemporary design elements, --</w:t>
      </w:r>
      <w:proofErr w:type="spellStart"/>
      <w:r>
        <w:rPr>
          <w:rStyle w:val="HTMLCode"/>
          <w:rFonts w:ascii="Courier" w:hAnsi="Courier"/>
          <w:color w:val="141414"/>
          <w:bdr w:val="none" w:sz="0" w:space="0" w:color="auto" w:frame="1"/>
        </w:rPr>
        <w:t>ar</w:t>
      </w:r>
      <w:proofErr w:type="spellEnd"/>
      <w:r>
        <w:rPr>
          <w:rStyle w:val="HTMLCode"/>
          <w:rFonts w:ascii="Courier" w:hAnsi="Courier"/>
          <w:color w:val="141414"/>
          <w:bdr w:val="none" w:sz="0" w:space="0" w:color="auto" w:frame="1"/>
        </w:rPr>
        <w:t xml:space="preserve"> 3:4 --s 750 --v 6.0</w:t>
      </w:r>
    </w:p>
    <w:p w14:paraId="06364222" w14:textId="77777777" w:rsidR="003048B6" w:rsidRDefault="003048B6" w:rsidP="003048B6">
      <w:pPr>
        <w:pStyle w:val="NormalWeb"/>
        <w:shd w:val="clear" w:color="auto" w:fill="FFFFFF"/>
        <w:spacing w:before="0" w:after="0"/>
        <w:textAlignment w:val="baseline"/>
        <w:rPr>
          <w:rFonts w:ascii="Arial" w:hAnsi="Arial" w:cs="Arial"/>
          <w:color w:val="141414"/>
          <w:sz w:val="27"/>
          <w:szCs w:val="27"/>
        </w:rPr>
      </w:pPr>
      <w:r>
        <w:rPr>
          <w:rStyle w:val="Strong"/>
          <w:rFonts w:ascii="inherit" w:hAnsi="inherit" w:cs="Arial"/>
          <w:color w:val="141414"/>
          <w:sz w:val="27"/>
          <w:szCs w:val="27"/>
          <w:bdr w:val="none" w:sz="0" w:space="0" w:color="auto" w:frame="1"/>
        </w:rPr>
        <w:t>Output:</w:t>
      </w:r>
    </w:p>
    <w:p w14:paraId="2C641526" w14:textId="48E5D9DD" w:rsidR="003048B6" w:rsidRPr="003048B6" w:rsidRDefault="003048B6" w:rsidP="003048B6">
      <w:pPr>
        <w:shd w:val="clear" w:color="auto" w:fill="FFFFFF"/>
        <w:textAlignment w:val="baseline"/>
        <w:rPr>
          <w:rFonts w:ascii="Arial" w:hAnsi="Arial" w:cs="Arial"/>
          <w:color w:val="141414"/>
          <w:sz w:val="27"/>
          <w:szCs w:val="27"/>
        </w:rPr>
      </w:pPr>
      <w:r>
        <w:rPr>
          <w:rFonts w:ascii="var(--h3-family)" w:hAnsi="var(--h3-family)"/>
          <w:color w:val="141414"/>
        </w:rPr>
        <w:t xml:space="preserve">4. Victorian Era Cabinet Car </w:t>
      </w:r>
      <w:r>
        <w:rPr>
          <w:rFonts w:ascii="Arial" w:hAnsi="Arial" w:cs="Arial"/>
          <w:color w:val="141414"/>
          <w:sz w:val="27"/>
          <w:szCs w:val="27"/>
        </w:rPr>
        <w:t>The vintage black and white photographs in ornate frames can create a classic and sophisticated atmosphere.</w:t>
      </w:r>
    </w:p>
    <w:p w14:paraId="168C23BB" w14:textId="77777777" w:rsidR="003048B6" w:rsidRDefault="003048B6" w:rsidP="003048B6">
      <w:pPr>
        <w:pStyle w:val="NormalWeb"/>
        <w:shd w:val="clear" w:color="auto" w:fill="FFFFFF"/>
        <w:spacing w:before="0" w:after="0"/>
        <w:textAlignment w:val="baseline"/>
        <w:rPr>
          <w:rFonts w:ascii="Arial" w:hAnsi="Arial" w:cs="Arial"/>
          <w:color w:val="141414"/>
          <w:sz w:val="27"/>
          <w:szCs w:val="27"/>
        </w:rPr>
      </w:pPr>
      <w:r>
        <w:rPr>
          <w:rFonts w:ascii="Arial" w:hAnsi="Arial" w:cs="Arial"/>
          <w:color w:val="141414"/>
          <w:sz w:val="27"/>
          <w:szCs w:val="27"/>
        </w:rPr>
        <w:t>The </w:t>
      </w:r>
      <w:hyperlink r:id="rId131" w:anchor=":~:text=Die%2Dcut%20and%20embossed%20on,when%20the%20cards%20were%20opened." w:tgtFrame="_blank" w:history="1">
        <w:r>
          <w:rPr>
            <w:rStyle w:val="Hyperlink"/>
            <w:rFonts w:ascii="inherit" w:hAnsi="inherit" w:cs="Arial"/>
            <w:sz w:val="27"/>
            <w:szCs w:val="27"/>
            <w:bdr w:val="none" w:sz="0" w:space="0" w:color="auto" w:frame="1"/>
          </w:rPr>
          <w:t>Victorian Era Card style</w:t>
        </w:r>
      </w:hyperlink>
      <w:r>
        <w:rPr>
          <w:rFonts w:ascii="Arial" w:hAnsi="Arial" w:cs="Arial"/>
          <w:color w:val="141414"/>
          <w:sz w:val="27"/>
          <w:szCs w:val="27"/>
        </w:rPr>
        <w:t> is a great choice if you love elegance in your wall artwork.</w:t>
      </w:r>
    </w:p>
    <w:p w14:paraId="43875BE4" w14:textId="38C1AFF0" w:rsidR="003048B6" w:rsidRPr="003048B6" w:rsidRDefault="003048B6" w:rsidP="003048B6">
      <w:pPr>
        <w:pStyle w:val="NormalWeb"/>
        <w:shd w:val="clear" w:color="auto" w:fill="FFFFFF"/>
        <w:spacing w:before="0" w:after="0"/>
        <w:textAlignment w:val="baseline"/>
        <w:rPr>
          <w:rFonts w:ascii="Arial" w:hAnsi="Arial" w:cs="Arial"/>
          <w:color w:val="141414"/>
          <w:sz w:val="27"/>
          <w:szCs w:val="27"/>
        </w:rPr>
      </w:pPr>
      <w:r>
        <w:rPr>
          <w:rStyle w:val="Strong"/>
          <w:rFonts w:ascii="inherit" w:hAnsi="inherit" w:cs="Arial"/>
          <w:color w:val="141414"/>
          <w:sz w:val="27"/>
          <w:szCs w:val="27"/>
          <w:bdr w:val="none" w:sz="0" w:space="0" w:color="auto" w:frame="1"/>
        </w:rPr>
        <w:lastRenderedPageBreak/>
        <w:t>Prompt: </w:t>
      </w:r>
      <w:r>
        <w:rPr>
          <w:rStyle w:val="HTMLCode"/>
          <w:rFonts w:ascii="Courier" w:hAnsi="Courier"/>
          <w:color w:val="141414"/>
          <w:bdr w:val="none" w:sz="0" w:space="0" w:color="auto" w:frame="1"/>
        </w:rPr>
        <w:t>Victorian Era cabinet card style portrait, featuring a woman with porcelain skin and flowing auburn hair adorned with a pearl comb, dramatic lighting, --</w:t>
      </w:r>
      <w:proofErr w:type="spellStart"/>
      <w:r>
        <w:rPr>
          <w:rStyle w:val="HTMLCode"/>
          <w:rFonts w:ascii="Courier" w:hAnsi="Courier"/>
          <w:color w:val="141414"/>
          <w:bdr w:val="none" w:sz="0" w:space="0" w:color="auto" w:frame="1"/>
        </w:rPr>
        <w:t>ar</w:t>
      </w:r>
      <w:proofErr w:type="spellEnd"/>
      <w:r>
        <w:rPr>
          <w:rStyle w:val="HTMLCode"/>
          <w:rFonts w:ascii="Courier" w:hAnsi="Courier"/>
          <w:color w:val="141414"/>
          <w:bdr w:val="none" w:sz="0" w:space="0" w:color="auto" w:frame="1"/>
        </w:rPr>
        <w:t xml:space="preserve"> 4:3 --v 6.0</w:t>
      </w:r>
      <w:r>
        <w:rPr>
          <w:rFonts w:ascii="Arial" w:hAnsi="Arial" w:cs="Arial"/>
          <w:color w:val="141414"/>
          <w:sz w:val="27"/>
          <w:szCs w:val="27"/>
        </w:rPr>
        <w:t>If you love anime, then this style could be for you. Yu-Gi-</w:t>
      </w:r>
      <w:proofErr w:type="spellStart"/>
      <w:r>
        <w:rPr>
          <w:rFonts w:ascii="Arial" w:hAnsi="Arial" w:cs="Arial"/>
          <w:color w:val="141414"/>
          <w:sz w:val="27"/>
          <w:szCs w:val="27"/>
        </w:rPr>
        <w:t>Ohstyle</w:t>
      </w:r>
      <w:proofErr w:type="spellEnd"/>
      <w:r>
        <w:rPr>
          <w:rFonts w:ascii="Arial" w:hAnsi="Arial" w:cs="Arial"/>
          <w:color w:val="141414"/>
          <w:sz w:val="27"/>
          <w:szCs w:val="27"/>
        </w:rPr>
        <w:t xml:space="preserve"> is a good AI wall art choice because it brings excitement and adventure to a room.</w:t>
      </w:r>
    </w:p>
    <w:p w14:paraId="3ADD21FB" w14:textId="77777777" w:rsidR="003048B6" w:rsidRDefault="003048B6" w:rsidP="003048B6">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It’s a great way to showcase a love for gaming and anime, and it can make the room feel cool and unique.</w:t>
      </w:r>
    </w:p>
    <w:p w14:paraId="506D6017" w14:textId="77777777" w:rsidR="003048B6" w:rsidRDefault="003048B6" w:rsidP="003048B6">
      <w:pPr>
        <w:pStyle w:val="NormalWeb"/>
        <w:shd w:val="clear" w:color="auto" w:fill="FFFFFF"/>
        <w:spacing w:before="0" w:after="0"/>
        <w:textAlignment w:val="baseline"/>
        <w:rPr>
          <w:rFonts w:ascii="Arial" w:hAnsi="Arial" w:cs="Arial"/>
          <w:color w:val="141414"/>
          <w:sz w:val="27"/>
          <w:szCs w:val="27"/>
        </w:rPr>
      </w:pPr>
      <w:r>
        <w:rPr>
          <w:rStyle w:val="Strong"/>
          <w:rFonts w:ascii="inherit" w:hAnsi="inherit" w:cs="Arial"/>
          <w:color w:val="141414"/>
          <w:sz w:val="27"/>
          <w:szCs w:val="27"/>
          <w:bdr w:val="none" w:sz="0" w:space="0" w:color="auto" w:frame="1"/>
        </w:rPr>
        <w:t>Prompt: </w:t>
      </w:r>
      <w:r>
        <w:rPr>
          <w:rStyle w:val="HTMLCode"/>
          <w:rFonts w:ascii="Courier" w:hAnsi="Courier"/>
          <w:color w:val="141414"/>
          <w:bdr w:val="none" w:sz="0" w:space="0" w:color="auto" w:frame="1"/>
        </w:rPr>
        <w:t xml:space="preserve">A Yu-Gi-Oh style monster card featuring a majestic phoenix rising from the ashes, high resolution with bold outlines, vibrant </w:t>
      </w:r>
      <w:proofErr w:type="spellStart"/>
      <w:r>
        <w:rPr>
          <w:rStyle w:val="HTMLCode"/>
          <w:rFonts w:ascii="Courier" w:hAnsi="Courier"/>
          <w:color w:val="141414"/>
          <w:bdr w:val="none" w:sz="0" w:space="0" w:color="auto" w:frame="1"/>
        </w:rPr>
        <w:t>colors</w:t>
      </w:r>
      <w:proofErr w:type="spellEnd"/>
      <w:r>
        <w:rPr>
          <w:rStyle w:val="HTMLCode"/>
          <w:rFonts w:ascii="Courier" w:hAnsi="Courier"/>
          <w:color w:val="141414"/>
          <w:bdr w:val="none" w:sz="0" w:space="0" w:color="auto" w:frame="1"/>
        </w:rPr>
        <w:t>, and a dynamic composition, --</w:t>
      </w:r>
      <w:proofErr w:type="spellStart"/>
      <w:r>
        <w:rPr>
          <w:rStyle w:val="HTMLCode"/>
          <w:rFonts w:ascii="Courier" w:hAnsi="Courier"/>
          <w:color w:val="141414"/>
          <w:bdr w:val="none" w:sz="0" w:space="0" w:color="auto" w:frame="1"/>
        </w:rPr>
        <w:t>ar</w:t>
      </w:r>
      <w:proofErr w:type="spellEnd"/>
      <w:r>
        <w:rPr>
          <w:rStyle w:val="HTMLCode"/>
          <w:rFonts w:ascii="Courier" w:hAnsi="Courier"/>
          <w:color w:val="141414"/>
          <w:bdr w:val="none" w:sz="0" w:space="0" w:color="auto" w:frame="1"/>
        </w:rPr>
        <w:t xml:space="preserve"> 5:6 --v 6.0</w:t>
      </w:r>
    </w:p>
    <w:p w14:paraId="0F0C3E41" w14:textId="77777777" w:rsidR="003048B6" w:rsidRDefault="003048B6" w:rsidP="003048B6">
      <w:pPr>
        <w:pStyle w:val="NormalWeb"/>
        <w:shd w:val="clear" w:color="auto" w:fill="FFFFFF"/>
        <w:spacing w:before="0" w:after="0"/>
        <w:textAlignment w:val="baseline"/>
        <w:rPr>
          <w:rFonts w:ascii="Arial" w:hAnsi="Arial" w:cs="Arial"/>
          <w:color w:val="141414"/>
          <w:sz w:val="27"/>
          <w:szCs w:val="27"/>
        </w:rPr>
      </w:pPr>
      <w:r>
        <w:rPr>
          <w:rStyle w:val="Strong"/>
          <w:rFonts w:ascii="inherit" w:hAnsi="inherit" w:cs="Arial"/>
          <w:color w:val="141414"/>
          <w:sz w:val="27"/>
          <w:szCs w:val="27"/>
          <w:bdr w:val="none" w:sz="0" w:space="0" w:color="auto" w:frame="1"/>
        </w:rPr>
        <w:t>Output:</w:t>
      </w:r>
    </w:p>
    <w:p w14:paraId="669BD9C8" w14:textId="7C371472" w:rsidR="003048B6" w:rsidRPr="003048B6" w:rsidRDefault="003048B6" w:rsidP="003048B6">
      <w:pPr>
        <w:rPr>
          <w:rFonts w:ascii="Times New Roman" w:hAnsi="Times New Roman" w:cs="Times New Roman"/>
          <w:sz w:val="24"/>
          <w:szCs w:val="24"/>
        </w:rPr>
      </w:pPr>
      <w:proofErr w:type="gramStart"/>
      <w:r>
        <w:rPr>
          <w:rFonts w:ascii="Arial" w:hAnsi="Arial" w:cs="Arial"/>
          <w:color w:val="141414"/>
          <w:sz w:val="27"/>
          <w:szCs w:val="27"/>
        </w:rPr>
        <w:t>Additionally</w:t>
      </w:r>
      <w:proofErr w:type="gramEnd"/>
      <w:r>
        <w:rPr>
          <w:rFonts w:ascii="Arial" w:hAnsi="Arial" w:cs="Arial"/>
          <w:color w:val="141414"/>
          <w:sz w:val="27"/>
          <w:szCs w:val="27"/>
        </w:rPr>
        <w:t xml:space="preserve"> you can also use Dan </w:t>
      </w:r>
      <w:proofErr w:type="spellStart"/>
      <w:r>
        <w:rPr>
          <w:rFonts w:ascii="Arial" w:hAnsi="Arial" w:cs="Arial"/>
          <w:color w:val="141414"/>
          <w:sz w:val="27"/>
          <w:szCs w:val="27"/>
        </w:rPr>
        <w:t>Abnett</w:t>
      </w:r>
      <w:proofErr w:type="spellEnd"/>
      <w:r>
        <w:rPr>
          <w:rFonts w:ascii="Arial" w:hAnsi="Arial" w:cs="Arial"/>
          <w:color w:val="141414"/>
          <w:sz w:val="27"/>
          <w:szCs w:val="27"/>
        </w:rPr>
        <w:t xml:space="preserve"> style for anime style AI wall arts.</w:t>
      </w:r>
    </w:p>
    <w:p w14:paraId="03FEA973" w14:textId="77777777" w:rsidR="003048B6" w:rsidRDefault="003048B6" w:rsidP="003048B6">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 xml:space="preserve">6. Joost </w:t>
      </w:r>
      <w:proofErr w:type="spellStart"/>
      <w:r>
        <w:rPr>
          <w:rFonts w:ascii="var(--h3-family)" w:hAnsi="var(--h3-family)"/>
          <w:color w:val="141414"/>
        </w:rPr>
        <w:t>Swarte</w:t>
      </w:r>
      <w:proofErr w:type="spellEnd"/>
      <w:r>
        <w:rPr>
          <w:rFonts w:ascii="var(--h3-family)" w:hAnsi="var(--h3-family)"/>
          <w:color w:val="141414"/>
        </w:rPr>
        <w:t xml:space="preserve"> style</w:t>
      </w:r>
    </w:p>
    <w:p w14:paraId="5BB74172" w14:textId="77777777" w:rsidR="003048B6" w:rsidRDefault="003048B6" w:rsidP="003048B6">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 xml:space="preserve">Joost </w:t>
      </w:r>
      <w:proofErr w:type="spellStart"/>
      <w:r>
        <w:rPr>
          <w:rFonts w:ascii="Arial" w:hAnsi="Arial" w:cs="Arial"/>
          <w:color w:val="141414"/>
          <w:sz w:val="27"/>
          <w:szCs w:val="27"/>
        </w:rPr>
        <w:t>Swarte’s</w:t>
      </w:r>
      <w:proofErr w:type="spellEnd"/>
      <w:r>
        <w:rPr>
          <w:rFonts w:ascii="Arial" w:hAnsi="Arial" w:cs="Arial"/>
          <w:color w:val="141414"/>
          <w:sz w:val="27"/>
          <w:szCs w:val="27"/>
        </w:rPr>
        <w:t xml:space="preserve"> style is a good AI wall art choice because it’s modern and playful.</w:t>
      </w:r>
    </w:p>
    <w:p w14:paraId="205693C0" w14:textId="77777777" w:rsidR="003048B6" w:rsidRDefault="003048B6" w:rsidP="003048B6">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It’s a great way to show a love for contemporary art and make the room look cool and unique.</w:t>
      </w:r>
    </w:p>
    <w:p w14:paraId="346EDE5B" w14:textId="77777777" w:rsidR="003048B6" w:rsidRDefault="003048B6" w:rsidP="003048B6">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 xml:space="preserve">This style’s bold lines and bright </w:t>
      </w:r>
      <w:proofErr w:type="spellStart"/>
      <w:r>
        <w:rPr>
          <w:rFonts w:ascii="Arial" w:hAnsi="Arial" w:cs="Arial"/>
          <w:color w:val="141414"/>
          <w:sz w:val="27"/>
          <w:szCs w:val="27"/>
        </w:rPr>
        <w:t>colors</w:t>
      </w:r>
      <w:proofErr w:type="spellEnd"/>
      <w:r>
        <w:rPr>
          <w:rFonts w:ascii="Arial" w:hAnsi="Arial" w:cs="Arial"/>
          <w:color w:val="141414"/>
          <w:sz w:val="27"/>
          <w:szCs w:val="27"/>
        </w:rPr>
        <w:t xml:space="preserve"> can make a room feel fun and lively. </w:t>
      </w:r>
    </w:p>
    <w:p w14:paraId="1C5505FA" w14:textId="77777777" w:rsidR="003048B6" w:rsidRDefault="003048B6" w:rsidP="003048B6">
      <w:pPr>
        <w:pStyle w:val="NormalWeb"/>
        <w:shd w:val="clear" w:color="auto" w:fill="FFFFFF"/>
        <w:spacing w:before="0" w:after="0"/>
        <w:textAlignment w:val="baseline"/>
        <w:rPr>
          <w:rFonts w:ascii="Arial" w:hAnsi="Arial" w:cs="Arial"/>
          <w:color w:val="141414"/>
          <w:sz w:val="27"/>
          <w:szCs w:val="27"/>
        </w:rPr>
      </w:pPr>
      <w:r>
        <w:rPr>
          <w:rStyle w:val="Strong"/>
          <w:rFonts w:ascii="inherit" w:hAnsi="inherit" w:cs="Arial"/>
          <w:color w:val="141414"/>
          <w:sz w:val="27"/>
          <w:szCs w:val="27"/>
          <w:bdr w:val="none" w:sz="0" w:space="0" w:color="auto" w:frame="1"/>
        </w:rPr>
        <w:t>Prompt:</w:t>
      </w:r>
      <w:r>
        <w:rPr>
          <w:rFonts w:ascii="Arial" w:hAnsi="Arial" w:cs="Arial"/>
          <w:color w:val="141414"/>
          <w:sz w:val="27"/>
          <w:szCs w:val="27"/>
        </w:rPr>
        <w:t> </w:t>
      </w:r>
      <w:r>
        <w:rPr>
          <w:rStyle w:val="HTMLCode"/>
          <w:rFonts w:ascii="Courier" w:hAnsi="Courier"/>
          <w:color w:val="141414"/>
          <w:bdr w:val="none" w:sz="0" w:space="0" w:color="auto" w:frame="1"/>
        </w:rPr>
        <w:t xml:space="preserve">A stark </w:t>
      </w:r>
      <w:proofErr w:type="spellStart"/>
      <w:r>
        <w:rPr>
          <w:rStyle w:val="HTMLCode"/>
          <w:rFonts w:ascii="Courier" w:hAnsi="Courier"/>
          <w:color w:val="141414"/>
          <w:bdr w:val="none" w:sz="0" w:space="0" w:color="auto" w:frame="1"/>
        </w:rPr>
        <w:t>colorful</w:t>
      </w:r>
      <w:proofErr w:type="spellEnd"/>
      <w:r>
        <w:rPr>
          <w:rStyle w:val="HTMLCode"/>
          <w:rFonts w:ascii="Courier" w:hAnsi="Courier"/>
          <w:color w:val="141414"/>
          <w:bdr w:val="none" w:sz="0" w:space="0" w:color="auto" w:frame="1"/>
        </w:rPr>
        <w:t xml:space="preserve"> and vibrant illustration in the style of Joost </w:t>
      </w:r>
      <w:proofErr w:type="spellStart"/>
      <w:r>
        <w:rPr>
          <w:rStyle w:val="HTMLCode"/>
          <w:rFonts w:ascii="Courier" w:hAnsi="Courier"/>
          <w:color w:val="141414"/>
          <w:bdr w:val="none" w:sz="0" w:space="0" w:color="auto" w:frame="1"/>
        </w:rPr>
        <w:t>Swarte</w:t>
      </w:r>
      <w:proofErr w:type="spellEnd"/>
      <w:r>
        <w:rPr>
          <w:rStyle w:val="HTMLCode"/>
          <w:rFonts w:ascii="Courier" w:hAnsi="Courier"/>
          <w:color w:val="141414"/>
          <w:bdr w:val="none" w:sz="0" w:space="0" w:color="auto" w:frame="1"/>
        </w:rPr>
        <w:t>, depicting a lone figure walking down a deserted street at night, --</w:t>
      </w:r>
      <w:proofErr w:type="spellStart"/>
      <w:r>
        <w:rPr>
          <w:rStyle w:val="HTMLCode"/>
          <w:rFonts w:ascii="Courier" w:hAnsi="Courier"/>
          <w:color w:val="141414"/>
          <w:bdr w:val="none" w:sz="0" w:space="0" w:color="auto" w:frame="1"/>
        </w:rPr>
        <w:t>ar</w:t>
      </w:r>
      <w:proofErr w:type="spellEnd"/>
      <w:r>
        <w:rPr>
          <w:rStyle w:val="HTMLCode"/>
          <w:rFonts w:ascii="Courier" w:hAnsi="Courier"/>
          <w:color w:val="141414"/>
          <w:bdr w:val="none" w:sz="0" w:space="0" w:color="auto" w:frame="1"/>
        </w:rPr>
        <w:t xml:space="preserve"> 1:1 --v 6.0</w:t>
      </w:r>
    </w:p>
    <w:p w14:paraId="70872689" w14:textId="0BDE4AF6" w:rsidR="003048B6" w:rsidRDefault="003048B6" w:rsidP="003048B6">
      <w:pPr>
        <w:pStyle w:val="NormalWeb"/>
        <w:shd w:val="clear" w:color="auto" w:fill="FFFFFF"/>
        <w:spacing w:before="0" w:after="0"/>
        <w:textAlignment w:val="baseline"/>
        <w:rPr>
          <w:rStyle w:val="Strong"/>
          <w:rFonts w:ascii="inherit" w:hAnsi="inherit" w:cs="Arial"/>
          <w:color w:val="141414"/>
          <w:sz w:val="27"/>
          <w:szCs w:val="27"/>
          <w:bdr w:val="none" w:sz="0" w:space="0" w:color="auto" w:frame="1"/>
        </w:rPr>
      </w:pPr>
      <w:r>
        <w:rPr>
          <w:rStyle w:val="Strong"/>
          <w:rFonts w:ascii="inherit" w:hAnsi="inherit" w:cs="Arial"/>
          <w:color w:val="141414"/>
          <w:sz w:val="27"/>
          <w:szCs w:val="27"/>
          <w:bdr w:val="none" w:sz="0" w:space="0" w:color="auto" w:frame="1"/>
        </w:rPr>
        <w:t>:</w:t>
      </w:r>
    </w:p>
    <w:p w14:paraId="641B9A09" w14:textId="1C5B2AD6" w:rsidR="003048B6" w:rsidRPr="003048B6" w:rsidRDefault="003048B6" w:rsidP="003048B6">
      <w:pPr>
        <w:pStyle w:val="NormalWeb"/>
        <w:shd w:val="clear" w:color="auto" w:fill="FFFFFF"/>
        <w:spacing w:before="0" w:after="0"/>
        <w:textAlignment w:val="baseline"/>
        <w:rPr>
          <w:rFonts w:ascii="Arial" w:hAnsi="Arial" w:cs="Arial"/>
          <w:color w:val="141414"/>
          <w:sz w:val="27"/>
          <w:szCs w:val="27"/>
        </w:rPr>
      </w:pPr>
      <w:r>
        <w:rPr>
          <w:rFonts w:ascii="var(--h3-family)" w:hAnsi="var(--h3-family)"/>
          <w:color w:val="141414"/>
        </w:rPr>
        <w:t xml:space="preserve">7. Dana Trippe Style Wall Art </w:t>
      </w:r>
      <w:r>
        <w:rPr>
          <w:rFonts w:ascii="Arial" w:hAnsi="Arial" w:cs="Arial"/>
          <w:color w:val="141414"/>
          <w:sz w:val="27"/>
          <w:szCs w:val="27"/>
        </w:rPr>
        <w:t>For a modern wall art style, Dana Trippe is a better choice.</w:t>
      </w:r>
    </w:p>
    <w:p w14:paraId="11F14A20" w14:textId="77777777" w:rsidR="003048B6" w:rsidRDefault="003048B6" w:rsidP="003048B6">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Her art’s dreamy and surreal elements can create a unique and captivating atmosphere in a room.</w:t>
      </w:r>
    </w:p>
    <w:p w14:paraId="70B574F4" w14:textId="77777777" w:rsidR="003048B6" w:rsidRDefault="003048B6" w:rsidP="003048B6">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 xml:space="preserve">The soft pastel </w:t>
      </w:r>
      <w:proofErr w:type="spellStart"/>
      <w:r>
        <w:rPr>
          <w:rFonts w:ascii="Arial" w:hAnsi="Arial" w:cs="Arial"/>
          <w:color w:val="141414"/>
          <w:sz w:val="27"/>
          <w:szCs w:val="27"/>
        </w:rPr>
        <w:t>colors</w:t>
      </w:r>
      <w:proofErr w:type="spellEnd"/>
      <w:r>
        <w:rPr>
          <w:rFonts w:ascii="Arial" w:hAnsi="Arial" w:cs="Arial"/>
          <w:color w:val="141414"/>
          <w:sz w:val="27"/>
          <w:szCs w:val="27"/>
        </w:rPr>
        <w:t xml:space="preserve"> and ethereal themes in Dana Trippe’s art can also add a calming and peaceful vibe to the space. </w:t>
      </w:r>
    </w:p>
    <w:p w14:paraId="7C54B1D8" w14:textId="77777777" w:rsidR="003048B6" w:rsidRDefault="003048B6" w:rsidP="003048B6">
      <w:pPr>
        <w:pStyle w:val="NormalWeb"/>
        <w:shd w:val="clear" w:color="auto" w:fill="FFFFFF"/>
        <w:spacing w:before="0" w:after="0"/>
        <w:textAlignment w:val="baseline"/>
        <w:rPr>
          <w:rStyle w:val="HTMLCode"/>
          <w:rFonts w:ascii="Courier" w:hAnsi="Courier"/>
          <w:color w:val="141414"/>
          <w:bdr w:val="none" w:sz="0" w:space="0" w:color="auto" w:frame="1"/>
        </w:rPr>
      </w:pPr>
      <w:r>
        <w:rPr>
          <w:rStyle w:val="Strong"/>
          <w:rFonts w:ascii="inherit" w:hAnsi="inherit" w:cs="Arial"/>
          <w:color w:val="141414"/>
          <w:sz w:val="27"/>
          <w:szCs w:val="27"/>
          <w:bdr w:val="none" w:sz="0" w:space="0" w:color="auto" w:frame="1"/>
        </w:rPr>
        <w:t>Prompt: </w:t>
      </w:r>
      <w:r>
        <w:rPr>
          <w:rStyle w:val="HTMLCode"/>
          <w:rFonts w:ascii="Courier" w:hAnsi="Courier"/>
          <w:color w:val="141414"/>
          <w:bdr w:val="none" w:sz="0" w:space="0" w:color="auto" w:frame="1"/>
        </w:rPr>
        <w:t xml:space="preserve">Beautiful portrait in the style of Dana Trippe, capturing a woman with ethereal features and enigmatic eyes, delicate </w:t>
      </w:r>
      <w:proofErr w:type="spellStart"/>
      <w:r>
        <w:rPr>
          <w:rStyle w:val="HTMLCode"/>
          <w:rFonts w:ascii="Courier" w:hAnsi="Courier"/>
          <w:color w:val="141414"/>
          <w:bdr w:val="none" w:sz="0" w:space="0" w:color="auto" w:frame="1"/>
        </w:rPr>
        <w:t>jewelry</w:t>
      </w:r>
      <w:proofErr w:type="spellEnd"/>
      <w:r>
        <w:rPr>
          <w:rStyle w:val="HTMLCode"/>
          <w:rFonts w:ascii="Courier" w:hAnsi="Courier"/>
          <w:color w:val="141414"/>
          <w:bdr w:val="none" w:sz="0" w:space="0" w:color="auto" w:frame="1"/>
        </w:rPr>
        <w:t xml:space="preserve"> reminiscent of botanical forms, like vines and petals woven into intricate headpieces and bracelets, --</w:t>
      </w:r>
      <w:proofErr w:type="spellStart"/>
      <w:r>
        <w:rPr>
          <w:rStyle w:val="HTMLCode"/>
          <w:rFonts w:ascii="Courier" w:hAnsi="Courier"/>
          <w:color w:val="141414"/>
          <w:bdr w:val="none" w:sz="0" w:space="0" w:color="auto" w:frame="1"/>
        </w:rPr>
        <w:t>ar</w:t>
      </w:r>
      <w:proofErr w:type="spellEnd"/>
      <w:r>
        <w:rPr>
          <w:rStyle w:val="HTMLCode"/>
          <w:rFonts w:ascii="Courier" w:hAnsi="Courier"/>
          <w:color w:val="141414"/>
          <w:bdr w:val="none" w:sz="0" w:space="0" w:color="auto" w:frame="1"/>
        </w:rPr>
        <w:t xml:space="preserve"> 4:3</w:t>
      </w:r>
    </w:p>
    <w:p w14:paraId="68176431" w14:textId="77777777" w:rsidR="0002396F" w:rsidRPr="0002396F" w:rsidRDefault="0002396F" w:rsidP="0002396F">
      <w:pPr>
        <w:pStyle w:val="NormalWeb"/>
        <w:shd w:val="clear" w:color="auto" w:fill="FFFFFF"/>
        <w:spacing w:after="0"/>
        <w:textAlignment w:val="baseline"/>
        <w:rPr>
          <w:rFonts w:ascii="Arial" w:hAnsi="Arial" w:cs="Arial"/>
          <w:color w:val="141414"/>
          <w:sz w:val="27"/>
          <w:szCs w:val="27"/>
        </w:rPr>
      </w:pPr>
      <w:r w:rsidRPr="0002396F">
        <w:rPr>
          <w:rFonts w:ascii="Arial" w:hAnsi="Arial" w:cs="Arial"/>
          <w:color w:val="141414"/>
          <w:sz w:val="27"/>
          <w:szCs w:val="27"/>
        </w:rPr>
        <w:lastRenderedPageBreak/>
        <w:t>ChatGPT System Prompt for Book Writers:</w:t>
      </w:r>
    </w:p>
    <w:p w14:paraId="646BA2A3" w14:textId="77777777" w:rsidR="0002396F" w:rsidRPr="0002396F" w:rsidRDefault="0002396F" w:rsidP="0002396F">
      <w:pPr>
        <w:pStyle w:val="NormalWeb"/>
        <w:shd w:val="clear" w:color="auto" w:fill="FFFFFF"/>
        <w:spacing w:after="0"/>
        <w:textAlignment w:val="baseline"/>
        <w:rPr>
          <w:rFonts w:ascii="Arial" w:hAnsi="Arial" w:cs="Arial"/>
          <w:color w:val="141414"/>
          <w:sz w:val="27"/>
          <w:szCs w:val="27"/>
        </w:rPr>
      </w:pPr>
      <w:r w:rsidRPr="0002396F">
        <w:rPr>
          <w:rFonts w:ascii="Arial" w:hAnsi="Arial" w:cs="Arial"/>
          <w:color w:val="141414"/>
          <w:sz w:val="27"/>
          <w:szCs w:val="27"/>
        </w:rPr>
        <w:t xml:space="preserve">Hey </w:t>
      </w:r>
      <w:proofErr w:type="spellStart"/>
      <w:r w:rsidRPr="0002396F">
        <w:rPr>
          <w:rFonts w:ascii="Arial" w:hAnsi="Arial" w:cs="Arial"/>
          <w:color w:val="141414"/>
          <w:sz w:val="27"/>
          <w:szCs w:val="27"/>
        </w:rPr>
        <w:t>CHatGPT</w:t>
      </w:r>
      <w:proofErr w:type="spellEnd"/>
      <w:r w:rsidRPr="0002396F">
        <w:rPr>
          <w:rFonts w:ascii="Arial" w:hAnsi="Arial" w:cs="Arial"/>
          <w:color w:val="141414"/>
          <w:sz w:val="27"/>
          <w:szCs w:val="27"/>
        </w:rPr>
        <w:t>, act as an experienced book writer who has written almost 50 New York Times Best Sellers. Write a book with the following details:</w:t>
      </w:r>
    </w:p>
    <w:p w14:paraId="104B2434" w14:textId="77777777" w:rsidR="0002396F" w:rsidRPr="0002396F" w:rsidRDefault="0002396F" w:rsidP="0002396F">
      <w:pPr>
        <w:pStyle w:val="NormalWeb"/>
        <w:shd w:val="clear" w:color="auto" w:fill="FFFFFF"/>
        <w:spacing w:after="0"/>
        <w:textAlignment w:val="baseline"/>
        <w:rPr>
          <w:rFonts w:ascii="Arial" w:hAnsi="Arial" w:cs="Arial"/>
          <w:color w:val="141414"/>
          <w:sz w:val="27"/>
          <w:szCs w:val="27"/>
        </w:rPr>
      </w:pPr>
      <w:r w:rsidRPr="0002396F">
        <w:rPr>
          <w:rFonts w:ascii="Arial" w:hAnsi="Arial" w:cs="Arial"/>
          <w:color w:val="141414"/>
          <w:sz w:val="27"/>
          <w:szCs w:val="27"/>
        </w:rPr>
        <w:t>Title: [Title]</w:t>
      </w:r>
    </w:p>
    <w:p w14:paraId="2DB8A254" w14:textId="77777777" w:rsidR="0002396F" w:rsidRPr="0002396F" w:rsidRDefault="0002396F" w:rsidP="0002396F">
      <w:pPr>
        <w:pStyle w:val="NormalWeb"/>
        <w:shd w:val="clear" w:color="auto" w:fill="FFFFFF"/>
        <w:spacing w:after="0"/>
        <w:textAlignment w:val="baseline"/>
        <w:rPr>
          <w:rFonts w:ascii="Arial" w:hAnsi="Arial" w:cs="Arial"/>
          <w:color w:val="141414"/>
          <w:sz w:val="27"/>
          <w:szCs w:val="27"/>
        </w:rPr>
      </w:pPr>
      <w:r w:rsidRPr="0002396F">
        <w:rPr>
          <w:rFonts w:ascii="Arial" w:hAnsi="Arial" w:cs="Arial"/>
          <w:color w:val="141414"/>
          <w:sz w:val="27"/>
          <w:szCs w:val="27"/>
        </w:rPr>
        <w:t>Genre: [Genre]</w:t>
      </w:r>
    </w:p>
    <w:p w14:paraId="1F383647" w14:textId="77777777" w:rsidR="0002396F" w:rsidRPr="0002396F" w:rsidRDefault="0002396F" w:rsidP="0002396F">
      <w:pPr>
        <w:pStyle w:val="NormalWeb"/>
        <w:shd w:val="clear" w:color="auto" w:fill="FFFFFF"/>
        <w:spacing w:after="0"/>
        <w:textAlignment w:val="baseline"/>
        <w:rPr>
          <w:rFonts w:ascii="Arial" w:hAnsi="Arial" w:cs="Arial"/>
          <w:color w:val="141414"/>
          <w:sz w:val="27"/>
          <w:szCs w:val="27"/>
        </w:rPr>
      </w:pPr>
      <w:r w:rsidRPr="0002396F">
        <w:rPr>
          <w:rFonts w:ascii="Arial" w:hAnsi="Arial" w:cs="Arial"/>
          <w:color w:val="141414"/>
          <w:sz w:val="27"/>
          <w:szCs w:val="27"/>
        </w:rPr>
        <w:t>Target Audience Age Group: [Target Audience Age Group]</w:t>
      </w:r>
    </w:p>
    <w:p w14:paraId="4A86F964" w14:textId="77777777" w:rsidR="0002396F" w:rsidRPr="0002396F" w:rsidRDefault="0002396F" w:rsidP="0002396F">
      <w:pPr>
        <w:pStyle w:val="NormalWeb"/>
        <w:shd w:val="clear" w:color="auto" w:fill="FFFFFF"/>
        <w:spacing w:after="0"/>
        <w:textAlignment w:val="baseline"/>
        <w:rPr>
          <w:rFonts w:ascii="Arial" w:hAnsi="Arial" w:cs="Arial"/>
          <w:color w:val="141414"/>
          <w:sz w:val="27"/>
          <w:szCs w:val="27"/>
        </w:rPr>
      </w:pPr>
      <w:r w:rsidRPr="0002396F">
        <w:rPr>
          <w:rFonts w:ascii="Arial" w:hAnsi="Arial" w:cs="Arial"/>
          <w:color w:val="141414"/>
          <w:sz w:val="27"/>
          <w:szCs w:val="27"/>
        </w:rPr>
        <w:t>Writing Style: [Formal/Informal/Conversational/Other]</w:t>
      </w:r>
    </w:p>
    <w:p w14:paraId="371A42A0" w14:textId="77777777" w:rsidR="0002396F" w:rsidRPr="0002396F" w:rsidRDefault="0002396F" w:rsidP="0002396F">
      <w:pPr>
        <w:pStyle w:val="NormalWeb"/>
        <w:shd w:val="clear" w:color="auto" w:fill="FFFFFF"/>
        <w:spacing w:after="0"/>
        <w:textAlignment w:val="baseline"/>
        <w:rPr>
          <w:rFonts w:ascii="Arial" w:hAnsi="Arial" w:cs="Arial"/>
          <w:color w:val="141414"/>
          <w:sz w:val="27"/>
          <w:szCs w:val="27"/>
        </w:rPr>
      </w:pPr>
      <w:r w:rsidRPr="0002396F">
        <w:rPr>
          <w:rFonts w:ascii="Arial" w:hAnsi="Arial" w:cs="Arial"/>
          <w:color w:val="141414"/>
          <w:sz w:val="27"/>
          <w:szCs w:val="27"/>
        </w:rPr>
        <w:t>Point of View: [First Person/Second Person/Third Person Limited/Third Person Omniscient]</w:t>
      </w:r>
    </w:p>
    <w:p w14:paraId="057AD10A" w14:textId="77777777" w:rsidR="0002396F" w:rsidRPr="0002396F" w:rsidRDefault="0002396F" w:rsidP="0002396F">
      <w:pPr>
        <w:pStyle w:val="NormalWeb"/>
        <w:shd w:val="clear" w:color="auto" w:fill="FFFFFF"/>
        <w:spacing w:after="0"/>
        <w:textAlignment w:val="baseline"/>
        <w:rPr>
          <w:rFonts w:ascii="Arial" w:hAnsi="Arial" w:cs="Arial"/>
          <w:color w:val="141414"/>
          <w:sz w:val="27"/>
          <w:szCs w:val="27"/>
        </w:rPr>
      </w:pPr>
      <w:r w:rsidRPr="0002396F">
        <w:rPr>
          <w:rFonts w:ascii="Arial" w:hAnsi="Arial" w:cs="Arial"/>
          <w:color w:val="141414"/>
          <w:sz w:val="27"/>
          <w:szCs w:val="27"/>
        </w:rPr>
        <w:t>Tense: [Present/Past]</w:t>
      </w:r>
    </w:p>
    <w:p w14:paraId="53B22919" w14:textId="77777777" w:rsidR="0002396F" w:rsidRPr="0002396F" w:rsidRDefault="0002396F" w:rsidP="0002396F">
      <w:pPr>
        <w:pStyle w:val="NormalWeb"/>
        <w:shd w:val="clear" w:color="auto" w:fill="FFFFFF"/>
        <w:spacing w:after="0"/>
        <w:textAlignment w:val="baseline"/>
        <w:rPr>
          <w:rFonts w:ascii="Arial" w:hAnsi="Arial" w:cs="Arial"/>
          <w:color w:val="141414"/>
          <w:sz w:val="27"/>
          <w:szCs w:val="27"/>
        </w:rPr>
      </w:pPr>
      <w:r w:rsidRPr="0002396F">
        <w:rPr>
          <w:rFonts w:ascii="Arial" w:hAnsi="Arial" w:cs="Arial"/>
          <w:color w:val="141414"/>
          <w:sz w:val="27"/>
          <w:szCs w:val="27"/>
        </w:rPr>
        <w:t>Book Type: [Fiction/Non-fiction/Memoir/Self-help/Other]</w:t>
      </w:r>
    </w:p>
    <w:p w14:paraId="74DF9452" w14:textId="77777777" w:rsidR="0002396F" w:rsidRPr="0002396F" w:rsidRDefault="0002396F" w:rsidP="0002396F">
      <w:pPr>
        <w:pStyle w:val="NormalWeb"/>
        <w:shd w:val="clear" w:color="auto" w:fill="FFFFFF"/>
        <w:spacing w:after="0"/>
        <w:textAlignment w:val="baseline"/>
        <w:rPr>
          <w:rFonts w:ascii="Arial" w:hAnsi="Arial" w:cs="Arial"/>
          <w:color w:val="141414"/>
          <w:sz w:val="27"/>
          <w:szCs w:val="27"/>
        </w:rPr>
      </w:pPr>
      <w:r w:rsidRPr="0002396F">
        <w:rPr>
          <w:rFonts w:ascii="Arial" w:hAnsi="Arial" w:cs="Arial"/>
          <w:color w:val="141414"/>
          <w:sz w:val="27"/>
          <w:szCs w:val="27"/>
        </w:rPr>
        <w:t>Setting: [Time Period] and [Location]</w:t>
      </w:r>
    </w:p>
    <w:p w14:paraId="404A11BD" w14:textId="77777777" w:rsidR="0002396F" w:rsidRPr="0002396F" w:rsidRDefault="0002396F" w:rsidP="0002396F">
      <w:pPr>
        <w:pStyle w:val="NormalWeb"/>
        <w:shd w:val="clear" w:color="auto" w:fill="FFFFFF"/>
        <w:spacing w:after="0"/>
        <w:textAlignment w:val="baseline"/>
        <w:rPr>
          <w:rFonts w:ascii="Arial" w:hAnsi="Arial" w:cs="Arial"/>
          <w:color w:val="141414"/>
          <w:sz w:val="27"/>
          <w:szCs w:val="27"/>
        </w:rPr>
      </w:pPr>
      <w:r w:rsidRPr="0002396F">
        <w:rPr>
          <w:rFonts w:ascii="Arial" w:hAnsi="Arial" w:cs="Arial"/>
          <w:color w:val="141414"/>
          <w:sz w:val="27"/>
          <w:szCs w:val="27"/>
        </w:rPr>
        <w:t>Main Characters: [Number of Main Characters], [Names], [Backstories], [Personalities], [Physical Appearances], [Motivations]</w:t>
      </w:r>
    </w:p>
    <w:p w14:paraId="7497548D" w14:textId="77777777" w:rsidR="0002396F" w:rsidRPr="0002396F" w:rsidRDefault="0002396F" w:rsidP="0002396F">
      <w:pPr>
        <w:pStyle w:val="NormalWeb"/>
        <w:shd w:val="clear" w:color="auto" w:fill="FFFFFF"/>
        <w:spacing w:after="0"/>
        <w:textAlignment w:val="baseline"/>
        <w:rPr>
          <w:rFonts w:ascii="Arial" w:hAnsi="Arial" w:cs="Arial"/>
          <w:color w:val="141414"/>
          <w:sz w:val="27"/>
          <w:szCs w:val="27"/>
        </w:rPr>
      </w:pPr>
      <w:r w:rsidRPr="0002396F">
        <w:rPr>
          <w:rFonts w:ascii="Arial" w:hAnsi="Arial" w:cs="Arial"/>
          <w:color w:val="141414"/>
          <w:sz w:val="27"/>
          <w:szCs w:val="27"/>
        </w:rPr>
        <w:t>Supporting Characters: [Number of Supporting Characters], [Names], [Roles in Story], [Backstories], [Personalities]</w:t>
      </w:r>
    </w:p>
    <w:p w14:paraId="6C939DB4" w14:textId="77777777" w:rsidR="0002396F" w:rsidRPr="0002396F" w:rsidRDefault="0002396F" w:rsidP="0002396F">
      <w:pPr>
        <w:pStyle w:val="NormalWeb"/>
        <w:shd w:val="clear" w:color="auto" w:fill="FFFFFF"/>
        <w:spacing w:after="0"/>
        <w:textAlignment w:val="baseline"/>
        <w:rPr>
          <w:rFonts w:ascii="Arial" w:hAnsi="Arial" w:cs="Arial"/>
          <w:color w:val="141414"/>
          <w:sz w:val="27"/>
          <w:szCs w:val="27"/>
        </w:rPr>
      </w:pPr>
      <w:r w:rsidRPr="0002396F">
        <w:rPr>
          <w:rFonts w:ascii="Arial" w:hAnsi="Arial" w:cs="Arial"/>
          <w:color w:val="141414"/>
          <w:sz w:val="27"/>
          <w:szCs w:val="27"/>
        </w:rPr>
        <w:t>Antagonists: [Names], [Backstory], [Motivation]</w:t>
      </w:r>
    </w:p>
    <w:p w14:paraId="76160596" w14:textId="77777777" w:rsidR="0002396F" w:rsidRPr="0002396F" w:rsidRDefault="0002396F" w:rsidP="0002396F">
      <w:pPr>
        <w:pStyle w:val="NormalWeb"/>
        <w:shd w:val="clear" w:color="auto" w:fill="FFFFFF"/>
        <w:spacing w:after="0"/>
        <w:textAlignment w:val="baseline"/>
        <w:rPr>
          <w:rFonts w:ascii="Arial" w:hAnsi="Arial" w:cs="Arial"/>
          <w:color w:val="141414"/>
          <w:sz w:val="27"/>
          <w:szCs w:val="27"/>
        </w:rPr>
      </w:pPr>
      <w:r w:rsidRPr="0002396F">
        <w:rPr>
          <w:rFonts w:ascii="Arial" w:hAnsi="Arial" w:cs="Arial"/>
          <w:color w:val="141414"/>
          <w:sz w:val="27"/>
          <w:szCs w:val="27"/>
        </w:rPr>
        <w:t>Narrative Arc: [Introduction], [Rising Action], [Climax], [Falling Action], [Resolution]</w:t>
      </w:r>
    </w:p>
    <w:p w14:paraId="45E14DCB" w14:textId="77777777" w:rsidR="0002396F" w:rsidRPr="0002396F" w:rsidRDefault="0002396F" w:rsidP="0002396F">
      <w:pPr>
        <w:pStyle w:val="NormalWeb"/>
        <w:shd w:val="clear" w:color="auto" w:fill="FFFFFF"/>
        <w:spacing w:after="0"/>
        <w:textAlignment w:val="baseline"/>
        <w:rPr>
          <w:rFonts w:ascii="Arial" w:hAnsi="Arial" w:cs="Arial"/>
          <w:color w:val="141414"/>
          <w:sz w:val="27"/>
          <w:szCs w:val="27"/>
        </w:rPr>
      </w:pPr>
      <w:r w:rsidRPr="0002396F">
        <w:rPr>
          <w:rFonts w:ascii="Arial" w:hAnsi="Arial" w:cs="Arial"/>
          <w:color w:val="141414"/>
          <w:sz w:val="27"/>
          <w:szCs w:val="27"/>
        </w:rPr>
        <w:t>Themes: [Core Messages], [Moral of the Story]</w:t>
      </w:r>
    </w:p>
    <w:p w14:paraId="6F7239CA" w14:textId="77777777" w:rsidR="0002396F" w:rsidRPr="0002396F" w:rsidRDefault="0002396F" w:rsidP="0002396F">
      <w:pPr>
        <w:pStyle w:val="NormalWeb"/>
        <w:shd w:val="clear" w:color="auto" w:fill="FFFFFF"/>
        <w:spacing w:after="0"/>
        <w:textAlignment w:val="baseline"/>
        <w:rPr>
          <w:rFonts w:ascii="Arial" w:hAnsi="Arial" w:cs="Arial"/>
          <w:color w:val="141414"/>
          <w:sz w:val="27"/>
          <w:szCs w:val="27"/>
        </w:rPr>
      </w:pPr>
      <w:r w:rsidRPr="0002396F">
        <w:rPr>
          <w:rFonts w:ascii="Arial" w:hAnsi="Arial" w:cs="Arial"/>
          <w:color w:val="141414"/>
          <w:sz w:val="27"/>
          <w:szCs w:val="27"/>
        </w:rPr>
        <w:t>Conflict: [Type of Conflict - Man vs. Man/Man vs. Self/Man vs. Society/Man vs. Nature/Man vs. Technology]</w:t>
      </w:r>
    </w:p>
    <w:p w14:paraId="0C1FDA72" w14:textId="77777777" w:rsidR="0002396F" w:rsidRPr="0002396F" w:rsidRDefault="0002396F" w:rsidP="0002396F">
      <w:pPr>
        <w:pStyle w:val="NormalWeb"/>
        <w:shd w:val="clear" w:color="auto" w:fill="FFFFFF"/>
        <w:spacing w:after="0"/>
        <w:textAlignment w:val="baseline"/>
        <w:rPr>
          <w:rFonts w:ascii="Arial" w:hAnsi="Arial" w:cs="Arial"/>
          <w:color w:val="141414"/>
          <w:sz w:val="27"/>
          <w:szCs w:val="27"/>
        </w:rPr>
      </w:pPr>
      <w:r w:rsidRPr="0002396F">
        <w:rPr>
          <w:rFonts w:ascii="Arial" w:hAnsi="Arial" w:cs="Arial"/>
          <w:color w:val="141414"/>
          <w:sz w:val="27"/>
          <w:szCs w:val="27"/>
        </w:rPr>
        <w:t>Plot Twists: [Key Plot Twists] and [How they affect the story]</w:t>
      </w:r>
    </w:p>
    <w:p w14:paraId="3D0BF5CC" w14:textId="77777777" w:rsidR="0002396F" w:rsidRPr="0002396F" w:rsidRDefault="0002396F" w:rsidP="0002396F">
      <w:pPr>
        <w:pStyle w:val="NormalWeb"/>
        <w:shd w:val="clear" w:color="auto" w:fill="FFFFFF"/>
        <w:spacing w:after="0"/>
        <w:textAlignment w:val="baseline"/>
        <w:rPr>
          <w:rFonts w:ascii="Arial" w:hAnsi="Arial" w:cs="Arial"/>
          <w:color w:val="141414"/>
          <w:sz w:val="27"/>
          <w:szCs w:val="27"/>
        </w:rPr>
      </w:pPr>
      <w:r w:rsidRPr="0002396F">
        <w:rPr>
          <w:rFonts w:ascii="Arial" w:hAnsi="Arial" w:cs="Arial"/>
          <w:color w:val="141414"/>
          <w:sz w:val="27"/>
          <w:szCs w:val="27"/>
        </w:rPr>
        <w:t>World-Building Details: [Political System], [Cultural Norms], [Geography], [Magic System/Technology]</w:t>
      </w:r>
    </w:p>
    <w:p w14:paraId="0EE1574C" w14:textId="77777777" w:rsidR="0002396F" w:rsidRPr="0002396F" w:rsidRDefault="0002396F" w:rsidP="0002396F">
      <w:pPr>
        <w:pStyle w:val="NormalWeb"/>
        <w:shd w:val="clear" w:color="auto" w:fill="FFFFFF"/>
        <w:spacing w:after="0"/>
        <w:textAlignment w:val="baseline"/>
        <w:rPr>
          <w:rFonts w:ascii="Arial" w:hAnsi="Arial" w:cs="Arial"/>
          <w:color w:val="141414"/>
          <w:sz w:val="27"/>
          <w:szCs w:val="27"/>
        </w:rPr>
      </w:pPr>
      <w:r w:rsidRPr="0002396F">
        <w:rPr>
          <w:rFonts w:ascii="Arial" w:hAnsi="Arial" w:cs="Arial"/>
          <w:color w:val="141414"/>
          <w:sz w:val="27"/>
          <w:szCs w:val="27"/>
        </w:rPr>
        <w:t>Climactic Event: [Description of Climactic Event]</w:t>
      </w:r>
    </w:p>
    <w:p w14:paraId="75DEBD52" w14:textId="77777777" w:rsidR="0002396F" w:rsidRPr="0002396F" w:rsidRDefault="0002396F" w:rsidP="0002396F">
      <w:pPr>
        <w:pStyle w:val="NormalWeb"/>
        <w:shd w:val="clear" w:color="auto" w:fill="FFFFFF"/>
        <w:spacing w:after="0"/>
        <w:textAlignment w:val="baseline"/>
        <w:rPr>
          <w:rFonts w:ascii="Arial" w:hAnsi="Arial" w:cs="Arial"/>
          <w:color w:val="141414"/>
          <w:sz w:val="27"/>
          <w:szCs w:val="27"/>
        </w:rPr>
      </w:pPr>
      <w:r w:rsidRPr="0002396F">
        <w:rPr>
          <w:rFonts w:ascii="Arial" w:hAnsi="Arial" w:cs="Arial"/>
          <w:color w:val="141414"/>
          <w:sz w:val="27"/>
          <w:szCs w:val="27"/>
        </w:rPr>
        <w:t>Ending: [Happy/Sad/Ambiguous]</w:t>
      </w:r>
    </w:p>
    <w:p w14:paraId="7D11F443" w14:textId="77777777" w:rsidR="0002396F" w:rsidRPr="0002396F" w:rsidRDefault="0002396F" w:rsidP="0002396F">
      <w:pPr>
        <w:pStyle w:val="NormalWeb"/>
        <w:shd w:val="clear" w:color="auto" w:fill="FFFFFF"/>
        <w:spacing w:after="0"/>
        <w:textAlignment w:val="baseline"/>
        <w:rPr>
          <w:rFonts w:ascii="Arial" w:hAnsi="Arial" w:cs="Arial"/>
          <w:color w:val="141414"/>
          <w:sz w:val="27"/>
          <w:szCs w:val="27"/>
        </w:rPr>
      </w:pPr>
      <w:r w:rsidRPr="0002396F">
        <w:rPr>
          <w:rFonts w:ascii="Arial" w:hAnsi="Arial" w:cs="Arial"/>
          <w:color w:val="141414"/>
          <w:sz w:val="27"/>
          <w:szCs w:val="27"/>
        </w:rPr>
        <w:lastRenderedPageBreak/>
        <w:t>Subplots: [Number of Subplots], [Descriptions], [How they interlink with the main plot]</w:t>
      </w:r>
    </w:p>
    <w:p w14:paraId="34D4A9BF" w14:textId="77777777" w:rsidR="0002396F" w:rsidRPr="0002396F" w:rsidRDefault="0002396F" w:rsidP="0002396F">
      <w:pPr>
        <w:pStyle w:val="NormalWeb"/>
        <w:shd w:val="clear" w:color="auto" w:fill="FFFFFF"/>
        <w:spacing w:after="0"/>
        <w:textAlignment w:val="baseline"/>
        <w:rPr>
          <w:rFonts w:ascii="Arial" w:hAnsi="Arial" w:cs="Arial"/>
          <w:color w:val="141414"/>
          <w:sz w:val="27"/>
          <w:szCs w:val="27"/>
        </w:rPr>
      </w:pPr>
      <w:r w:rsidRPr="0002396F">
        <w:rPr>
          <w:rFonts w:ascii="Arial" w:hAnsi="Arial" w:cs="Arial"/>
          <w:color w:val="141414"/>
          <w:sz w:val="27"/>
          <w:szCs w:val="27"/>
        </w:rPr>
        <w:t>Book Length: [Word Count Goal]</w:t>
      </w:r>
    </w:p>
    <w:p w14:paraId="5D80E485" w14:textId="77777777" w:rsidR="0002396F" w:rsidRPr="0002396F" w:rsidRDefault="0002396F" w:rsidP="0002396F">
      <w:pPr>
        <w:pStyle w:val="NormalWeb"/>
        <w:shd w:val="clear" w:color="auto" w:fill="FFFFFF"/>
        <w:spacing w:after="0"/>
        <w:textAlignment w:val="baseline"/>
        <w:rPr>
          <w:rFonts w:ascii="Arial" w:hAnsi="Arial" w:cs="Arial"/>
          <w:color w:val="141414"/>
          <w:sz w:val="27"/>
          <w:szCs w:val="27"/>
        </w:rPr>
      </w:pPr>
      <w:r w:rsidRPr="0002396F">
        <w:rPr>
          <w:rFonts w:ascii="Arial" w:hAnsi="Arial" w:cs="Arial"/>
          <w:color w:val="141414"/>
          <w:sz w:val="27"/>
          <w:szCs w:val="27"/>
        </w:rPr>
        <w:t>Chapter Outline: [Number of Chapters], [Titles], [Key Events per Chapter]</w:t>
      </w:r>
    </w:p>
    <w:p w14:paraId="34CB9DE1" w14:textId="77777777" w:rsidR="0002396F" w:rsidRPr="0002396F" w:rsidRDefault="0002396F" w:rsidP="0002396F">
      <w:pPr>
        <w:pStyle w:val="NormalWeb"/>
        <w:shd w:val="clear" w:color="auto" w:fill="FFFFFF"/>
        <w:spacing w:after="0"/>
        <w:textAlignment w:val="baseline"/>
        <w:rPr>
          <w:rFonts w:ascii="Arial" w:hAnsi="Arial" w:cs="Arial"/>
          <w:color w:val="141414"/>
          <w:sz w:val="27"/>
          <w:szCs w:val="27"/>
        </w:rPr>
      </w:pPr>
      <w:r w:rsidRPr="0002396F">
        <w:rPr>
          <w:rFonts w:ascii="Arial" w:hAnsi="Arial" w:cs="Arial"/>
          <w:color w:val="141414"/>
          <w:sz w:val="27"/>
          <w:szCs w:val="27"/>
        </w:rPr>
        <w:t>Research Topics: [Subject needing research]</w:t>
      </w:r>
    </w:p>
    <w:p w14:paraId="0274993C" w14:textId="77777777" w:rsidR="0002396F" w:rsidRPr="0002396F" w:rsidRDefault="0002396F" w:rsidP="0002396F">
      <w:pPr>
        <w:pStyle w:val="NormalWeb"/>
        <w:shd w:val="clear" w:color="auto" w:fill="FFFFFF"/>
        <w:spacing w:after="0"/>
        <w:textAlignment w:val="baseline"/>
        <w:rPr>
          <w:rFonts w:ascii="Arial" w:hAnsi="Arial" w:cs="Arial"/>
          <w:color w:val="141414"/>
          <w:sz w:val="27"/>
          <w:szCs w:val="27"/>
        </w:rPr>
      </w:pPr>
      <w:r w:rsidRPr="0002396F">
        <w:rPr>
          <w:rFonts w:ascii="Arial" w:hAnsi="Arial" w:cs="Arial"/>
          <w:color w:val="141414"/>
          <w:sz w:val="27"/>
          <w:szCs w:val="27"/>
        </w:rPr>
        <w:t>Tone: [Serious/Humorous/Satirical/Dark/Optimistic/Pessimistic]</w:t>
      </w:r>
    </w:p>
    <w:p w14:paraId="4E2733C4" w14:textId="77777777" w:rsidR="0002396F" w:rsidRPr="0002396F" w:rsidRDefault="0002396F" w:rsidP="0002396F">
      <w:pPr>
        <w:pStyle w:val="NormalWeb"/>
        <w:shd w:val="clear" w:color="auto" w:fill="FFFFFF"/>
        <w:spacing w:after="0"/>
        <w:textAlignment w:val="baseline"/>
        <w:rPr>
          <w:rFonts w:ascii="Arial" w:hAnsi="Arial" w:cs="Arial"/>
          <w:color w:val="141414"/>
          <w:sz w:val="27"/>
          <w:szCs w:val="27"/>
        </w:rPr>
      </w:pPr>
      <w:r w:rsidRPr="0002396F">
        <w:rPr>
          <w:rFonts w:ascii="Arial" w:hAnsi="Arial" w:cs="Arial"/>
          <w:color w:val="141414"/>
          <w:sz w:val="27"/>
          <w:szCs w:val="27"/>
        </w:rPr>
        <w:t>Imagery: [Descriptive/Minimalist], [Key Visuals]</w:t>
      </w:r>
    </w:p>
    <w:p w14:paraId="50F9BD0C" w14:textId="77777777" w:rsidR="0002396F" w:rsidRPr="0002396F" w:rsidRDefault="0002396F" w:rsidP="0002396F">
      <w:pPr>
        <w:pStyle w:val="NormalWeb"/>
        <w:shd w:val="clear" w:color="auto" w:fill="FFFFFF"/>
        <w:spacing w:after="0"/>
        <w:textAlignment w:val="baseline"/>
        <w:rPr>
          <w:rFonts w:ascii="Arial" w:hAnsi="Arial" w:cs="Arial"/>
          <w:color w:val="141414"/>
          <w:sz w:val="27"/>
          <w:szCs w:val="27"/>
        </w:rPr>
      </w:pPr>
      <w:r w:rsidRPr="0002396F">
        <w:rPr>
          <w:rFonts w:ascii="Arial" w:hAnsi="Arial" w:cs="Arial"/>
          <w:color w:val="141414"/>
          <w:sz w:val="27"/>
          <w:szCs w:val="27"/>
        </w:rPr>
        <w:t>Dialogue Style: [Witty/Realistic/Formal/Informal/Archival]</w:t>
      </w:r>
    </w:p>
    <w:p w14:paraId="17D653D9" w14:textId="77777777" w:rsidR="0002396F" w:rsidRPr="0002396F" w:rsidRDefault="0002396F" w:rsidP="0002396F">
      <w:pPr>
        <w:pStyle w:val="NormalWeb"/>
        <w:shd w:val="clear" w:color="auto" w:fill="FFFFFF"/>
        <w:spacing w:after="0"/>
        <w:textAlignment w:val="baseline"/>
        <w:rPr>
          <w:rFonts w:ascii="Arial" w:hAnsi="Arial" w:cs="Arial"/>
          <w:color w:val="141414"/>
          <w:sz w:val="27"/>
          <w:szCs w:val="27"/>
        </w:rPr>
      </w:pPr>
      <w:r w:rsidRPr="0002396F">
        <w:rPr>
          <w:rFonts w:ascii="Arial" w:hAnsi="Arial" w:cs="Arial"/>
          <w:color w:val="141414"/>
          <w:sz w:val="27"/>
          <w:szCs w:val="27"/>
        </w:rPr>
        <w:t>Writing Inspirations: [</w:t>
      </w:r>
      <w:proofErr w:type="spellStart"/>
      <w:r w:rsidRPr="0002396F">
        <w:rPr>
          <w:rFonts w:ascii="Arial" w:hAnsi="Arial" w:cs="Arial"/>
          <w:color w:val="141414"/>
          <w:sz w:val="27"/>
          <w:szCs w:val="27"/>
        </w:rPr>
        <w:t>Favorite</w:t>
      </w:r>
      <w:proofErr w:type="spellEnd"/>
      <w:r w:rsidRPr="0002396F">
        <w:rPr>
          <w:rFonts w:ascii="Arial" w:hAnsi="Arial" w:cs="Arial"/>
          <w:color w:val="141414"/>
          <w:sz w:val="27"/>
          <w:szCs w:val="27"/>
        </w:rPr>
        <w:t xml:space="preserve"> Books/Authors/Genres]</w:t>
      </w:r>
    </w:p>
    <w:p w14:paraId="145B612F" w14:textId="77777777" w:rsidR="0002396F" w:rsidRPr="0002396F" w:rsidRDefault="0002396F" w:rsidP="0002396F">
      <w:pPr>
        <w:pStyle w:val="NormalWeb"/>
        <w:shd w:val="clear" w:color="auto" w:fill="FFFFFF"/>
        <w:spacing w:after="0"/>
        <w:textAlignment w:val="baseline"/>
        <w:rPr>
          <w:rFonts w:ascii="Arial" w:hAnsi="Arial" w:cs="Arial"/>
          <w:color w:val="141414"/>
          <w:sz w:val="27"/>
          <w:szCs w:val="27"/>
        </w:rPr>
      </w:pPr>
      <w:r w:rsidRPr="0002396F">
        <w:rPr>
          <w:rFonts w:ascii="Arial" w:hAnsi="Arial" w:cs="Arial"/>
          <w:color w:val="141414"/>
          <w:sz w:val="27"/>
          <w:szCs w:val="27"/>
        </w:rPr>
        <w:t>Special Requests: [Any specific elements or directions for the book]</w:t>
      </w:r>
    </w:p>
    <w:p w14:paraId="10AC0824" w14:textId="77777777" w:rsidR="0002396F" w:rsidRPr="0002396F" w:rsidRDefault="0002396F" w:rsidP="0002396F">
      <w:pPr>
        <w:pStyle w:val="NormalWeb"/>
        <w:shd w:val="clear" w:color="auto" w:fill="FFFFFF"/>
        <w:spacing w:after="0"/>
        <w:textAlignment w:val="baseline"/>
        <w:rPr>
          <w:rFonts w:ascii="Arial" w:hAnsi="Arial" w:cs="Arial"/>
          <w:color w:val="141414"/>
          <w:sz w:val="27"/>
          <w:szCs w:val="27"/>
        </w:rPr>
      </w:pPr>
      <w:r w:rsidRPr="0002396F">
        <w:rPr>
          <w:rFonts w:ascii="Arial" w:hAnsi="Arial" w:cs="Arial"/>
          <w:color w:val="141414"/>
          <w:sz w:val="27"/>
          <w:szCs w:val="27"/>
        </w:rPr>
        <w:t>Additional Notes: [Any other details or preferences]</w:t>
      </w:r>
    </w:p>
    <w:p w14:paraId="205CBF3A" w14:textId="32C10C2B" w:rsidR="003048B6" w:rsidRDefault="0002396F" w:rsidP="0002396F">
      <w:pPr>
        <w:pStyle w:val="NormalWeb"/>
        <w:shd w:val="clear" w:color="auto" w:fill="FFFFFF"/>
        <w:spacing w:before="0" w:after="0"/>
        <w:textAlignment w:val="baseline"/>
        <w:rPr>
          <w:rFonts w:ascii="Arial" w:hAnsi="Arial" w:cs="Arial"/>
          <w:color w:val="141414"/>
          <w:sz w:val="27"/>
          <w:szCs w:val="27"/>
        </w:rPr>
      </w:pPr>
      <w:r w:rsidRPr="0002396F">
        <w:rPr>
          <w:rFonts w:ascii="Arial" w:hAnsi="Arial" w:cs="Arial"/>
          <w:color w:val="141414"/>
          <w:sz w:val="27"/>
          <w:szCs w:val="27"/>
        </w:rPr>
        <w:t>Deadline: [Time Frame for Completion]</w:t>
      </w:r>
    </w:p>
    <w:p w14:paraId="5AE042F6" w14:textId="77777777" w:rsidR="0002396F" w:rsidRDefault="0002396F" w:rsidP="0002396F">
      <w:pPr>
        <w:pStyle w:val="NormalWeb"/>
        <w:shd w:val="clear" w:color="auto" w:fill="FFFFFF"/>
        <w:spacing w:before="0" w:after="0"/>
        <w:textAlignment w:val="baseline"/>
        <w:rPr>
          <w:rFonts w:ascii="Arial" w:hAnsi="Arial" w:cs="Arial"/>
          <w:color w:val="141414"/>
          <w:sz w:val="27"/>
          <w:szCs w:val="27"/>
        </w:rPr>
      </w:pPr>
    </w:p>
    <w:p w14:paraId="05FCF0D1" w14:textId="77777777" w:rsidR="0002396F" w:rsidRPr="0002396F" w:rsidRDefault="0002396F" w:rsidP="0002396F">
      <w:pPr>
        <w:pStyle w:val="NormalWeb"/>
        <w:shd w:val="clear" w:color="auto" w:fill="FFFFFF"/>
        <w:spacing w:after="0"/>
        <w:textAlignment w:val="baseline"/>
        <w:rPr>
          <w:rFonts w:ascii="Arial" w:hAnsi="Arial" w:cs="Arial"/>
          <w:color w:val="141414"/>
          <w:sz w:val="27"/>
          <w:szCs w:val="27"/>
        </w:rPr>
      </w:pPr>
      <w:r w:rsidRPr="0002396F">
        <w:rPr>
          <w:rFonts w:ascii="Arial" w:hAnsi="Arial" w:cs="Arial"/>
          <w:color w:val="141414"/>
          <w:sz w:val="27"/>
          <w:szCs w:val="27"/>
        </w:rPr>
        <w:t>Complete ChatGPT System Prompt for Book Writers:</w:t>
      </w:r>
    </w:p>
    <w:p w14:paraId="53AF26CA" w14:textId="77777777" w:rsidR="0002396F" w:rsidRPr="0002396F" w:rsidRDefault="0002396F" w:rsidP="0002396F">
      <w:pPr>
        <w:pStyle w:val="NormalWeb"/>
        <w:shd w:val="clear" w:color="auto" w:fill="FFFFFF"/>
        <w:spacing w:after="0"/>
        <w:textAlignment w:val="baseline"/>
        <w:rPr>
          <w:rFonts w:ascii="Arial" w:hAnsi="Arial" w:cs="Arial"/>
          <w:color w:val="141414"/>
          <w:sz w:val="27"/>
          <w:szCs w:val="27"/>
        </w:rPr>
      </w:pPr>
    </w:p>
    <w:p w14:paraId="0A6EBE24" w14:textId="016FFB50" w:rsidR="0002396F" w:rsidRDefault="0002396F" w:rsidP="0002396F">
      <w:pPr>
        <w:pStyle w:val="NormalWeb"/>
        <w:shd w:val="clear" w:color="auto" w:fill="FFFFFF"/>
        <w:spacing w:before="0" w:after="0"/>
        <w:textAlignment w:val="baseline"/>
        <w:rPr>
          <w:rFonts w:ascii="Arial" w:hAnsi="Arial" w:cs="Arial"/>
          <w:color w:val="141414"/>
          <w:sz w:val="27"/>
          <w:szCs w:val="27"/>
        </w:rPr>
      </w:pPr>
      <w:r w:rsidRPr="0002396F">
        <w:rPr>
          <w:rFonts w:ascii="Arial" w:hAnsi="Arial" w:cs="Arial"/>
          <w:color w:val="141414"/>
          <w:sz w:val="27"/>
          <w:szCs w:val="27"/>
        </w:rPr>
        <w:t xml:space="preserve">Assist me in writing a young adult fantasy novel titled 'The Last Ember,' featuring Alyra, an orphan turned warrior with fiery red hair who discovers her royal lineage and must reclaim her homeland from Lord </w:t>
      </w:r>
      <w:proofErr w:type="spellStart"/>
      <w:r w:rsidRPr="0002396F">
        <w:rPr>
          <w:rFonts w:ascii="Arial" w:hAnsi="Arial" w:cs="Arial"/>
          <w:color w:val="141414"/>
          <w:sz w:val="27"/>
          <w:szCs w:val="27"/>
        </w:rPr>
        <w:t>Darkwell</w:t>
      </w:r>
      <w:proofErr w:type="spellEnd"/>
      <w:r w:rsidRPr="0002396F">
        <w:rPr>
          <w:rFonts w:ascii="Arial" w:hAnsi="Arial" w:cs="Arial"/>
          <w:color w:val="141414"/>
          <w:sz w:val="27"/>
          <w:szCs w:val="27"/>
        </w:rPr>
        <w:t xml:space="preserve">, the usurper. The story is set in medieval </w:t>
      </w:r>
      <w:proofErr w:type="spellStart"/>
      <w:r w:rsidRPr="0002396F">
        <w:rPr>
          <w:rFonts w:ascii="Arial" w:hAnsi="Arial" w:cs="Arial"/>
          <w:color w:val="141414"/>
          <w:sz w:val="27"/>
          <w:szCs w:val="27"/>
        </w:rPr>
        <w:t>Eldoria</w:t>
      </w:r>
      <w:proofErr w:type="spellEnd"/>
      <w:r w:rsidRPr="0002396F">
        <w:rPr>
          <w:rFonts w:ascii="Arial" w:hAnsi="Arial" w:cs="Arial"/>
          <w:color w:val="141414"/>
          <w:sz w:val="27"/>
          <w:szCs w:val="27"/>
        </w:rPr>
        <w:t>, with a third-person limited point of view, past tense, and a conversational style. It will include knightly traditions, forgotten magic, mythical creatures, and subplots involving espionage and political alliances. The book should have an optimistic tone, descriptive imagery, witty dialogue, and be inspired by epic sagas like 'A Song of Ice and Fire.' I aim to complete a 90,000-word manuscript within six months.</w:t>
      </w:r>
    </w:p>
    <w:p w14:paraId="2F15A713" w14:textId="77777777" w:rsidR="0002396F" w:rsidRDefault="0002396F" w:rsidP="0002396F">
      <w:pPr>
        <w:pStyle w:val="NormalWeb"/>
        <w:shd w:val="clear" w:color="auto" w:fill="FFFFFF"/>
        <w:spacing w:before="0" w:after="0"/>
        <w:textAlignment w:val="baseline"/>
        <w:rPr>
          <w:rFonts w:ascii="Arial" w:hAnsi="Arial" w:cs="Arial"/>
          <w:color w:val="141414"/>
          <w:sz w:val="27"/>
          <w:szCs w:val="27"/>
        </w:rPr>
      </w:pPr>
    </w:p>
    <w:p w14:paraId="509CDED1" w14:textId="6E4DD64D" w:rsidR="0002396F" w:rsidRDefault="0002396F" w:rsidP="0002396F">
      <w:pPr>
        <w:pStyle w:val="NormalWeb"/>
        <w:shd w:val="clear" w:color="auto" w:fill="FFFFFF"/>
        <w:spacing w:before="0" w:after="0"/>
        <w:textAlignment w:val="baseline"/>
        <w:rPr>
          <w:rFonts w:ascii="Courier" w:hAnsi="Courier"/>
          <w:color w:val="141414"/>
        </w:rPr>
      </w:pPr>
      <w:r>
        <w:rPr>
          <w:rFonts w:ascii="Courier" w:hAnsi="Courier"/>
          <w:color w:val="141414"/>
        </w:rPr>
        <w:t>"Create a detailed outline for a </w:t>
      </w:r>
      <w:r>
        <w:rPr>
          <w:rStyle w:val="Strong"/>
          <w:rFonts w:ascii="Courier" w:hAnsi="Courier"/>
          <w:color w:val="141414"/>
          <w:bdr w:val="none" w:sz="0" w:space="0" w:color="auto" w:frame="1"/>
        </w:rPr>
        <w:t>[Book Type]</w:t>
      </w:r>
      <w:r>
        <w:rPr>
          <w:rFonts w:ascii="Courier" w:hAnsi="Courier"/>
          <w:color w:val="141414"/>
        </w:rPr>
        <w:t> book titled '</w:t>
      </w:r>
      <w:r>
        <w:rPr>
          <w:rStyle w:val="Strong"/>
          <w:rFonts w:ascii="Courier" w:hAnsi="Courier"/>
          <w:color w:val="141414"/>
          <w:bdr w:val="none" w:sz="0" w:space="0" w:color="auto" w:frame="1"/>
        </w:rPr>
        <w:t>[Title]</w:t>
      </w:r>
      <w:r>
        <w:rPr>
          <w:rFonts w:ascii="Courier" w:hAnsi="Courier"/>
          <w:color w:val="141414"/>
        </w:rPr>
        <w:t>', set in </w:t>
      </w:r>
      <w:r>
        <w:rPr>
          <w:rStyle w:val="Strong"/>
          <w:rFonts w:ascii="Courier" w:hAnsi="Courier"/>
          <w:color w:val="141414"/>
          <w:bdr w:val="none" w:sz="0" w:space="0" w:color="auto" w:frame="1"/>
        </w:rPr>
        <w:t>[Setting]</w:t>
      </w:r>
      <w:r>
        <w:rPr>
          <w:rFonts w:ascii="Courier" w:hAnsi="Courier"/>
          <w:color w:val="141414"/>
        </w:rPr>
        <w:t> during </w:t>
      </w:r>
      <w:r>
        <w:rPr>
          <w:rStyle w:val="Strong"/>
          <w:rFonts w:ascii="Courier" w:hAnsi="Courier"/>
          <w:color w:val="141414"/>
          <w:bdr w:val="none" w:sz="0" w:space="0" w:color="auto" w:frame="1"/>
        </w:rPr>
        <w:t>[Time Period]</w:t>
      </w:r>
      <w:r>
        <w:rPr>
          <w:rFonts w:ascii="Courier" w:hAnsi="Courier"/>
          <w:color w:val="141414"/>
        </w:rPr>
        <w:t>, with </w:t>
      </w:r>
      <w:r>
        <w:rPr>
          <w:rStyle w:val="Strong"/>
          <w:rFonts w:ascii="Courier" w:hAnsi="Courier"/>
          <w:color w:val="141414"/>
          <w:bdr w:val="none" w:sz="0" w:space="0" w:color="auto" w:frame="1"/>
        </w:rPr>
        <w:t>[Number of Main Characters]</w:t>
      </w:r>
      <w:r>
        <w:rPr>
          <w:rFonts w:ascii="Courier" w:hAnsi="Courier"/>
          <w:color w:val="141414"/>
        </w:rPr>
        <w:t> main character(s) named </w:t>
      </w:r>
      <w:r>
        <w:rPr>
          <w:rStyle w:val="Strong"/>
          <w:rFonts w:ascii="Courier" w:hAnsi="Courier"/>
          <w:color w:val="141414"/>
          <w:bdr w:val="none" w:sz="0" w:space="0" w:color="auto" w:frame="1"/>
        </w:rPr>
        <w:t>[Main Characters' Names]</w:t>
      </w:r>
      <w:r>
        <w:rPr>
          <w:rFonts w:ascii="Courier" w:hAnsi="Courier"/>
          <w:color w:val="141414"/>
        </w:rPr>
        <w:t> who are </w:t>
      </w:r>
      <w:r>
        <w:rPr>
          <w:rStyle w:val="Strong"/>
          <w:rFonts w:ascii="Courier" w:hAnsi="Courier"/>
          <w:color w:val="141414"/>
          <w:bdr w:val="none" w:sz="0" w:space="0" w:color="auto" w:frame="1"/>
        </w:rPr>
        <w:t>[Main Characters' Descriptions]</w:t>
      </w:r>
      <w:r>
        <w:rPr>
          <w:rFonts w:ascii="Courier" w:hAnsi="Courier"/>
          <w:color w:val="141414"/>
        </w:rPr>
        <w:t>. The story should start with </w:t>
      </w:r>
      <w:r>
        <w:rPr>
          <w:rStyle w:val="Strong"/>
          <w:rFonts w:ascii="Courier" w:hAnsi="Courier"/>
          <w:color w:val="141414"/>
          <w:bdr w:val="none" w:sz="0" w:space="0" w:color="auto" w:frame="1"/>
        </w:rPr>
        <w:t>[Initial Event]</w:t>
      </w:r>
      <w:r>
        <w:rPr>
          <w:rFonts w:ascii="Courier" w:hAnsi="Courier"/>
          <w:color w:val="141414"/>
        </w:rPr>
        <w:t>, followed by </w:t>
      </w:r>
      <w:r>
        <w:rPr>
          <w:rStyle w:val="Strong"/>
          <w:rFonts w:ascii="Courier" w:hAnsi="Courier"/>
          <w:color w:val="141414"/>
          <w:bdr w:val="none" w:sz="0" w:space="0" w:color="auto" w:frame="1"/>
        </w:rPr>
        <w:t xml:space="preserve">[Key </w:t>
      </w:r>
      <w:r>
        <w:rPr>
          <w:rStyle w:val="Strong"/>
          <w:rFonts w:ascii="Courier" w:hAnsi="Courier"/>
          <w:color w:val="141414"/>
          <w:bdr w:val="none" w:sz="0" w:space="0" w:color="auto" w:frame="1"/>
        </w:rPr>
        <w:lastRenderedPageBreak/>
        <w:t>Events]</w:t>
      </w:r>
      <w:r>
        <w:rPr>
          <w:rFonts w:ascii="Courier" w:hAnsi="Courier"/>
          <w:color w:val="141414"/>
        </w:rPr>
        <w:t> leading to a climax involving </w:t>
      </w:r>
      <w:r>
        <w:rPr>
          <w:rStyle w:val="Strong"/>
          <w:rFonts w:ascii="Courier" w:hAnsi="Courier"/>
          <w:color w:val="141414"/>
          <w:bdr w:val="none" w:sz="0" w:space="0" w:color="auto" w:frame="1"/>
        </w:rPr>
        <w:t>[Climax Event]</w:t>
      </w:r>
      <w:r>
        <w:rPr>
          <w:rFonts w:ascii="Courier" w:hAnsi="Courier"/>
          <w:color w:val="141414"/>
        </w:rPr>
        <w:t>. The narrative should resolve with </w:t>
      </w:r>
      <w:r>
        <w:rPr>
          <w:rStyle w:val="Strong"/>
          <w:rFonts w:ascii="Courier" w:hAnsi="Courier"/>
          <w:color w:val="141414"/>
          <w:bdr w:val="none" w:sz="0" w:space="0" w:color="auto" w:frame="1"/>
        </w:rPr>
        <w:t>[Resolution Event]</w:t>
      </w:r>
      <w:r>
        <w:rPr>
          <w:rFonts w:ascii="Courier" w:hAnsi="Courier"/>
          <w:color w:val="141414"/>
        </w:rPr>
        <w:t>, ensuring themes of </w:t>
      </w:r>
      <w:r>
        <w:rPr>
          <w:rStyle w:val="Strong"/>
          <w:rFonts w:ascii="Courier" w:hAnsi="Courier"/>
          <w:color w:val="141414"/>
          <w:bdr w:val="none" w:sz="0" w:space="0" w:color="auto" w:frame="1"/>
        </w:rPr>
        <w:t>[Themes]</w:t>
      </w:r>
      <w:r>
        <w:rPr>
          <w:rFonts w:ascii="Courier" w:hAnsi="Courier"/>
          <w:color w:val="141414"/>
        </w:rPr>
        <w:t> are woven throughout, with subplots including </w:t>
      </w:r>
      <w:r>
        <w:rPr>
          <w:rStyle w:val="Strong"/>
          <w:rFonts w:ascii="Courier" w:hAnsi="Courier"/>
          <w:color w:val="141414"/>
          <w:bdr w:val="none" w:sz="0" w:space="0" w:color="auto" w:frame="1"/>
        </w:rPr>
        <w:t>[Subplots]</w:t>
      </w:r>
      <w:r>
        <w:rPr>
          <w:rFonts w:ascii="Courier" w:hAnsi="Courier"/>
          <w:color w:val="141414"/>
        </w:rPr>
        <w:t>. The tone should be </w:t>
      </w:r>
      <w:r>
        <w:rPr>
          <w:rStyle w:val="Strong"/>
          <w:rFonts w:ascii="Courier" w:hAnsi="Courier"/>
          <w:color w:val="141414"/>
          <w:bdr w:val="none" w:sz="0" w:space="0" w:color="auto" w:frame="1"/>
        </w:rPr>
        <w:t>[Tone]</w:t>
      </w:r>
      <w:r>
        <w:rPr>
          <w:rFonts w:ascii="Courier" w:hAnsi="Courier"/>
          <w:color w:val="141414"/>
        </w:rPr>
        <w:t> with a pace that is </w:t>
      </w:r>
      <w:r>
        <w:rPr>
          <w:rStyle w:val="Strong"/>
          <w:rFonts w:ascii="Courier" w:hAnsi="Courier"/>
          <w:color w:val="141414"/>
          <w:bdr w:val="none" w:sz="0" w:space="0" w:color="auto" w:frame="1"/>
        </w:rPr>
        <w:t>[Pacing]</w:t>
      </w:r>
      <w:r>
        <w:rPr>
          <w:rFonts w:ascii="Courier" w:hAnsi="Courier"/>
          <w:color w:val="141414"/>
        </w:rPr>
        <w:t>. Include chapters titled </w:t>
      </w:r>
      <w:r>
        <w:rPr>
          <w:rStyle w:val="Strong"/>
          <w:rFonts w:ascii="Courier" w:hAnsi="Courier"/>
          <w:color w:val="141414"/>
          <w:bdr w:val="none" w:sz="0" w:space="0" w:color="auto" w:frame="1"/>
        </w:rPr>
        <w:t>[Chapter Titles]</w:t>
      </w:r>
      <w:r>
        <w:rPr>
          <w:rFonts w:ascii="Courier" w:hAnsi="Courier"/>
          <w:color w:val="141414"/>
        </w:rPr>
        <w:t>, each with a distinct purpose, such as </w:t>
      </w:r>
      <w:r>
        <w:rPr>
          <w:rStyle w:val="Strong"/>
          <w:rFonts w:ascii="Courier" w:hAnsi="Courier"/>
          <w:color w:val="141414"/>
          <w:bdr w:val="none" w:sz="0" w:space="0" w:color="auto" w:frame="1"/>
        </w:rPr>
        <w:t>[Purpose of Each Chapter]</w:t>
      </w:r>
      <w:r>
        <w:rPr>
          <w:rFonts w:ascii="Courier" w:hAnsi="Courier"/>
          <w:color w:val="141414"/>
        </w:rPr>
        <w:t>, and ensure character development arcs for </w:t>
      </w:r>
      <w:r>
        <w:rPr>
          <w:rStyle w:val="Strong"/>
          <w:rFonts w:ascii="Courier" w:hAnsi="Courier"/>
          <w:color w:val="141414"/>
          <w:bdr w:val="none" w:sz="0" w:space="0" w:color="auto" w:frame="1"/>
        </w:rPr>
        <w:t>[Character Arcs]</w:t>
      </w:r>
      <w:r>
        <w:rPr>
          <w:rFonts w:ascii="Courier" w:hAnsi="Courier"/>
          <w:color w:val="141414"/>
        </w:rPr>
        <w:t>. Also, incorporate a conflict of </w:t>
      </w:r>
      <w:r>
        <w:rPr>
          <w:rStyle w:val="Strong"/>
          <w:rFonts w:ascii="Courier" w:hAnsi="Courier"/>
          <w:color w:val="141414"/>
          <w:bdr w:val="none" w:sz="0" w:space="0" w:color="auto" w:frame="1"/>
        </w:rPr>
        <w:t>[Type of Conflict]</w:t>
      </w:r>
      <w:r>
        <w:rPr>
          <w:rFonts w:ascii="Courier" w:hAnsi="Courier"/>
          <w:color w:val="141414"/>
        </w:rPr>
        <w:t>, and ensure the book's length is approximately </w:t>
      </w:r>
      <w:r>
        <w:rPr>
          <w:rStyle w:val="Strong"/>
          <w:rFonts w:ascii="Courier" w:hAnsi="Courier"/>
          <w:color w:val="141414"/>
          <w:bdr w:val="none" w:sz="0" w:space="0" w:color="auto" w:frame="1"/>
        </w:rPr>
        <w:t>[Word Count Goal]</w:t>
      </w:r>
      <w:r>
        <w:rPr>
          <w:rFonts w:ascii="Courier" w:hAnsi="Courier"/>
          <w:color w:val="141414"/>
        </w:rPr>
        <w:t> words."</w:t>
      </w:r>
    </w:p>
    <w:p w14:paraId="189EFE80" w14:textId="77777777" w:rsidR="0002396F" w:rsidRDefault="0002396F" w:rsidP="0002396F">
      <w:pPr>
        <w:pStyle w:val="NormalWeb"/>
        <w:shd w:val="clear" w:color="auto" w:fill="FFFFFF"/>
        <w:spacing w:before="0" w:after="0"/>
        <w:textAlignment w:val="baseline"/>
        <w:rPr>
          <w:rFonts w:ascii="Courier" w:hAnsi="Courier"/>
          <w:color w:val="141414"/>
        </w:rPr>
      </w:pPr>
    </w:p>
    <w:p w14:paraId="22F31A59" w14:textId="77777777" w:rsidR="0002396F" w:rsidRDefault="0002396F" w:rsidP="0002396F">
      <w:pPr>
        <w:pStyle w:val="NormalWeb"/>
        <w:shd w:val="clear" w:color="auto" w:fill="FFFFFF"/>
        <w:spacing w:before="0" w:after="0"/>
        <w:textAlignment w:val="baseline"/>
        <w:rPr>
          <w:rFonts w:ascii="Arial" w:hAnsi="Arial" w:cs="Arial"/>
          <w:color w:val="141414"/>
          <w:sz w:val="27"/>
          <w:szCs w:val="27"/>
        </w:rPr>
      </w:pPr>
      <w:proofErr w:type="spellStart"/>
      <w:r>
        <w:rPr>
          <w:rStyle w:val="Strong"/>
          <w:rFonts w:ascii="inherit" w:hAnsi="inherit" w:cs="Arial"/>
          <w:color w:val="141414"/>
          <w:sz w:val="27"/>
          <w:szCs w:val="27"/>
          <w:bdr w:val="none" w:sz="0" w:space="0" w:color="auto" w:frame="1"/>
        </w:rPr>
        <w:t>xample</w:t>
      </w:r>
      <w:proofErr w:type="spellEnd"/>
      <w:r>
        <w:rPr>
          <w:rStyle w:val="Strong"/>
          <w:rFonts w:ascii="inherit" w:hAnsi="inherit" w:cs="Arial"/>
          <w:color w:val="141414"/>
          <w:sz w:val="27"/>
          <w:szCs w:val="27"/>
          <w:bdr w:val="none" w:sz="0" w:space="0" w:color="auto" w:frame="1"/>
        </w:rPr>
        <w:t xml:space="preserve"> of How to Fill This Prompt:</w:t>
      </w:r>
    </w:p>
    <w:p w14:paraId="63469655" w14:textId="77777777" w:rsidR="0002396F" w:rsidRDefault="0002396F" w:rsidP="0002396F">
      <w:pPr>
        <w:pStyle w:val="has-background"/>
        <w:shd w:val="clear" w:color="auto" w:fill="DFFFF2"/>
        <w:spacing w:before="0" w:after="0"/>
        <w:textAlignment w:val="baseline"/>
        <w:rPr>
          <w:rFonts w:ascii="Arial" w:hAnsi="Arial" w:cs="Arial"/>
          <w:color w:val="141414"/>
          <w:sz w:val="27"/>
          <w:szCs w:val="27"/>
        </w:rPr>
      </w:pPr>
      <w:r>
        <w:rPr>
          <w:rStyle w:val="HTMLCode"/>
          <w:rFonts w:ascii="Courier" w:hAnsi="Courier"/>
          <w:color w:val="141414"/>
          <w:bdr w:val="none" w:sz="0" w:space="0" w:color="auto" w:frame="1"/>
        </w:rPr>
        <w:t>"Create a detailed outline for a </w:t>
      </w:r>
      <w:r>
        <w:rPr>
          <w:rStyle w:val="Strong"/>
          <w:rFonts w:ascii="inherit" w:hAnsi="inherit" w:cs="Courier New"/>
          <w:color w:val="141414"/>
          <w:bdr w:val="none" w:sz="0" w:space="0" w:color="auto" w:frame="1"/>
        </w:rPr>
        <w:t>Fiction</w:t>
      </w:r>
      <w:r>
        <w:rPr>
          <w:rStyle w:val="HTMLCode"/>
          <w:rFonts w:ascii="Courier" w:hAnsi="Courier"/>
          <w:color w:val="141414"/>
          <w:bdr w:val="none" w:sz="0" w:space="0" w:color="auto" w:frame="1"/>
        </w:rPr>
        <w:t> book titled '</w:t>
      </w:r>
      <w:r>
        <w:rPr>
          <w:rStyle w:val="Strong"/>
          <w:rFonts w:ascii="inherit" w:hAnsi="inherit" w:cs="Courier New"/>
          <w:color w:val="141414"/>
          <w:bdr w:val="none" w:sz="0" w:space="0" w:color="auto" w:frame="1"/>
        </w:rPr>
        <w:t>The Whispering Shadows</w:t>
      </w:r>
      <w:r>
        <w:rPr>
          <w:rStyle w:val="HTMLCode"/>
          <w:rFonts w:ascii="Courier" w:hAnsi="Courier"/>
          <w:color w:val="141414"/>
          <w:bdr w:val="none" w:sz="0" w:space="0" w:color="auto" w:frame="1"/>
        </w:rPr>
        <w:t>', set in </w:t>
      </w:r>
      <w:r>
        <w:rPr>
          <w:rStyle w:val="Strong"/>
          <w:rFonts w:ascii="inherit" w:hAnsi="inherit" w:cs="Courier New"/>
          <w:color w:val="141414"/>
          <w:bdr w:val="none" w:sz="0" w:space="0" w:color="auto" w:frame="1"/>
        </w:rPr>
        <w:t>an ancient, enchanted forest</w:t>
      </w:r>
      <w:r>
        <w:rPr>
          <w:rStyle w:val="HTMLCode"/>
          <w:rFonts w:ascii="Courier" w:hAnsi="Courier"/>
          <w:color w:val="141414"/>
          <w:bdr w:val="none" w:sz="0" w:space="0" w:color="auto" w:frame="1"/>
        </w:rPr>
        <w:t> during </w:t>
      </w:r>
      <w:r>
        <w:rPr>
          <w:rStyle w:val="Strong"/>
          <w:rFonts w:ascii="inherit" w:hAnsi="inherit" w:cs="Courier New"/>
          <w:color w:val="141414"/>
          <w:bdr w:val="none" w:sz="0" w:space="0" w:color="auto" w:frame="1"/>
        </w:rPr>
        <w:t>the age of myth and magic</w:t>
      </w:r>
      <w:r>
        <w:rPr>
          <w:rStyle w:val="HTMLCode"/>
          <w:rFonts w:ascii="Courier" w:hAnsi="Courier"/>
          <w:color w:val="141414"/>
          <w:bdr w:val="none" w:sz="0" w:space="0" w:color="auto" w:frame="1"/>
        </w:rPr>
        <w:t>, with </w:t>
      </w:r>
      <w:r>
        <w:rPr>
          <w:rStyle w:val="Strong"/>
          <w:rFonts w:ascii="inherit" w:hAnsi="inherit" w:cs="Courier New"/>
          <w:color w:val="141414"/>
          <w:bdr w:val="none" w:sz="0" w:space="0" w:color="auto" w:frame="1"/>
        </w:rPr>
        <w:t>two</w:t>
      </w:r>
      <w:r>
        <w:rPr>
          <w:rStyle w:val="HTMLCode"/>
          <w:rFonts w:ascii="Courier" w:hAnsi="Courier"/>
          <w:color w:val="141414"/>
          <w:bdr w:val="none" w:sz="0" w:space="0" w:color="auto" w:frame="1"/>
        </w:rPr>
        <w:t> main character(s) named </w:t>
      </w:r>
      <w:r>
        <w:rPr>
          <w:rStyle w:val="Strong"/>
          <w:rFonts w:ascii="inherit" w:hAnsi="inherit" w:cs="Courier New"/>
          <w:color w:val="141414"/>
          <w:bdr w:val="none" w:sz="0" w:space="0" w:color="auto" w:frame="1"/>
        </w:rPr>
        <w:t>Eliana and Corin</w:t>
      </w:r>
      <w:r>
        <w:rPr>
          <w:rStyle w:val="HTMLCode"/>
          <w:rFonts w:ascii="Courier" w:hAnsi="Courier"/>
          <w:color w:val="141414"/>
          <w:bdr w:val="none" w:sz="0" w:space="0" w:color="auto" w:frame="1"/>
        </w:rPr>
        <w:t> who are </w:t>
      </w:r>
      <w:r>
        <w:rPr>
          <w:rStyle w:val="Strong"/>
          <w:rFonts w:ascii="inherit" w:hAnsi="inherit" w:cs="Courier New"/>
          <w:color w:val="141414"/>
          <w:bdr w:val="none" w:sz="0" w:space="0" w:color="auto" w:frame="1"/>
        </w:rPr>
        <w:t>a fierce warrior with a hidden power and a cunning sorcerer with a troubled past</w:t>
      </w:r>
      <w:r>
        <w:rPr>
          <w:rStyle w:val="HTMLCode"/>
          <w:rFonts w:ascii="Courier" w:hAnsi="Courier"/>
          <w:color w:val="141414"/>
          <w:bdr w:val="none" w:sz="0" w:space="0" w:color="auto" w:frame="1"/>
        </w:rPr>
        <w:t>. The story should start with </w:t>
      </w:r>
      <w:r>
        <w:rPr>
          <w:rStyle w:val="Strong"/>
          <w:rFonts w:ascii="inherit" w:hAnsi="inherit" w:cs="Courier New"/>
          <w:color w:val="141414"/>
          <w:bdr w:val="none" w:sz="0" w:space="0" w:color="auto" w:frame="1"/>
        </w:rPr>
        <w:t>Eliana discovering a mysterious amulet</w:t>
      </w:r>
      <w:r>
        <w:rPr>
          <w:rStyle w:val="HTMLCode"/>
          <w:rFonts w:ascii="Courier" w:hAnsi="Courier"/>
          <w:color w:val="141414"/>
          <w:bdr w:val="none" w:sz="0" w:space="0" w:color="auto" w:frame="1"/>
        </w:rPr>
        <w:t>, followed by </w:t>
      </w:r>
      <w:r>
        <w:rPr>
          <w:rStyle w:val="Strong"/>
          <w:rFonts w:ascii="inherit" w:hAnsi="inherit" w:cs="Courier New"/>
          <w:color w:val="141414"/>
          <w:bdr w:val="none" w:sz="0" w:space="0" w:color="auto" w:frame="1"/>
        </w:rPr>
        <w:t>a series of trials that test their abilities and resolve</w:t>
      </w:r>
      <w:r>
        <w:rPr>
          <w:rStyle w:val="HTMLCode"/>
          <w:rFonts w:ascii="Courier" w:hAnsi="Courier"/>
          <w:color w:val="141414"/>
          <w:bdr w:val="none" w:sz="0" w:space="0" w:color="auto" w:frame="1"/>
        </w:rPr>
        <w:t> leading to a climax involving </w:t>
      </w:r>
      <w:r>
        <w:rPr>
          <w:rStyle w:val="Strong"/>
          <w:rFonts w:ascii="inherit" w:hAnsi="inherit" w:cs="Courier New"/>
          <w:color w:val="141414"/>
          <w:bdr w:val="none" w:sz="0" w:space="0" w:color="auto" w:frame="1"/>
        </w:rPr>
        <w:t>a confrontation with a dark entity that seeks to corrupt the forest</w:t>
      </w:r>
      <w:r>
        <w:rPr>
          <w:rStyle w:val="HTMLCode"/>
          <w:rFonts w:ascii="Courier" w:hAnsi="Courier"/>
          <w:color w:val="141414"/>
          <w:bdr w:val="none" w:sz="0" w:space="0" w:color="auto" w:frame="1"/>
        </w:rPr>
        <w:t>. The narrative should resolve with </w:t>
      </w:r>
      <w:r>
        <w:rPr>
          <w:rStyle w:val="Strong"/>
          <w:rFonts w:ascii="inherit" w:hAnsi="inherit" w:cs="Courier New"/>
          <w:color w:val="141414"/>
          <w:bdr w:val="none" w:sz="0" w:space="0" w:color="auto" w:frame="1"/>
        </w:rPr>
        <w:t>the restoration of peace and the revelation of Corin's true heritage</w:t>
      </w:r>
      <w:r>
        <w:rPr>
          <w:rStyle w:val="HTMLCode"/>
          <w:rFonts w:ascii="Courier" w:hAnsi="Courier"/>
          <w:color w:val="141414"/>
          <w:bdr w:val="none" w:sz="0" w:space="0" w:color="auto" w:frame="1"/>
        </w:rPr>
        <w:t>, ensuring themes of </w:t>
      </w:r>
      <w:r>
        <w:rPr>
          <w:rStyle w:val="Strong"/>
          <w:rFonts w:ascii="inherit" w:hAnsi="inherit" w:cs="Courier New"/>
          <w:color w:val="141414"/>
          <w:bdr w:val="none" w:sz="0" w:space="0" w:color="auto" w:frame="1"/>
        </w:rPr>
        <w:t>courage, friendship, and the balance between light and dark</w:t>
      </w:r>
      <w:r>
        <w:rPr>
          <w:rStyle w:val="HTMLCode"/>
          <w:rFonts w:ascii="Courier" w:hAnsi="Courier"/>
          <w:color w:val="141414"/>
          <w:bdr w:val="none" w:sz="0" w:space="0" w:color="auto" w:frame="1"/>
        </w:rPr>
        <w:t> are woven throughout, with subplots including </w:t>
      </w:r>
      <w:r>
        <w:rPr>
          <w:rStyle w:val="Strong"/>
          <w:rFonts w:ascii="inherit" w:hAnsi="inherit" w:cs="Courier New"/>
          <w:color w:val="141414"/>
          <w:bdr w:val="none" w:sz="0" w:space="0" w:color="auto" w:frame="1"/>
        </w:rPr>
        <w:t>Eliana's quest to learn about her lineage and Corin's struggle to overcome his inner demons</w:t>
      </w:r>
      <w:r>
        <w:rPr>
          <w:rStyle w:val="HTMLCode"/>
          <w:rFonts w:ascii="Courier" w:hAnsi="Courier"/>
          <w:color w:val="141414"/>
          <w:bdr w:val="none" w:sz="0" w:space="0" w:color="auto" w:frame="1"/>
        </w:rPr>
        <w:t>. The tone should be </w:t>
      </w:r>
      <w:r>
        <w:rPr>
          <w:rStyle w:val="Strong"/>
          <w:rFonts w:ascii="inherit" w:hAnsi="inherit" w:cs="Courier New"/>
          <w:color w:val="141414"/>
          <w:bdr w:val="none" w:sz="0" w:space="0" w:color="auto" w:frame="1"/>
        </w:rPr>
        <w:t>adventurous and mystical</w:t>
      </w:r>
      <w:r>
        <w:rPr>
          <w:rStyle w:val="HTMLCode"/>
          <w:rFonts w:ascii="Courier" w:hAnsi="Courier"/>
          <w:color w:val="141414"/>
          <w:bdr w:val="none" w:sz="0" w:space="0" w:color="auto" w:frame="1"/>
        </w:rPr>
        <w:t> with a pace that is </w:t>
      </w:r>
      <w:r>
        <w:rPr>
          <w:rStyle w:val="Strong"/>
          <w:rFonts w:ascii="inherit" w:hAnsi="inherit" w:cs="Courier New"/>
          <w:color w:val="141414"/>
          <w:bdr w:val="none" w:sz="0" w:space="0" w:color="auto" w:frame="1"/>
        </w:rPr>
        <w:t>steady and building towards intense moments</w:t>
      </w:r>
      <w:r>
        <w:rPr>
          <w:rStyle w:val="HTMLCode"/>
          <w:rFonts w:ascii="Courier" w:hAnsi="Courier"/>
          <w:color w:val="141414"/>
          <w:bdr w:val="none" w:sz="0" w:space="0" w:color="auto" w:frame="1"/>
        </w:rPr>
        <w:t>. Include chapters titled </w:t>
      </w:r>
      <w:r>
        <w:rPr>
          <w:rStyle w:val="Strong"/>
          <w:rFonts w:ascii="inherit" w:hAnsi="inherit" w:cs="Courier New"/>
          <w:color w:val="141414"/>
          <w:bdr w:val="none" w:sz="0" w:space="0" w:color="auto" w:frame="1"/>
        </w:rPr>
        <w:t>'The Amulet's Call', 'The Trial of Flames', 'Echoes of the Past'</w:t>
      </w:r>
      <w:r>
        <w:rPr>
          <w:rStyle w:val="HTMLCode"/>
          <w:rFonts w:ascii="Courier" w:hAnsi="Courier"/>
          <w:color w:val="141414"/>
          <w:bdr w:val="none" w:sz="0" w:space="0" w:color="auto" w:frame="1"/>
        </w:rPr>
        <w:t>, each with a distinct purpose, such as </w:t>
      </w:r>
      <w:r>
        <w:rPr>
          <w:rStyle w:val="Strong"/>
          <w:rFonts w:ascii="inherit" w:hAnsi="inherit" w:cs="Courier New"/>
          <w:color w:val="141414"/>
          <w:bdr w:val="none" w:sz="0" w:space="0" w:color="auto" w:frame="1"/>
        </w:rPr>
        <w:t>introducing the magical world, challenging the heroes, revealing backstory</w:t>
      </w:r>
      <w:r>
        <w:rPr>
          <w:rStyle w:val="HTMLCode"/>
          <w:rFonts w:ascii="Courier" w:hAnsi="Courier"/>
          <w:color w:val="141414"/>
          <w:bdr w:val="none" w:sz="0" w:space="0" w:color="auto" w:frame="1"/>
        </w:rPr>
        <w:t>, and ensure character development arcs for </w:t>
      </w:r>
      <w:r>
        <w:rPr>
          <w:rStyle w:val="Strong"/>
          <w:rFonts w:ascii="inherit" w:hAnsi="inherit" w:cs="Courier New"/>
          <w:color w:val="141414"/>
          <w:bdr w:val="none" w:sz="0" w:space="0" w:color="auto" w:frame="1"/>
        </w:rPr>
        <w:t>Eliana's acceptance of her destiny and Corin's redemption</w:t>
      </w:r>
      <w:r>
        <w:rPr>
          <w:rStyle w:val="HTMLCode"/>
          <w:rFonts w:ascii="Courier" w:hAnsi="Courier"/>
          <w:color w:val="141414"/>
          <w:bdr w:val="none" w:sz="0" w:space="0" w:color="auto" w:frame="1"/>
        </w:rPr>
        <w:t>. Also, incorporate a conflict of </w:t>
      </w:r>
      <w:r>
        <w:rPr>
          <w:rStyle w:val="Strong"/>
          <w:rFonts w:ascii="inherit" w:hAnsi="inherit" w:cs="Courier New"/>
          <w:color w:val="141414"/>
          <w:bdr w:val="none" w:sz="0" w:space="0" w:color="auto" w:frame="1"/>
        </w:rPr>
        <w:t>Man vs. Supernatural</w:t>
      </w:r>
      <w:r>
        <w:rPr>
          <w:rStyle w:val="HTMLCode"/>
          <w:rFonts w:ascii="Courier" w:hAnsi="Courier"/>
          <w:color w:val="141414"/>
          <w:bdr w:val="none" w:sz="0" w:space="0" w:color="auto" w:frame="1"/>
        </w:rPr>
        <w:t>, and ensure the book's length is approximately </w:t>
      </w:r>
      <w:r>
        <w:rPr>
          <w:rStyle w:val="Strong"/>
          <w:rFonts w:ascii="inherit" w:hAnsi="inherit" w:cs="Courier New"/>
          <w:color w:val="141414"/>
          <w:bdr w:val="none" w:sz="0" w:space="0" w:color="auto" w:frame="1"/>
        </w:rPr>
        <w:t>80,000</w:t>
      </w:r>
      <w:r>
        <w:rPr>
          <w:rStyle w:val="HTMLCode"/>
          <w:rFonts w:ascii="Courier" w:hAnsi="Courier"/>
          <w:color w:val="141414"/>
          <w:bdr w:val="none" w:sz="0" w:space="0" w:color="auto" w:frame="1"/>
        </w:rPr>
        <w:t> words."</w:t>
      </w:r>
    </w:p>
    <w:p w14:paraId="6CBBAEA2" w14:textId="77777777" w:rsidR="0002396F" w:rsidRDefault="0002396F" w:rsidP="0002396F">
      <w:pPr>
        <w:pStyle w:val="NormalWeb"/>
        <w:shd w:val="clear" w:color="auto" w:fill="FFFFFF"/>
        <w:spacing w:before="0" w:after="0"/>
        <w:textAlignment w:val="baseline"/>
        <w:rPr>
          <w:rFonts w:ascii="Arial" w:hAnsi="Arial" w:cs="Arial"/>
          <w:color w:val="141414"/>
          <w:sz w:val="27"/>
          <w:szCs w:val="27"/>
        </w:rPr>
      </w:pPr>
    </w:p>
    <w:p w14:paraId="22542DEF" w14:textId="25AC0A0E" w:rsidR="0002396F" w:rsidRPr="0002396F" w:rsidRDefault="0002396F" w:rsidP="0002396F">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ChatGPT Prompt for Character Development</w:t>
      </w:r>
    </w:p>
    <w:p w14:paraId="711C18D7" w14:textId="77777777" w:rsidR="0002396F" w:rsidRDefault="0002396F" w:rsidP="0002396F">
      <w:pPr>
        <w:pStyle w:val="has-background"/>
        <w:shd w:val="clear" w:color="auto" w:fill="DFFFF2"/>
        <w:spacing w:before="0" w:after="0"/>
        <w:textAlignment w:val="baseline"/>
        <w:rPr>
          <w:rFonts w:ascii="Arial" w:hAnsi="Arial" w:cs="Arial"/>
          <w:color w:val="141414"/>
          <w:sz w:val="27"/>
          <w:szCs w:val="27"/>
        </w:rPr>
      </w:pPr>
      <w:r>
        <w:rPr>
          <w:rStyle w:val="HTMLCode"/>
          <w:rFonts w:ascii="Courier" w:hAnsi="Courier"/>
          <w:color w:val="141414"/>
          <w:bdr w:val="none" w:sz="0" w:space="0" w:color="auto" w:frame="1"/>
        </w:rPr>
        <w:t>"Develop comprehensive profiles for characters in a </w:t>
      </w:r>
      <w:r>
        <w:rPr>
          <w:rStyle w:val="Strong"/>
          <w:rFonts w:ascii="inherit" w:hAnsi="inherit" w:cs="Courier New"/>
          <w:color w:val="141414"/>
          <w:bdr w:val="none" w:sz="0" w:space="0" w:color="auto" w:frame="1"/>
        </w:rPr>
        <w:t>[Genre]</w:t>
      </w:r>
      <w:r>
        <w:rPr>
          <w:rStyle w:val="HTMLCode"/>
          <w:rFonts w:ascii="Courier" w:hAnsi="Courier"/>
          <w:color w:val="141414"/>
          <w:bdr w:val="none" w:sz="0" w:space="0" w:color="auto" w:frame="1"/>
        </w:rPr>
        <w:t> story titled '</w:t>
      </w:r>
      <w:r>
        <w:rPr>
          <w:rStyle w:val="Strong"/>
          <w:rFonts w:ascii="inherit" w:hAnsi="inherit" w:cs="Courier New"/>
          <w:color w:val="141414"/>
          <w:bdr w:val="none" w:sz="0" w:space="0" w:color="auto" w:frame="1"/>
        </w:rPr>
        <w:t>[Title]</w:t>
      </w:r>
      <w:r>
        <w:rPr>
          <w:rStyle w:val="HTMLCode"/>
          <w:rFonts w:ascii="Courier" w:hAnsi="Courier"/>
          <w:color w:val="141414"/>
          <w:bdr w:val="none" w:sz="0" w:space="0" w:color="auto" w:frame="1"/>
        </w:rPr>
        <w:t>'. For the protagonist(s) </w:t>
      </w:r>
      <w:r>
        <w:rPr>
          <w:rStyle w:val="Strong"/>
          <w:rFonts w:ascii="inherit" w:hAnsi="inherit" w:cs="Courier New"/>
          <w:color w:val="141414"/>
          <w:bdr w:val="none" w:sz="0" w:space="0" w:color="auto" w:frame="1"/>
        </w:rPr>
        <w:t>[Protagonist Names]</w:t>
      </w:r>
      <w:r>
        <w:rPr>
          <w:rStyle w:val="HTMLCode"/>
          <w:rFonts w:ascii="Courier" w:hAnsi="Courier"/>
          <w:color w:val="141414"/>
          <w:bdr w:val="none" w:sz="0" w:space="0" w:color="auto" w:frame="1"/>
        </w:rPr>
        <w:t>, detail their </w:t>
      </w:r>
      <w:r>
        <w:rPr>
          <w:rStyle w:val="Strong"/>
          <w:rFonts w:ascii="inherit" w:hAnsi="inherit" w:cs="Courier New"/>
          <w:color w:val="141414"/>
          <w:bdr w:val="none" w:sz="0" w:space="0" w:color="auto" w:frame="1"/>
        </w:rPr>
        <w:t>[Physical Traits]</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[Personality Traits]</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[Backstories]</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[Goals]</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[Obstacles]</w:t>
      </w:r>
      <w:r>
        <w:rPr>
          <w:rStyle w:val="HTMLCode"/>
          <w:rFonts w:ascii="Courier" w:hAnsi="Courier"/>
          <w:color w:val="141414"/>
          <w:bdr w:val="none" w:sz="0" w:space="0" w:color="auto" w:frame="1"/>
        </w:rPr>
        <w:t> they must overcome, leading to their </w:t>
      </w:r>
      <w:r>
        <w:rPr>
          <w:rStyle w:val="Strong"/>
          <w:rFonts w:ascii="inherit" w:hAnsi="inherit" w:cs="Courier New"/>
          <w:color w:val="141414"/>
          <w:bdr w:val="none" w:sz="0" w:space="0" w:color="auto" w:frame="1"/>
        </w:rPr>
        <w:t>[Character Arcs]</w:t>
      </w:r>
      <w:r>
        <w:rPr>
          <w:rStyle w:val="HTMLCode"/>
          <w:rFonts w:ascii="Courier" w:hAnsi="Courier"/>
          <w:color w:val="141414"/>
          <w:bdr w:val="none" w:sz="0" w:space="0" w:color="auto" w:frame="1"/>
        </w:rPr>
        <w:t>. For the antagonist(s) </w:t>
      </w:r>
      <w:r>
        <w:rPr>
          <w:rStyle w:val="Strong"/>
          <w:rFonts w:ascii="inherit" w:hAnsi="inherit" w:cs="Courier New"/>
          <w:color w:val="141414"/>
          <w:bdr w:val="none" w:sz="0" w:space="0" w:color="auto" w:frame="1"/>
        </w:rPr>
        <w:t>[Antagonist Names]</w:t>
      </w:r>
      <w:r>
        <w:rPr>
          <w:rStyle w:val="HTMLCode"/>
          <w:rFonts w:ascii="Courier" w:hAnsi="Courier"/>
          <w:color w:val="141414"/>
          <w:bdr w:val="none" w:sz="0" w:space="0" w:color="auto" w:frame="1"/>
        </w:rPr>
        <w:t>, describe their </w:t>
      </w:r>
      <w:r>
        <w:rPr>
          <w:rStyle w:val="Strong"/>
          <w:rFonts w:ascii="inherit" w:hAnsi="inherit" w:cs="Courier New"/>
          <w:color w:val="141414"/>
          <w:bdr w:val="none" w:sz="0" w:space="0" w:color="auto" w:frame="1"/>
        </w:rPr>
        <w:t>[Motivations]</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[Strategies]</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[Influences on the Protagonist]</w:t>
      </w:r>
      <w:r>
        <w:rPr>
          <w:rStyle w:val="HTMLCode"/>
          <w:rFonts w:ascii="Courier" w:hAnsi="Courier"/>
          <w:color w:val="141414"/>
          <w:bdr w:val="none" w:sz="0" w:space="0" w:color="auto" w:frame="1"/>
        </w:rPr>
        <w:t>. Outline the supporting characters </w:t>
      </w:r>
      <w:r>
        <w:rPr>
          <w:rStyle w:val="Strong"/>
          <w:rFonts w:ascii="inherit" w:hAnsi="inherit" w:cs="Courier New"/>
          <w:color w:val="141414"/>
          <w:bdr w:val="none" w:sz="0" w:space="0" w:color="auto" w:frame="1"/>
        </w:rPr>
        <w:t>[Supporting Characters' Names]</w:t>
      </w:r>
      <w:r>
        <w:rPr>
          <w:rStyle w:val="HTMLCode"/>
          <w:rFonts w:ascii="Courier" w:hAnsi="Courier"/>
          <w:color w:val="141414"/>
          <w:bdr w:val="none" w:sz="0" w:space="0" w:color="auto" w:frame="1"/>
        </w:rPr>
        <w:t> with their </w:t>
      </w:r>
      <w:r>
        <w:rPr>
          <w:rStyle w:val="Strong"/>
          <w:rFonts w:ascii="inherit" w:hAnsi="inherit" w:cs="Courier New"/>
          <w:color w:val="141414"/>
          <w:bdr w:val="none" w:sz="0" w:space="0" w:color="auto" w:frame="1"/>
        </w:rPr>
        <w:t>[Roles in the Story]</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[Unique Characteristics]</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[Impact on the Protagonist's Journey]</w:t>
      </w:r>
      <w:r>
        <w:rPr>
          <w:rStyle w:val="HTMLCode"/>
          <w:rFonts w:ascii="Courier" w:hAnsi="Courier"/>
          <w:color w:val="141414"/>
          <w:bdr w:val="none" w:sz="0" w:space="0" w:color="auto" w:frame="1"/>
        </w:rPr>
        <w:t>. Specify character motivations, highlighting </w:t>
      </w:r>
      <w:r>
        <w:rPr>
          <w:rStyle w:val="Strong"/>
          <w:rFonts w:ascii="inherit" w:hAnsi="inherit" w:cs="Courier New"/>
          <w:color w:val="141414"/>
          <w:bdr w:val="none" w:sz="0" w:space="0" w:color="auto" w:frame="1"/>
        </w:rPr>
        <w:t>[Internal/External Drivers]</w:t>
      </w:r>
      <w:r>
        <w:rPr>
          <w:rStyle w:val="HTMLCode"/>
          <w:rFonts w:ascii="Courier" w:hAnsi="Courier"/>
          <w:color w:val="141414"/>
          <w:bdr w:val="none" w:sz="0" w:space="0" w:color="auto" w:frame="1"/>
        </w:rPr>
        <w:t xml:space="preserve"> that propel them through the story. Detail character relationships, mapping out </w:t>
      </w:r>
      <w:r>
        <w:rPr>
          <w:rStyle w:val="HTMLCode"/>
          <w:rFonts w:ascii="Courier" w:hAnsi="Courier"/>
          <w:color w:val="141414"/>
          <w:bdr w:val="none" w:sz="0" w:space="0" w:color="auto" w:frame="1"/>
        </w:rPr>
        <w:lastRenderedPageBreak/>
        <w:t>the </w:t>
      </w:r>
      <w:r>
        <w:rPr>
          <w:rStyle w:val="Strong"/>
          <w:rFonts w:ascii="inherit" w:hAnsi="inherit" w:cs="Courier New"/>
          <w:color w:val="141414"/>
          <w:bdr w:val="none" w:sz="0" w:space="0" w:color="auto" w:frame="1"/>
        </w:rPr>
        <w:t>[Interpersonal Dynamics]</w:t>
      </w:r>
      <w:r>
        <w:rPr>
          <w:rStyle w:val="HTMLCode"/>
          <w:rFonts w:ascii="Courier" w:hAnsi="Courier"/>
          <w:color w:val="141414"/>
          <w:bdr w:val="none" w:sz="0" w:space="0" w:color="auto" w:frame="1"/>
        </w:rPr>
        <w:t> between characters, including </w:t>
      </w:r>
      <w:r>
        <w:rPr>
          <w:rStyle w:val="Strong"/>
          <w:rFonts w:ascii="inherit" w:hAnsi="inherit" w:cs="Courier New"/>
          <w:color w:val="141414"/>
          <w:bdr w:val="none" w:sz="0" w:space="0" w:color="auto" w:frame="1"/>
        </w:rPr>
        <w:t>[Alliances]</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[Rivalries]</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[Romantic Entanglements]</w:t>
      </w:r>
      <w:r>
        <w:rPr>
          <w:rStyle w:val="HTMLCode"/>
          <w:rFonts w:ascii="Courier" w:hAnsi="Courier"/>
          <w:color w:val="141414"/>
          <w:bdr w:val="none" w:sz="0" w:space="0" w:color="auto" w:frame="1"/>
        </w:rPr>
        <w:t>. Incorporate </w:t>
      </w:r>
      <w:r>
        <w:rPr>
          <w:rStyle w:val="Strong"/>
          <w:rFonts w:ascii="inherit" w:hAnsi="inherit" w:cs="Courier New"/>
          <w:color w:val="141414"/>
          <w:bdr w:val="none" w:sz="0" w:space="0" w:color="auto" w:frame="1"/>
        </w:rPr>
        <w:t>[Character Flaws]</w:t>
      </w:r>
      <w:r>
        <w:rPr>
          <w:rStyle w:val="HTMLCode"/>
          <w:rFonts w:ascii="Courier" w:hAnsi="Courier"/>
          <w:color w:val="141414"/>
          <w:bdr w:val="none" w:sz="0" w:space="0" w:color="auto" w:frame="1"/>
        </w:rPr>
        <w:t> that add complexity and </w:t>
      </w:r>
      <w:r>
        <w:rPr>
          <w:rStyle w:val="Strong"/>
          <w:rFonts w:ascii="inherit" w:hAnsi="inherit" w:cs="Courier New"/>
          <w:color w:val="141414"/>
          <w:bdr w:val="none" w:sz="0" w:space="0" w:color="auto" w:frame="1"/>
        </w:rPr>
        <w:t>[Growth Opportunities]</w:t>
      </w:r>
      <w:r>
        <w:rPr>
          <w:rStyle w:val="HTMLCode"/>
          <w:rFonts w:ascii="Courier" w:hAnsi="Courier"/>
          <w:color w:val="141414"/>
          <w:bdr w:val="none" w:sz="0" w:space="0" w:color="auto" w:frame="1"/>
        </w:rPr>
        <w:t>. Ensure that each character's development supports the overarching </w:t>
      </w:r>
      <w:r>
        <w:rPr>
          <w:rStyle w:val="Strong"/>
          <w:rFonts w:ascii="inherit" w:hAnsi="inherit" w:cs="Courier New"/>
          <w:color w:val="141414"/>
          <w:bdr w:val="none" w:sz="0" w:space="0" w:color="auto" w:frame="1"/>
        </w:rPr>
        <w:t>[Theme(s)]</w:t>
      </w:r>
      <w:r>
        <w:rPr>
          <w:rStyle w:val="HTMLCode"/>
          <w:rFonts w:ascii="Courier" w:hAnsi="Courier"/>
          <w:color w:val="141414"/>
          <w:bdr w:val="none" w:sz="0" w:space="0" w:color="auto" w:frame="1"/>
        </w:rPr>
        <w:t> of the story."</w:t>
      </w:r>
    </w:p>
    <w:p w14:paraId="5DF1DC13" w14:textId="77777777" w:rsidR="0002396F" w:rsidRDefault="0002396F" w:rsidP="0002396F">
      <w:pPr>
        <w:pStyle w:val="NormalWeb"/>
        <w:shd w:val="clear" w:color="auto" w:fill="FFFFFF"/>
        <w:spacing w:before="0" w:after="0"/>
        <w:textAlignment w:val="baseline"/>
        <w:rPr>
          <w:rFonts w:ascii="Arial" w:hAnsi="Arial" w:cs="Arial"/>
          <w:color w:val="141414"/>
          <w:sz w:val="27"/>
          <w:szCs w:val="27"/>
        </w:rPr>
      </w:pPr>
      <w:r>
        <w:rPr>
          <w:rStyle w:val="Strong"/>
          <w:rFonts w:ascii="inherit" w:hAnsi="inherit" w:cs="Arial"/>
          <w:color w:val="141414"/>
          <w:sz w:val="27"/>
          <w:szCs w:val="27"/>
          <w:bdr w:val="none" w:sz="0" w:space="0" w:color="auto" w:frame="1"/>
        </w:rPr>
        <w:t>Example:</w:t>
      </w:r>
    </w:p>
    <w:p w14:paraId="2294BB5E" w14:textId="77777777" w:rsidR="0002396F" w:rsidRDefault="0002396F" w:rsidP="0002396F">
      <w:pPr>
        <w:pStyle w:val="has-background"/>
        <w:shd w:val="clear" w:color="auto" w:fill="DFFFF2"/>
        <w:spacing w:before="0" w:after="0"/>
        <w:textAlignment w:val="baseline"/>
        <w:rPr>
          <w:rFonts w:ascii="Arial" w:hAnsi="Arial" w:cs="Arial"/>
          <w:color w:val="141414"/>
          <w:sz w:val="27"/>
          <w:szCs w:val="27"/>
        </w:rPr>
      </w:pPr>
      <w:r>
        <w:rPr>
          <w:rStyle w:val="HTMLCode"/>
          <w:rFonts w:ascii="Courier" w:hAnsi="Courier"/>
          <w:color w:val="141414"/>
          <w:bdr w:val="none" w:sz="0" w:space="0" w:color="auto" w:frame="1"/>
        </w:rPr>
        <w:t>"Develop comprehensive profiles for characters in a </w:t>
      </w:r>
      <w:r>
        <w:rPr>
          <w:rStyle w:val="Strong"/>
          <w:rFonts w:ascii="inherit" w:hAnsi="inherit" w:cs="Courier New"/>
          <w:color w:val="141414"/>
          <w:bdr w:val="none" w:sz="0" w:space="0" w:color="auto" w:frame="1"/>
        </w:rPr>
        <w:t>Fantasy</w:t>
      </w:r>
      <w:r>
        <w:rPr>
          <w:rStyle w:val="HTMLCode"/>
          <w:rFonts w:ascii="Courier" w:hAnsi="Courier"/>
          <w:color w:val="141414"/>
          <w:bdr w:val="none" w:sz="0" w:space="0" w:color="auto" w:frame="1"/>
        </w:rPr>
        <w:t> story titled '</w:t>
      </w:r>
      <w:r>
        <w:rPr>
          <w:rStyle w:val="Strong"/>
          <w:rFonts w:ascii="inherit" w:hAnsi="inherit" w:cs="Courier New"/>
          <w:color w:val="141414"/>
          <w:bdr w:val="none" w:sz="0" w:space="0" w:color="auto" w:frame="1"/>
        </w:rPr>
        <w:t>Heart of the Ancients</w:t>
      </w:r>
      <w:r>
        <w:rPr>
          <w:rStyle w:val="HTMLCode"/>
          <w:rFonts w:ascii="Courier" w:hAnsi="Courier"/>
          <w:color w:val="141414"/>
          <w:bdr w:val="none" w:sz="0" w:space="0" w:color="auto" w:frame="1"/>
        </w:rPr>
        <w:t>'. For the protagonist(s) </w:t>
      </w:r>
      <w:r>
        <w:rPr>
          <w:rStyle w:val="Strong"/>
          <w:rFonts w:ascii="inherit" w:hAnsi="inherit" w:cs="Courier New"/>
          <w:color w:val="141414"/>
          <w:bdr w:val="none" w:sz="0" w:space="0" w:color="auto" w:frame="1"/>
        </w:rPr>
        <w:t>Elena and Rowan</w:t>
      </w:r>
      <w:r>
        <w:rPr>
          <w:rStyle w:val="HTMLCode"/>
          <w:rFonts w:ascii="Courier" w:hAnsi="Courier"/>
          <w:color w:val="141414"/>
          <w:bdr w:val="none" w:sz="0" w:space="0" w:color="auto" w:frame="1"/>
        </w:rPr>
        <w:t>, detail their </w:t>
      </w:r>
      <w:r>
        <w:rPr>
          <w:rStyle w:val="Strong"/>
          <w:rFonts w:ascii="inherit" w:hAnsi="inherit" w:cs="Courier New"/>
          <w:color w:val="141414"/>
          <w:bdr w:val="none" w:sz="0" w:space="0" w:color="auto" w:frame="1"/>
        </w:rPr>
        <w:t>sharp eyes and scarred hands</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 xml:space="preserve">resourceful and </w:t>
      </w:r>
      <w:proofErr w:type="spellStart"/>
      <w:r>
        <w:rPr>
          <w:rStyle w:val="Strong"/>
          <w:rFonts w:ascii="inherit" w:hAnsi="inherit" w:cs="Courier New"/>
          <w:color w:val="141414"/>
          <w:bdr w:val="none" w:sz="0" w:space="0" w:color="auto" w:frame="1"/>
        </w:rPr>
        <w:t>skeptical</w:t>
      </w:r>
      <w:proofErr w:type="spellEnd"/>
      <w:r>
        <w:rPr>
          <w:rStyle w:val="Strong"/>
          <w:rFonts w:ascii="inherit" w:hAnsi="inherit" w:cs="Courier New"/>
          <w:color w:val="141414"/>
          <w:bdr w:val="none" w:sz="0" w:space="0" w:color="auto" w:frame="1"/>
        </w:rPr>
        <w:t xml:space="preserve"> nature</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orphaned upbringing and mysterious lineage</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to restore the ancient grove</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the empire's soldiers and enchanted beasts</w:t>
      </w:r>
      <w:r>
        <w:rPr>
          <w:rStyle w:val="HTMLCode"/>
          <w:rFonts w:ascii="Courier" w:hAnsi="Courier"/>
          <w:color w:val="141414"/>
          <w:bdr w:val="none" w:sz="0" w:space="0" w:color="auto" w:frame="1"/>
        </w:rPr>
        <w:t> they must overcome, leading to their </w:t>
      </w:r>
      <w:r>
        <w:rPr>
          <w:rStyle w:val="Strong"/>
          <w:rFonts w:ascii="inherit" w:hAnsi="inherit" w:cs="Courier New"/>
          <w:color w:val="141414"/>
          <w:bdr w:val="none" w:sz="0" w:space="0" w:color="auto" w:frame="1"/>
        </w:rPr>
        <w:t>realization of their true powers and heritage</w:t>
      </w:r>
      <w:r>
        <w:rPr>
          <w:rStyle w:val="HTMLCode"/>
          <w:rFonts w:ascii="Courier" w:hAnsi="Courier"/>
          <w:color w:val="141414"/>
          <w:bdr w:val="none" w:sz="0" w:space="0" w:color="auto" w:frame="1"/>
        </w:rPr>
        <w:t>. For the antagonist(s) </w:t>
      </w:r>
      <w:r>
        <w:rPr>
          <w:rStyle w:val="Strong"/>
          <w:rFonts w:ascii="inherit" w:hAnsi="inherit" w:cs="Courier New"/>
          <w:color w:val="141414"/>
          <w:bdr w:val="none" w:sz="0" w:space="0" w:color="auto" w:frame="1"/>
        </w:rPr>
        <w:t xml:space="preserve">Lord </w:t>
      </w:r>
      <w:proofErr w:type="spellStart"/>
      <w:r>
        <w:rPr>
          <w:rStyle w:val="Strong"/>
          <w:rFonts w:ascii="inherit" w:hAnsi="inherit" w:cs="Courier New"/>
          <w:color w:val="141414"/>
          <w:bdr w:val="none" w:sz="0" w:space="0" w:color="auto" w:frame="1"/>
        </w:rPr>
        <w:t>Malifax</w:t>
      </w:r>
      <w:proofErr w:type="spellEnd"/>
      <w:r>
        <w:rPr>
          <w:rStyle w:val="HTMLCode"/>
          <w:rFonts w:ascii="Courier" w:hAnsi="Courier"/>
          <w:color w:val="141414"/>
          <w:bdr w:val="none" w:sz="0" w:space="0" w:color="auto" w:frame="1"/>
        </w:rPr>
        <w:t>, describe their </w:t>
      </w:r>
      <w:r>
        <w:rPr>
          <w:rStyle w:val="Strong"/>
          <w:rFonts w:ascii="inherit" w:hAnsi="inherit" w:cs="Courier New"/>
          <w:color w:val="141414"/>
          <w:bdr w:val="none" w:sz="0" w:space="0" w:color="auto" w:frame="1"/>
        </w:rPr>
        <w:t>quest for immortality</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manipulation of political figures</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tempting Elena and Rowan with false promises of peace</w:t>
      </w:r>
      <w:r>
        <w:rPr>
          <w:rStyle w:val="HTMLCode"/>
          <w:rFonts w:ascii="Courier" w:hAnsi="Courier"/>
          <w:color w:val="141414"/>
          <w:bdr w:val="none" w:sz="0" w:space="0" w:color="auto" w:frame="1"/>
        </w:rPr>
        <w:t>. Outline the supporting characters </w:t>
      </w:r>
      <w:r>
        <w:rPr>
          <w:rStyle w:val="Strong"/>
          <w:rFonts w:ascii="inherit" w:hAnsi="inherit" w:cs="Courier New"/>
          <w:color w:val="141414"/>
          <w:bdr w:val="none" w:sz="0" w:space="0" w:color="auto" w:frame="1"/>
        </w:rPr>
        <w:t>Mira the Seer</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 xml:space="preserve">Bran the </w:t>
      </w:r>
      <w:proofErr w:type="spellStart"/>
      <w:r>
        <w:rPr>
          <w:rStyle w:val="Strong"/>
          <w:rFonts w:ascii="inherit" w:hAnsi="inherit" w:cs="Courier New"/>
          <w:color w:val="141414"/>
          <w:bdr w:val="none" w:sz="0" w:space="0" w:color="auto" w:frame="1"/>
        </w:rPr>
        <w:t>Shieldbearer</w:t>
      </w:r>
      <w:proofErr w:type="spellEnd"/>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Lysa the Swift</w:t>
      </w:r>
      <w:r>
        <w:rPr>
          <w:rStyle w:val="HTMLCode"/>
          <w:rFonts w:ascii="Courier" w:hAnsi="Courier"/>
          <w:color w:val="141414"/>
          <w:bdr w:val="none" w:sz="0" w:space="0" w:color="auto" w:frame="1"/>
        </w:rPr>
        <w:t> with their </w:t>
      </w:r>
      <w:r>
        <w:rPr>
          <w:rStyle w:val="Strong"/>
          <w:rFonts w:ascii="inherit" w:hAnsi="inherit" w:cs="Courier New"/>
          <w:color w:val="141414"/>
          <w:bdr w:val="none" w:sz="0" w:space="0" w:color="auto" w:frame="1"/>
        </w:rPr>
        <w:t>guidance, protection, and scouting</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wise yet cryptic insights</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impact on Elena and Rowan's tactics and morale</w:t>
      </w:r>
      <w:r>
        <w:rPr>
          <w:rStyle w:val="HTMLCode"/>
          <w:rFonts w:ascii="Courier" w:hAnsi="Courier"/>
          <w:color w:val="141414"/>
          <w:bdr w:val="none" w:sz="0" w:space="0" w:color="auto" w:frame="1"/>
        </w:rPr>
        <w:t>. Specify character motivations, highlighting </w:t>
      </w:r>
      <w:r>
        <w:rPr>
          <w:rStyle w:val="Strong"/>
          <w:rFonts w:ascii="inherit" w:hAnsi="inherit" w:cs="Courier New"/>
          <w:color w:val="141414"/>
          <w:bdr w:val="none" w:sz="0" w:space="0" w:color="auto" w:frame="1"/>
        </w:rPr>
        <w:t>Elena's internal drive to belong and Rowan's external push to prove his worth</w:t>
      </w:r>
      <w:r>
        <w:rPr>
          <w:rStyle w:val="HTMLCode"/>
          <w:rFonts w:ascii="Courier" w:hAnsi="Courier"/>
          <w:color w:val="141414"/>
          <w:bdr w:val="none" w:sz="0" w:space="0" w:color="auto" w:frame="1"/>
        </w:rPr>
        <w:t> that propel them through the story. Detail character relationships, mapping out the </w:t>
      </w:r>
      <w:r>
        <w:rPr>
          <w:rStyle w:val="Strong"/>
          <w:rFonts w:ascii="inherit" w:hAnsi="inherit" w:cs="Courier New"/>
          <w:color w:val="141414"/>
          <w:bdr w:val="none" w:sz="0" w:space="0" w:color="auto" w:frame="1"/>
        </w:rPr>
        <w:t>friendship and emerging trust</w:t>
      </w:r>
      <w:r>
        <w:rPr>
          <w:rStyle w:val="HTMLCode"/>
          <w:rFonts w:ascii="Courier" w:hAnsi="Courier"/>
          <w:color w:val="141414"/>
          <w:bdr w:val="none" w:sz="0" w:space="0" w:color="auto" w:frame="1"/>
        </w:rPr>
        <w:t> between characters, including </w:t>
      </w:r>
      <w:r>
        <w:rPr>
          <w:rStyle w:val="Strong"/>
          <w:rFonts w:ascii="inherit" w:hAnsi="inherit" w:cs="Courier New"/>
          <w:color w:val="141414"/>
          <w:bdr w:val="none" w:sz="0" w:space="0" w:color="auto" w:frame="1"/>
        </w:rPr>
        <w:t>the alliance with the forest spirits</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rivalry with the imperial general</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Rowan's unspoken love for Elena</w:t>
      </w:r>
      <w:r>
        <w:rPr>
          <w:rStyle w:val="HTMLCode"/>
          <w:rFonts w:ascii="Courier" w:hAnsi="Courier"/>
          <w:color w:val="141414"/>
          <w:bdr w:val="none" w:sz="0" w:space="0" w:color="auto" w:frame="1"/>
        </w:rPr>
        <w:t>. Incorporate </w:t>
      </w:r>
      <w:r>
        <w:rPr>
          <w:rStyle w:val="Strong"/>
          <w:rFonts w:ascii="inherit" w:hAnsi="inherit" w:cs="Courier New"/>
          <w:color w:val="141414"/>
          <w:bdr w:val="none" w:sz="0" w:space="0" w:color="auto" w:frame="1"/>
        </w:rPr>
        <w:t>Elena's naivety and Rowan's recklessness</w:t>
      </w:r>
      <w:r>
        <w:rPr>
          <w:rStyle w:val="HTMLCode"/>
          <w:rFonts w:ascii="Courier" w:hAnsi="Courier"/>
          <w:color w:val="141414"/>
          <w:bdr w:val="none" w:sz="0" w:space="0" w:color="auto" w:frame="1"/>
        </w:rPr>
        <w:t> that add complexity and </w:t>
      </w:r>
      <w:r>
        <w:rPr>
          <w:rStyle w:val="Strong"/>
          <w:rFonts w:ascii="inherit" w:hAnsi="inherit" w:cs="Courier New"/>
          <w:color w:val="141414"/>
          <w:bdr w:val="none" w:sz="0" w:space="0" w:color="auto" w:frame="1"/>
        </w:rPr>
        <w:t>opportunities for Elena to gain wisdom and for Rowan to find humility</w:t>
      </w:r>
      <w:r>
        <w:rPr>
          <w:rStyle w:val="HTMLCode"/>
          <w:rFonts w:ascii="Courier" w:hAnsi="Courier"/>
          <w:color w:val="141414"/>
          <w:bdr w:val="none" w:sz="0" w:space="0" w:color="auto" w:frame="1"/>
        </w:rPr>
        <w:t>. Ensure that each character's development supports the overarching </w:t>
      </w:r>
      <w:r>
        <w:rPr>
          <w:rStyle w:val="Strong"/>
          <w:rFonts w:ascii="inherit" w:hAnsi="inherit" w:cs="Courier New"/>
          <w:color w:val="141414"/>
          <w:bdr w:val="none" w:sz="0" w:space="0" w:color="auto" w:frame="1"/>
        </w:rPr>
        <w:t>themes of destiny, power, and unity</w:t>
      </w:r>
      <w:r>
        <w:rPr>
          <w:rStyle w:val="HTMLCode"/>
          <w:rFonts w:ascii="Courier" w:hAnsi="Courier"/>
          <w:color w:val="141414"/>
          <w:bdr w:val="none" w:sz="0" w:space="0" w:color="auto" w:frame="1"/>
        </w:rPr>
        <w:t> in the story."</w:t>
      </w:r>
    </w:p>
    <w:p w14:paraId="5BF400E5" w14:textId="77777777" w:rsidR="0002396F" w:rsidRDefault="0002396F" w:rsidP="0002396F">
      <w:pPr>
        <w:pStyle w:val="NormalWeb"/>
        <w:shd w:val="clear" w:color="auto" w:fill="FFFFFF"/>
        <w:spacing w:before="0" w:after="0"/>
        <w:textAlignment w:val="baseline"/>
        <w:rPr>
          <w:rFonts w:ascii="Arial" w:hAnsi="Arial" w:cs="Arial"/>
          <w:color w:val="141414"/>
          <w:sz w:val="27"/>
          <w:szCs w:val="27"/>
        </w:rPr>
      </w:pPr>
    </w:p>
    <w:p w14:paraId="3725B288" w14:textId="77777777" w:rsidR="0002396F" w:rsidRDefault="00000000" w:rsidP="0002396F">
      <w:pPr>
        <w:shd w:val="clear" w:color="auto" w:fill="FFFFFF"/>
        <w:textAlignment w:val="baseline"/>
        <w:rPr>
          <w:rFonts w:ascii="inherit" w:hAnsi="inherit" w:cs="Arial"/>
          <w:color w:val="141414"/>
          <w:sz w:val="27"/>
          <w:szCs w:val="27"/>
        </w:rPr>
      </w:pPr>
      <w:hyperlink r:id="rId132" w:history="1">
        <w:r w:rsidR="0002396F">
          <w:rPr>
            <w:rFonts w:ascii="inherit" w:hAnsi="inherit" w:cs="Arial"/>
            <w:color w:val="0000FF"/>
            <w:sz w:val="27"/>
            <w:szCs w:val="27"/>
            <w:bdr w:val="none" w:sz="0" w:space="0" w:color="auto" w:frame="1"/>
          </w:rPr>
          <w:br/>
        </w:r>
      </w:hyperlink>
    </w:p>
    <w:p w14:paraId="3C3EE3AC" w14:textId="77777777" w:rsidR="0002396F" w:rsidRDefault="0002396F" w:rsidP="0002396F">
      <w:pPr>
        <w:shd w:val="clear" w:color="auto" w:fill="FFFFFF"/>
        <w:textAlignment w:val="baseline"/>
        <w:rPr>
          <w:rFonts w:ascii="inherit" w:hAnsi="inherit" w:cs="Arial"/>
          <w:color w:val="141414"/>
          <w:sz w:val="27"/>
          <w:szCs w:val="27"/>
        </w:rPr>
      </w:pPr>
      <w:r>
        <w:rPr>
          <w:rStyle w:val="h3"/>
          <w:rFonts w:ascii="var(--h3-family)" w:hAnsi="var(--h3-family)" w:cs="Arial"/>
          <w:color w:val="141414"/>
          <w:sz w:val="27"/>
          <w:szCs w:val="27"/>
          <w:bdr w:val="none" w:sz="0" w:space="0" w:color="auto" w:frame="1"/>
        </w:rPr>
        <w:t>Contents</w:t>
      </w:r>
    </w:p>
    <w:p w14:paraId="53B11646" w14:textId="77777777" w:rsidR="0002396F" w:rsidRDefault="00000000" w:rsidP="0002396F">
      <w:pPr>
        <w:shd w:val="clear" w:color="auto" w:fill="FFFFFF"/>
        <w:textAlignment w:val="baseline"/>
        <w:rPr>
          <w:rFonts w:ascii="inherit" w:hAnsi="inherit" w:cs="Arial"/>
          <w:color w:val="141414"/>
          <w:sz w:val="27"/>
          <w:szCs w:val="27"/>
        </w:rPr>
      </w:pPr>
      <w:hyperlink r:id="rId133" w:anchor="can-you-write-a-book-using-chatgpt" w:history="1">
        <w:r w:rsidR="0002396F">
          <w:rPr>
            <w:rStyle w:val="Hyperlink"/>
            <w:rFonts w:ascii="var(--h5-family)" w:hAnsi="var(--h5-family)" w:cs="Arial"/>
            <w:sz w:val="27"/>
            <w:szCs w:val="27"/>
            <w:u w:val="none"/>
            <w:bdr w:val="none" w:sz="0" w:space="0" w:color="auto" w:frame="1"/>
          </w:rPr>
          <w:t xml:space="preserve">Can You Write a Book Using </w:t>
        </w:r>
        <w:proofErr w:type="spellStart"/>
        <w:r w:rsidR="0002396F">
          <w:rPr>
            <w:rStyle w:val="Hyperlink"/>
            <w:rFonts w:ascii="var(--h5-family)" w:hAnsi="var(--h5-family)" w:cs="Arial"/>
            <w:sz w:val="27"/>
            <w:szCs w:val="27"/>
            <w:u w:val="none"/>
            <w:bdr w:val="none" w:sz="0" w:space="0" w:color="auto" w:frame="1"/>
          </w:rPr>
          <w:t>ChatGPT</w:t>
        </w:r>
      </w:hyperlink>
      <w:hyperlink r:id="rId134" w:anchor="best-chatgpt-prompts-for-authors-book-writers" w:history="1">
        <w:r w:rsidR="0002396F">
          <w:rPr>
            <w:rStyle w:val="Hyperlink"/>
            <w:rFonts w:ascii="var(--h5-family)" w:hAnsi="var(--h5-family)" w:cs="Arial"/>
            <w:sz w:val="27"/>
            <w:szCs w:val="27"/>
            <w:u w:val="none"/>
          </w:rPr>
          <w:t>Best</w:t>
        </w:r>
        <w:proofErr w:type="spellEnd"/>
        <w:r w:rsidR="0002396F">
          <w:rPr>
            <w:rStyle w:val="Hyperlink"/>
            <w:rFonts w:ascii="var(--h5-family)" w:hAnsi="var(--h5-family)" w:cs="Arial"/>
            <w:sz w:val="27"/>
            <w:szCs w:val="27"/>
            <w:u w:val="none"/>
          </w:rPr>
          <w:t xml:space="preserve"> ChatGPT Prompts for Authors (Book Writers)</w:t>
        </w:r>
      </w:hyperlink>
      <w:hyperlink r:id="rId135" w:anchor="chatgpt-master-prompt-for-book-writing" w:history="1">
        <w:r w:rsidR="0002396F">
          <w:rPr>
            <w:rStyle w:val="Hyperlink"/>
            <w:rFonts w:ascii="var(--h5-family)" w:hAnsi="var(--h5-family)" w:cs="Arial"/>
            <w:sz w:val="27"/>
            <w:szCs w:val="27"/>
            <w:u w:val="none"/>
          </w:rPr>
          <w:t xml:space="preserve">ChatGPT Master Prompt for Book </w:t>
        </w:r>
        <w:proofErr w:type="spellStart"/>
        <w:r w:rsidR="0002396F">
          <w:rPr>
            <w:rStyle w:val="Hyperlink"/>
            <w:rFonts w:ascii="var(--h5-family)" w:hAnsi="var(--h5-family)" w:cs="Arial"/>
            <w:sz w:val="27"/>
            <w:szCs w:val="27"/>
            <w:u w:val="none"/>
          </w:rPr>
          <w:t>Writing</w:t>
        </w:r>
      </w:hyperlink>
      <w:hyperlink r:id="rId136" w:anchor="chatgpt-prompt-for-generating-book-outline" w:history="1">
        <w:r w:rsidR="0002396F">
          <w:rPr>
            <w:rStyle w:val="Hyperlink"/>
            <w:rFonts w:ascii="var(--h5-family)" w:hAnsi="var(--h5-family)" w:cs="Arial"/>
            <w:sz w:val="27"/>
            <w:szCs w:val="27"/>
            <w:u w:val="none"/>
          </w:rPr>
          <w:t>ChatGPT</w:t>
        </w:r>
        <w:proofErr w:type="spellEnd"/>
        <w:r w:rsidR="0002396F">
          <w:rPr>
            <w:rStyle w:val="Hyperlink"/>
            <w:rFonts w:ascii="var(--h5-family)" w:hAnsi="var(--h5-family)" w:cs="Arial"/>
            <w:sz w:val="27"/>
            <w:szCs w:val="27"/>
            <w:u w:val="none"/>
          </w:rPr>
          <w:t xml:space="preserve"> Prompt for Generating Book </w:t>
        </w:r>
        <w:proofErr w:type="spellStart"/>
        <w:r w:rsidR="0002396F">
          <w:rPr>
            <w:rStyle w:val="Hyperlink"/>
            <w:rFonts w:ascii="var(--h5-family)" w:hAnsi="var(--h5-family)" w:cs="Arial"/>
            <w:sz w:val="27"/>
            <w:szCs w:val="27"/>
            <w:u w:val="none"/>
          </w:rPr>
          <w:t>Outline</w:t>
        </w:r>
      </w:hyperlink>
      <w:hyperlink r:id="rId137" w:anchor="chatgpt-prompt-for-character-development" w:history="1">
        <w:r w:rsidR="0002396F">
          <w:rPr>
            <w:rStyle w:val="Hyperlink"/>
            <w:rFonts w:ascii="var(--h5-family)" w:hAnsi="var(--h5-family)" w:cs="Arial"/>
            <w:sz w:val="27"/>
            <w:szCs w:val="27"/>
            <w:u w:val="none"/>
          </w:rPr>
          <w:t>ChatGPT</w:t>
        </w:r>
        <w:proofErr w:type="spellEnd"/>
        <w:r w:rsidR="0002396F">
          <w:rPr>
            <w:rStyle w:val="Hyperlink"/>
            <w:rFonts w:ascii="var(--h5-family)" w:hAnsi="var(--h5-family)" w:cs="Arial"/>
            <w:sz w:val="27"/>
            <w:szCs w:val="27"/>
            <w:u w:val="none"/>
          </w:rPr>
          <w:t xml:space="preserve"> Prompt for Character </w:t>
        </w:r>
        <w:proofErr w:type="spellStart"/>
        <w:r w:rsidR="0002396F">
          <w:rPr>
            <w:rStyle w:val="Hyperlink"/>
            <w:rFonts w:ascii="var(--h5-family)" w:hAnsi="var(--h5-family)" w:cs="Arial"/>
            <w:sz w:val="27"/>
            <w:szCs w:val="27"/>
            <w:u w:val="none"/>
          </w:rPr>
          <w:t>Development</w:t>
        </w:r>
      </w:hyperlink>
      <w:hyperlink r:id="rId138" w:anchor="chatgpt-book-writing-prompt-for-setting-and-atmosphere" w:history="1">
        <w:r w:rsidR="0002396F">
          <w:rPr>
            <w:rStyle w:val="Hyperlink"/>
            <w:rFonts w:ascii="var(--h5-family)" w:hAnsi="var(--h5-family)" w:cs="Arial"/>
            <w:sz w:val="27"/>
            <w:szCs w:val="27"/>
            <w:u w:val="none"/>
          </w:rPr>
          <w:t>ChatGPT</w:t>
        </w:r>
        <w:proofErr w:type="spellEnd"/>
        <w:r w:rsidR="0002396F">
          <w:rPr>
            <w:rStyle w:val="Hyperlink"/>
            <w:rFonts w:ascii="var(--h5-family)" w:hAnsi="var(--h5-family)" w:cs="Arial"/>
            <w:sz w:val="27"/>
            <w:szCs w:val="27"/>
            <w:u w:val="none"/>
          </w:rPr>
          <w:t xml:space="preserve"> Book Writing Prompt for Setting and </w:t>
        </w:r>
        <w:proofErr w:type="spellStart"/>
        <w:r w:rsidR="0002396F">
          <w:rPr>
            <w:rStyle w:val="Hyperlink"/>
            <w:rFonts w:ascii="var(--h5-family)" w:hAnsi="var(--h5-family)" w:cs="Arial"/>
            <w:sz w:val="27"/>
            <w:szCs w:val="27"/>
            <w:u w:val="none"/>
          </w:rPr>
          <w:t>Atmosphere</w:t>
        </w:r>
      </w:hyperlink>
      <w:hyperlink r:id="rId139" w:anchor="chatgpt-book-writing-prompt-for-generating-story-plot" w:history="1">
        <w:r w:rsidR="0002396F">
          <w:rPr>
            <w:rStyle w:val="Hyperlink"/>
            <w:rFonts w:ascii="var(--h5-family)" w:hAnsi="var(--h5-family)" w:cs="Arial"/>
            <w:sz w:val="27"/>
            <w:szCs w:val="27"/>
            <w:u w:val="none"/>
          </w:rPr>
          <w:t>ChatGPT</w:t>
        </w:r>
        <w:proofErr w:type="spellEnd"/>
        <w:r w:rsidR="0002396F">
          <w:rPr>
            <w:rStyle w:val="Hyperlink"/>
            <w:rFonts w:ascii="var(--h5-family)" w:hAnsi="var(--h5-family)" w:cs="Arial"/>
            <w:sz w:val="27"/>
            <w:szCs w:val="27"/>
            <w:u w:val="none"/>
          </w:rPr>
          <w:t xml:space="preserve"> Book Writing Prompt for Generating Story </w:t>
        </w:r>
        <w:proofErr w:type="spellStart"/>
        <w:r w:rsidR="0002396F">
          <w:rPr>
            <w:rStyle w:val="Hyperlink"/>
            <w:rFonts w:ascii="var(--h5-family)" w:hAnsi="var(--h5-family)" w:cs="Arial"/>
            <w:sz w:val="27"/>
            <w:szCs w:val="27"/>
            <w:u w:val="none"/>
          </w:rPr>
          <w:t>Plot</w:t>
        </w:r>
      </w:hyperlink>
      <w:hyperlink r:id="rId140" w:anchor="chatgpt-prompt-for-refining-dialogues-between-characters" w:history="1">
        <w:r w:rsidR="0002396F">
          <w:rPr>
            <w:rStyle w:val="Hyperlink"/>
            <w:rFonts w:ascii="var(--h5-family)" w:hAnsi="var(--h5-family)" w:cs="Arial"/>
            <w:sz w:val="27"/>
            <w:szCs w:val="27"/>
            <w:u w:val="none"/>
          </w:rPr>
          <w:t>ChatGPT</w:t>
        </w:r>
        <w:proofErr w:type="spellEnd"/>
        <w:r w:rsidR="0002396F">
          <w:rPr>
            <w:rStyle w:val="Hyperlink"/>
            <w:rFonts w:ascii="var(--h5-family)" w:hAnsi="var(--h5-family)" w:cs="Arial"/>
            <w:sz w:val="27"/>
            <w:szCs w:val="27"/>
            <w:u w:val="none"/>
          </w:rPr>
          <w:t xml:space="preserve"> Prompt for Refining Dialogues between </w:t>
        </w:r>
        <w:proofErr w:type="spellStart"/>
        <w:r w:rsidR="0002396F">
          <w:rPr>
            <w:rStyle w:val="Hyperlink"/>
            <w:rFonts w:ascii="var(--h5-family)" w:hAnsi="var(--h5-family)" w:cs="Arial"/>
            <w:sz w:val="27"/>
            <w:szCs w:val="27"/>
            <w:u w:val="none"/>
          </w:rPr>
          <w:t>Characters</w:t>
        </w:r>
      </w:hyperlink>
      <w:hyperlink r:id="rId141" w:anchor="chatgpt-prompt-for-writing-feedback" w:history="1">
        <w:r w:rsidR="0002396F">
          <w:rPr>
            <w:rStyle w:val="Hyperlink"/>
            <w:rFonts w:ascii="var(--h5-family)" w:hAnsi="var(--h5-family)" w:cs="Arial"/>
            <w:sz w:val="27"/>
            <w:szCs w:val="27"/>
            <w:u w:val="none"/>
          </w:rPr>
          <w:t>ChatGPT</w:t>
        </w:r>
        <w:proofErr w:type="spellEnd"/>
        <w:r w:rsidR="0002396F">
          <w:rPr>
            <w:rStyle w:val="Hyperlink"/>
            <w:rFonts w:ascii="var(--h5-family)" w:hAnsi="var(--h5-family)" w:cs="Arial"/>
            <w:sz w:val="27"/>
            <w:szCs w:val="27"/>
            <w:u w:val="none"/>
          </w:rPr>
          <w:t xml:space="preserve"> Prompt for Writing </w:t>
        </w:r>
        <w:proofErr w:type="spellStart"/>
        <w:r w:rsidR="0002396F">
          <w:rPr>
            <w:rStyle w:val="Hyperlink"/>
            <w:rFonts w:ascii="var(--h5-family)" w:hAnsi="var(--h5-family)" w:cs="Arial"/>
            <w:sz w:val="27"/>
            <w:szCs w:val="27"/>
            <w:u w:val="none"/>
          </w:rPr>
          <w:t>Feedback</w:t>
        </w:r>
      </w:hyperlink>
      <w:hyperlink r:id="rId142" w:anchor="chatgpt-prompt-for-author-branding" w:history="1">
        <w:r w:rsidR="0002396F">
          <w:rPr>
            <w:rStyle w:val="Hyperlink"/>
            <w:rFonts w:ascii="var(--h5-family)" w:hAnsi="var(--h5-family)" w:cs="Arial"/>
            <w:sz w:val="27"/>
            <w:szCs w:val="27"/>
            <w:u w:val="none"/>
          </w:rPr>
          <w:t>ChatGPT</w:t>
        </w:r>
        <w:proofErr w:type="spellEnd"/>
        <w:r w:rsidR="0002396F">
          <w:rPr>
            <w:rStyle w:val="Hyperlink"/>
            <w:rFonts w:ascii="var(--h5-family)" w:hAnsi="var(--h5-family)" w:cs="Arial"/>
            <w:sz w:val="27"/>
            <w:szCs w:val="27"/>
            <w:u w:val="none"/>
          </w:rPr>
          <w:t xml:space="preserve"> Prompt for Author </w:t>
        </w:r>
        <w:proofErr w:type="spellStart"/>
        <w:r w:rsidR="0002396F">
          <w:rPr>
            <w:rStyle w:val="Hyperlink"/>
            <w:rFonts w:ascii="var(--h5-family)" w:hAnsi="var(--h5-family)" w:cs="Arial"/>
            <w:sz w:val="27"/>
            <w:szCs w:val="27"/>
            <w:u w:val="none"/>
          </w:rPr>
          <w:t>Branding</w:t>
        </w:r>
      </w:hyperlink>
      <w:hyperlink r:id="rId143" w:anchor="chatgpt-book-writing-prompts-for-various-use-cases" w:history="1">
        <w:r w:rsidR="0002396F">
          <w:rPr>
            <w:rStyle w:val="Hyperlink"/>
            <w:rFonts w:ascii="var(--h5-family)" w:hAnsi="var(--h5-family)" w:cs="Arial"/>
            <w:sz w:val="27"/>
            <w:szCs w:val="27"/>
            <w:u w:val="none"/>
          </w:rPr>
          <w:t>ChatGPT</w:t>
        </w:r>
        <w:proofErr w:type="spellEnd"/>
        <w:r w:rsidR="0002396F">
          <w:rPr>
            <w:rStyle w:val="Hyperlink"/>
            <w:rFonts w:ascii="var(--h5-family)" w:hAnsi="var(--h5-family)" w:cs="Arial"/>
            <w:sz w:val="27"/>
            <w:szCs w:val="27"/>
            <w:u w:val="none"/>
          </w:rPr>
          <w:t xml:space="preserve"> Book Writing Prompts for Various Use </w:t>
        </w:r>
        <w:proofErr w:type="spellStart"/>
        <w:r w:rsidR="0002396F">
          <w:rPr>
            <w:rStyle w:val="Hyperlink"/>
            <w:rFonts w:ascii="var(--h5-family)" w:hAnsi="var(--h5-family)" w:cs="Arial"/>
            <w:sz w:val="27"/>
            <w:szCs w:val="27"/>
            <w:u w:val="none"/>
          </w:rPr>
          <w:t>Cases</w:t>
        </w:r>
      </w:hyperlink>
      <w:hyperlink r:id="rId144" w:anchor="and-that8217s-a-wrap" w:history="1">
        <w:r w:rsidR="0002396F">
          <w:rPr>
            <w:rStyle w:val="Hyperlink"/>
            <w:rFonts w:ascii="var(--h5-family)" w:hAnsi="var(--h5-family)" w:cs="Arial"/>
            <w:sz w:val="27"/>
            <w:szCs w:val="27"/>
            <w:u w:val="none"/>
          </w:rPr>
          <w:t>And</w:t>
        </w:r>
        <w:proofErr w:type="spellEnd"/>
        <w:r w:rsidR="0002396F">
          <w:rPr>
            <w:rStyle w:val="Hyperlink"/>
            <w:rFonts w:ascii="var(--h5-family)" w:hAnsi="var(--h5-family)" w:cs="Arial"/>
            <w:sz w:val="27"/>
            <w:szCs w:val="27"/>
            <w:u w:val="none"/>
          </w:rPr>
          <w:t xml:space="preserve"> That’s a Wrap!</w:t>
        </w:r>
      </w:hyperlink>
    </w:p>
    <w:p w14:paraId="4BB05EA2" w14:textId="77777777" w:rsidR="0002396F" w:rsidRDefault="0002396F" w:rsidP="0002396F">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lastRenderedPageBreak/>
        <w:t>Writing a book can be a big adventure. But with today’s technology, it has become easier to become a better book writer and overcome the writer’s block.</w:t>
      </w:r>
    </w:p>
    <w:p w14:paraId="482B5993" w14:textId="77777777" w:rsidR="0002396F" w:rsidRDefault="0002396F" w:rsidP="0002396F">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In this post, we will show you how ChatGPT can help authors write better books, create book outlines, and more using ChatGPT prompts.</w:t>
      </w:r>
    </w:p>
    <w:p w14:paraId="42182562" w14:textId="77777777" w:rsidR="0002396F" w:rsidRDefault="0002396F" w:rsidP="0002396F">
      <w:pPr>
        <w:pStyle w:val="NormalWeb"/>
        <w:shd w:val="clear" w:color="auto" w:fill="FFFFFF"/>
        <w:spacing w:before="0" w:after="0"/>
        <w:textAlignment w:val="baseline"/>
        <w:rPr>
          <w:rFonts w:ascii="inherit" w:hAnsi="inherit" w:cs="Arial"/>
          <w:color w:val="141414"/>
          <w:sz w:val="27"/>
          <w:szCs w:val="27"/>
        </w:rPr>
      </w:pPr>
      <w:r>
        <w:rPr>
          <w:rFonts w:ascii="inherit" w:hAnsi="inherit" w:cs="Arial"/>
          <w:color w:val="141414"/>
          <w:sz w:val="27"/>
          <w:szCs w:val="27"/>
        </w:rPr>
        <w:t>For those who don’t know </w:t>
      </w:r>
      <w:hyperlink r:id="rId145" w:history="1">
        <w:r>
          <w:rPr>
            <w:rStyle w:val="Hyperlink"/>
            <w:rFonts w:ascii="inherit" w:hAnsi="inherit" w:cs="Arial"/>
            <w:sz w:val="27"/>
            <w:szCs w:val="27"/>
            <w:bdr w:val="none" w:sz="0" w:space="0" w:color="auto" w:frame="1"/>
          </w:rPr>
          <w:t>what ChatGPT is</w:t>
        </w:r>
      </w:hyperlink>
      <w:r>
        <w:rPr>
          <w:rFonts w:ascii="inherit" w:hAnsi="inherit" w:cs="Arial"/>
          <w:color w:val="141414"/>
          <w:sz w:val="27"/>
          <w:szCs w:val="27"/>
        </w:rPr>
        <w:t>, it is a language model driven by AI that OpenAI made. It helps users answer questions, write emails, articles, and code, and provide writing ideas and comments.</w:t>
      </w:r>
    </w:p>
    <w:p w14:paraId="335EF74B" w14:textId="77777777" w:rsidR="0002396F" w:rsidRDefault="0002396F" w:rsidP="0002396F">
      <w:pPr>
        <w:pStyle w:val="NormalWeb"/>
        <w:shd w:val="clear" w:color="auto" w:fill="FFFFFF"/>
        <w:spacing w:before="0" w:after="0"/>
        <w:textAlignment w:val="baseline"/>
        <w:rPr>
          <w:rFonts w:ascii="inherit" w:hAnsi="inherit" w:cs="Arial"/>
          <w:color w:val="141414"/>
          <w:sz w:val="27"/>
          <w:szCs w:val="27"/>
        </w:rPr>
      </w:pPr>
      <w:r>
        <w:rPr>
          <w:rFonts w:ascii="inherit" w:hAnsi="inherit" w:cs="Arial"/>
          <w:color w:val="141414"/>
          <w:sz w:val="27"/>
          <w:szCs w:val="27"/>
        </w:rPr>
        <w:t>According to </w:t>
      </w:r>
      <w:hyperlink r:id="rId146" w:history="1">
        <w:r>
          <w:rPr>
            <w:rStyle w:val="Hyperlink"/>
            <w:rFonts w:ascii="inherit" w:hAnsi="inherit" w:cs="Arial"/>
            <w:sz w:val="27"/>
            <w:szCs w:val="27"/>
            <w:bdr w:val="none" w:sz="0" w:space="0" w:color="auto" w:frame="1"/>
          </w:rPr>
          <w:t>statistics</w:t>
        </w:r>
      </w:hyperlink>
      <w:r>
        <w:rPr>
          <w:rFonts w:ascii="inherit" w:hAnsi="inherit" w:cs="Arial"/>
          <w:color w:val="141414"/>
          <w:sz w:val="27"/>
          <w:szCs w:val="27"/>
        </w:rPr>
        <w:t>, ChatGPT had 180.5 million users globally, with 100 million people using it weekly, including 92% of the Fortune 500 companies.</w:t>
      </w:r>
    </w:p>
    <w:p w14:paraId="5D41D827" w14:textId="77777777" w:rsidR="0002396F" w:rsidRDefault="0002396F" w:rsidP="0002396F">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 xml:space="preserve">This means that, like everyone else, </w:t>
      </w:r>
      <w:proofErr w:type="spellStart"/>
      <w:r>
        <w:rPr>
          <w:rFonts w:ascii="inherit" w:hAnsi="inherit" w:cs="Arial"/>
          <w:color w:val="141414"/>
          <w:sz w:val="27"/>
          <w:szCs w:val="27"/>
        </w:rPr>
        <w:t>bookwriters</w:t>
      </w:r>
      <w:proofErr w:type="spellEnd"/>
      <w:r>
        <w:rPr>
          <w:rFonts w:ascii="inherit" w:hAnsi="inherit" w:cs="Arial"/>
          <w:color w:val="141414"/>
          <w:sz w:val="27"/>
          <w:szCs w:val="27"/>
        </w:rPr>
        <w:t xml:space="preserve"> can also benefit from ChatGPT in several ways.</w:t>
      </w:r>
    </w:p>
    <w:p w14:paraId="420E3D30" w14:textId="77777777" w:rsidR="0002396F" w:rsidRDefault="0002396F" w:rsidP="0002396F">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Ready to find out how?</w:t>
      </w:r>
    </w:p>
    <w:p w14:paraId="374E3F4B" w14:textId="77777777" w:rsidR="0002396F" w:rsidRDefault="0002396F" w:rsidP="0002396F">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Let’s get started!</w:t>
      </w:r>
    </w:p>
    <w:p w14:paraId="4FDEE674" w14:textId="77777777" w:rsidR="0002396F" w:rsidRDefault="0002396F" w:rsidP="0002396F">
      <w:pPr>
        <w:pStyle w:val="Heading2"/>
        <w:shd w:val="clear" w:color="auto" w:fill="FFFFFF"/>
        <w:spacing w:before="0"/>
        <w:textAlignment w:val="baseline"/>
        <w:rPr>
          <w:rFonts w:ascii="var(--h2-family)" w:hAnsi="var(--h2-family)" w:cs="Arial"/>
          <w:color w:val="141414"/>
          <w:sz w:val="36"/>
          <w:szCs w:val="36"/>
        </w:rPr>
      </w:pPr>
      <w:r>
        <w:rPr>
          <w:rFonts w:ascii="var(--h2-family)" w:hAnsi="var(--h2-family)" w:cs="Arial"/>
          <w:color w:val="141414"/>
        </w:rPr>
        <w:t>Can You Write a Book Using ChatGPT</w:t>
      </w:r>
    </w:p>
    <w:p w14:paraId="353BD18C" w14:textId="77777777" w:rsidR="0002396F" w:rsidRDefault="0002396F" w:rsidP="0002396F">
      <w:pPr>
        <w:pStyle w:val="NormalWeb"/>
        <w:shd w:val="clear" w:color="auto" w:fill="FFFFFF"/>
        <w:textAlignment w:val="baseline"/>
        <w:rPr>
          <w:rFonts w:ascii="inherit" w:hAnsi="inherit" w:cs="Arial"/>
          <w:color w:val="141414"/>
          <w:sz w:val="27"/>
          <w:szCs w:val="27"/>
        </w:rPr>
      </w:pPr>
      <w:proofErr w:type="gramStart"/>
      <w:r>
        <w:rPr>
          <w:rFonts w:ascii="inherit" w:hAnsi="inherit" w:cs="Arial"/>
          <w:color w:val="141414"/>
          <w:sz w:val="27"/>
          <w:szCs w:val="27"/>
        </w:rPr>
        <w:t>Yes</w:t>
      </w:r>
      <w:proofErr w:type="gramEnd"/>
      <w:r>
        <w:rPr>
          <w:rFonts w:ascii="inherit" w:hAnsi="inherit" w:cs="Arial"/>
          <w:color w:val="141414"/>
          <w:sz w:val="27"/>
          <w:szCs w:val="27"/>
        </w:rPr>
        <w:t xml:space="preserve"> you can.</w:t>
      </w:r>
    </w:p>
    <w:p w14:paraId="52E2C6CB" w14:textId="77777777" w:rsidR="0002396F" w:rsidRDefault="0002396F" w:rsidP="0002396F">
      <w:pPr>
        <w:pStyle w:val="NormalWeb"/>
        <w:shd w:val="clear" w:color="auto" w:fill="FFFFFF"/>
        <w:spacing w:before="0" w:after="0"/>
        <w:textAlignment w:val="baseline"/>
        <w:rPr>
          <w:rFonts w:ascii="inherit" w:hAnsi="inherit" w:cs="Arial"/>
          <w:color w:val="141414"/>
          <w:sz w:val="27"/>
          <w:szCs w:val="27"/>
        </w:rPr>
      </w:pPr>
      <w:r>
        <w:rPr>
          <w:rFonts w:ascii="inherit" w:hAnsi="inherit" w:cs="Arial"/>
          <w:color w:val="141414"/>
          <w:sz w:val="27"/>
          <w:szCs w:val="27"/>
        </w:rPr>
        <w:t>ChatGPT is a powerful AI tool that can help you with writing by giving ideas, drafting sections, and even editing. </w:t>
      </w:r>
      <w:r>
        <w:rPr>
          <w:rStyle w:val="Strong"/>
          <w:rFonts w:ascii="inherit" w:hAnsi="inherit" w:cs="Arial"/>
          <w:color w:val="141414"/>
          <w:sz w:val="27"/>
          <w:szCs w:val="27"/>
          <w:bdr w:val="none" w:sz="0" w:space="0" w:color="auto" w:frame="1"/>
        </w:rPr>
        <w:t>People use it to create stories, articles, and more.</w:t>
      </w:r>
    </w:p>
    <w:p w14:paraId="60F138E7" w14:textId="77777777" w:rsidR="0002396F" w:rsidRDefault="0002396F" w:rsidP="0002396F">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For a book, ChatGPT can help from the beginning to the end. First, it can brainstorm ideas and outlines. Then, it can write drafts for chapters. After that, it can help with revising and improving the text.</w:t>
      </w:r>
    </w:p>
    <w:p w14:paraId="2120E9FC" w14:textId="77777777" w:rsidR="0002396F" w:rsidRDefault="0002396F" w:rsidP="0002396F">
      <w:pPr>
        <w:pStyle w:val="Heading4"/>
        <w:shd w:val="clear" w:color="auto" w:fill="FFFFFF"/>
        <w:spacing w:before="0" w:beforeAutospacing="0" w:after="0" w:afterAutospacing="0"/>
        <w:textAlignment w:val="baseline"/>
        <w:rPr>
          <w:rFonts w:ascii="var(--h4-family)" w:hAnsi="var(--h4-family)" w:cs="Arial"/>
          <w:color w:val="141414"/>
          <w:bdr w:val="none" w:sz="0" w:space="0" w:color="auto" w:frame="1"/>
        </w:rPr>
      </w:pPr>
      <w:r>
        <w:rPr>
          <w:rFonts w:ascii="var(--h4-family)" w:hAnsi="var(--h4-family)" w:cs="Arial"/>
          <w:color w:val="141414"/>
          <w:bdr w:val="none" w:sz="0" w:space="0" w:color="auto" w:frame="1"/>
        </w:rPr>
        <w:t>Remember</w:t>
      </w:r>
    </w:p>
    <w:p w14:paraId="06BD29E3" w14:textId="77777777" w:rsidR="0002396F" w:rsidRDefault="0002396F" w:rsidP="0002396F">
      <w:pPr>
        <w:pStyle w:val="NormalWeb"/>
        <w:shd w:val="clear" w:color="auto" w:fill="FFFFFF"/>
        <w:spacing w:before="0" w:beforeAutospacing="0" w:after="0" w:afterAutospacing="0"/>
        <w:textAlignment w:val="baseline"/>
        <w:rPr>
          <w:rFonts w:ascii="inherit" w:hAnsi="inherit" w:cs="Arial"/>
          <w:color w:val="141414"/>
          <w:sz w:val="27"/>
          <w:szCs w:val="27"/>
        </w:rPr>
      </w:pPr>
      <w:r>
        <w:rPr>
          <w:rFonts w:ascii="inherit" w:hAnsi="inherit" w:cs="Arial"/>
          <w:color w:val="141414"/>
          <w:sz w:val="27"/>
          <w:szCs w:val="27"/>
        </w:rPr>
        <w:t>While ChatGPT can do a lot, you will add creativity and a personal touch to your stories and books. </w:t>
      </w:r>
      <w:r>
        <w:rPr>
          <w:rStyle w:val="Strong"/>
          <w:rFonts w:ascii="inherit" w:hAnsi="inherit" w:cs="Arial"/>
          <w:color w:val="141414"/>
          <w:sz w:val="27"/>
          <w:szCs w:val="27"/>
          <w:bdr w:val="none" w:sz="0" w:space="0" w:color="auto" w:frame="1"/>
        </w:rPr>
        <w:t>Also, checking facts and editing is important because ChatGPT might not always be correct.</w:t>
      </w:r>
    </w:p>
    <w:p w14:paraId="21FCABEE" w14:textId="77777777" w:rsidR="0002396F" w:rsidRDefault="0002396F" w:rsidP="0002396F">
      <w:pPr>
        <w:pStyle w:val="Heading2"/>
        <w:shd w:val="clear" w:color="auto" w:fill="FFFFFF"/>
        <w:spacing w:before="0"/>
        <w:textAlignment w:val="baseline"/>
        <w:rPr>
          <w:rFonts w:ascii="var(--h2-family)" w:hAnsi="var(--h2-family)" w:cs="Arial"/>
          <w:color w:val="141414"/>
          <w:sz w:val="36"/>
          <w:szCs w:val="36"/>
        </w:rPr>
      </w:pPr>
      <w:r>
        <w:rPr>
          <w:rFonts w:ascii="var(--h2-family)" w:hAnsi="var(--h2-family)" w:cs="Arial"/>
          <w:color w:val="141414"/>
        </w:rPr>
        <w:t>Best ChatGPT Prompts for Authors (Book Writers)</w:t>
      </w:r>
    </w:p>
    <w:p w14:paraId="755C815B" w14:textId="77777777" w:rsidR="0002396F" w:rsidRDefault="0002396F" w:rsidP="0002396F">
      <w:pPr>
        <w:pStyle w:val="NormalWeb"/>
        <w:shd w:val="clear" w:color="auto" w:fill="FFFFFF"/>
        <w:spacing w:before="0" w:after="0"/>
        <w:textAlignment w:val="baseline"/>
        <w:rPr>
          <w:rFonts w:ascii="inherit" w:hAnsi="inherit" w:cs="Arial"/>
          <w:color w:val="141414"/>
          <w:sz w:val="27"/>
          <w:szCs w:val="27"/>
        </w:rPr>
      </w:pPr>
      <w:r>
        <w:rPr>
          <w:rFonts w:ascii="inherit" w:hAnsi="inherit" w:cs="Arial"/>
          <w:color w:val="141414"/>
          <w:sz w:val="27"/>
          <w:szCs w:val="27"/>
        </w:rPr>
        <w:t xml:space="preserve">Authors and </w:t>
      </w:r>
      <w:proofErr w:type="spellStart"/>
      <w:r>
        <w:rPr>
          <w:rFonts w:ascii="inherit" w:hAnsi="inherit" w:cs="Arial"/>
          <w:color w:val="141414"/>
          <w:sz w:val="27"/>
          <w:szCs w:val="27"/>
        </w:rPr>
        <w:t>bookwriters</w:t>
      </w:r>
      <w:proofErr w:type="spellEnd"/>
      <w:r>
        <w:rPr>
          <w:rFonts w:ascii="inherit" w:hAnsi="inherit" w:cs="Arial"/>
          <w:color w:val="141414"/>
          <w:sz w:val="27"/>
          <w:szCs w:val="27"/>
        </w:rPr>
        <w:t xml:space="preserve"> can use </w:t>
      </w:r>
      <w:hyperlink r:id="rId147" w:history="1">
        <w:r>
          <w:rPr>
            <w:rStyle w:val="Hyperlink"/>
            <w:rFonts w:ascii="inherit" w:hAnsi="inherit" w:cs="Arial"/>
            <w:sz w:val="27"/>
            <w:szCs w:val="27"/>
            <w:bdr w:val="none" w:sz="0" w:space="0" w:color="auto" w:frame="1"/>
          </w:rPr>
          <w:t>ChatGPT to write</w:t>
        </w:r>
      </w:hyperlink>
      <w:r>
        <w:rPr>
          <w:rFonts w:ascii="inherit" w:hAnsi="inherit" w:cs="Arial"/>
          <w:color w:val="141414"/>
          <w:sz w:val="27"/>
          <w:szCs w:val="27"/>
        </w:rPr>
        <w:t> books in various ways. No need for character development exercises, worldbuilding techniques or reading tons of “How to Become an Author” resources.</w:t>
      </w:r>
    </w:p>
    <w:p w14:paraId="78DB6D3A" w14:textId="77777777" w:rsidR="0002396F" w:rsidRDefault="0002396F" w:rsidP="0002396F">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With the below ChatGPT prompts, you can easily create sci-fi novels, character backstories, fiction, non-fiction, and novel writing.</w:t>
      </w:r>
    </w:p>
    <w:p w14:paraId="14FA3CF0" w14:textId="77777777" w:rsidR="0002396F" w:rsidRDefault="0002396F" w:rsidP="0002396F">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lastRenderedPageBreak/>
        <w:t>Our prompts cover:</w:t>
      </w:r>
    </w:p>
    <w:p w14:paraId="5F008832" w14:textId="77777777" w:rsidR="0002396F" w:rsidRDefault="0002396F" w:rsidP="0002396F">
      <w:pPr>
        <w:numPr>
          <w:ilvl w:val="0"/>
          <w:numId w:val="34"/>
        </w:numPr>
        <w:shd w:val="clear" w:color="auto" w:fill="FFFFFF"/>
        <w:spacing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Plot development prompts</w:t>
      </w:r>
    </w:p>
    <w:p w14:paraId="3275CB2B" w14:textId="77777777" w:rsidR="0002396F" w:rsidRDefault="0002396F" w:rsidP="0002396F">
      <w:pPr>
        <w:numPr>
          <w:ilvl w:val="0"/>
          <w:numId w:val="34"/>
        </w:numPr>
        <w:shd w:val="clear" w:color="auto" w:fill="FFFFFF"/>
        <w:spacing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Dialogue writing prompts</w:t>
      </w:r>
    </w:p>
    <w:p w14:paraId="6C0004C3" w14:textId="77777777" w:rsidR="0002396F" w:rsidRDefault="0002396F" w:rsidP="0002396F">
      <w:pPr>
        <w:numPr>
          <w:ilvl w:val="0"/>
          <w:numId w:val="34"/>
        </w:numPr>
        <w:shd w:val="clear" w:color="auto" w:fill="FFFFFF"/>
        <w:spacing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Genre-specific prompts</w:t>
      </w:r>
    </w:p>
    <w:p w14:paraId="57C3AC5E" w14:textId="77777777" w:rsidR="0002396F" w:rsidRDefault="0002396F" w:rsidP="0002396F">
      <w:pPr>
        <w:numPr>
          <w:ilvl w:val="0"/>
          <w:numId w:val="34"/>
        </w:numPr>
        <w:shd w:val="clear" w:color="auto" w:fill="FFFFFF"/>
        <w:spacing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Book marketing strategies</w:t>
      </w:r>
    </w:p>
    <w:p w14:paraId="08B871FC" w14:textId="77777777" w:rsidR="0002396F" w:rsidRDefault="0002396F" w:rsidP="0002396F">
      <w:pPr>
        <w:numPr>
          <w:ilvl w:val="0"/>
          <w:numId w:val="34"/>
        </w:numPr>
        <w:shd w:val="clear" w:color="auto" w:fill="FFFFFF"/>
        <w:spacing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And more…</w:t>
      </w:r>
    </w:p>
    <w:p w14:paraId="26F9903D" w14:textId="77777777" w:rsidR="0002396F" w:rsidRDefault="0002396F" w:rsidP="0002396F">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 xml:space="preserve">Let’s look at all the different workflows of book writing that ChatGPT can help you with and the prompts that can generate </w:t>
      </w:r>
      <w:proofErr w:type="spellStart"/>
      <w:r>
        <w:rPr>
          <w:rFonts w:ascii="inherit" w:hAnsi="inherit" w:cs="Arial"/>
          <w:color w:val="141414"/>
          <w:sz w:val="27"/>
          <w:szCs w:val="27"/>
        </w:rPr>
        <w:t>mindblowing</w:t>
      </w:r>
      <w:proofErr w:type="spellEnd"/>
      <w:r>
        <w:rPr>
          <w:rFonts w:ascii="inherit" w:hAnsi="inherit" w:cs="Arial"/>
          <w:color w:val="141414"/>
          <w:sz w:val="27"/>
          <w:szCs w:val="27"/>
        </w:rPr>
        <w:t xml:space="preserve"> outputs for the same.</w:t>
      </w:r>
    </w:p>
    <w:p w14:paraId="4F1F36C5" w14:textId="77777777" w:rsidR="0002396F" w:rsidRDefault="0002396F" w:rsidP="0002396F">
      <w:pPr>
        <w:pStyle w:val="Heading3"/>
        <w:shd w:val="clear" w:color="auto" w:fill="FFFFFF"/>
        <w:spacing w:before="0" w:beforeAutospacing="0"/>
        <w:textAlignment w:val="baseline"/>
        <w:rPr>
          <w:rFonts w:ascii="var(--h3-family)" w:hAnsi="var(--h3-family)" w:cs="Arial"/>
          <w:color w:val="141414"/>
        </w:rPr>
      </w:pPr>
      <w:r>
        <w:rPr>
          <w:rFonts w:ascii="var(--h3-family)" w:hAnsi="var(--h3-family)" w:cs="Arial"/>
          <w:color w:val="141414"/>
        </w:rPr>
        <w:t>ChatGPT Master Prompt for Book Writing</w:t>
      </w:r>
    </w:p>
    <w:p w14:paraId="7B850FC2" w14:textId="77777777" w:rsidR="0002396F" w:rsidRDefault="0002396F" w:rsidP="0002396F">
      <w:pPr>
        <w:pStyle w:val="NormalWeb"/>
        <w:shd w:val="clear" w:color="auto" w:fill="FFFFFF"/>
        <w:spacing w:before="0" w:after="0"/>
        <w:textAlignment w:val="baseline"/>
        <w:rPr>
          <w:rFonts w:ascii="inherit" w:hAnsi="inherit" w:cs="Arial"/>
          <w:color w:val="141414"/>
          <w:sz w:val="27"/>
          <w:szCs w:val="27"/>
        </w:rPr>
      </w:pPr>
      <w:r>
        <w:rPr>
          <w:rFonts w:ascii="inherit" w:hAnsi="inherit" w:cs="Arial"/>
          <w:color w:val="141414"/>
          <w:sz w:val="27"/>
          <w:szCs w:val="27"/>
        </w:rPr>
        <w:t>Now, this is the master prompt or the </w:t>
      </w:r>
      <w:hyperlink r:id="rId148" w:history="1">
        <w:r>
          <w:rPr>
            <w:rStyle w:val="Hyperlink"/>
            <w:rFonts w:ascii="inherit" w:hAnsi="inherit" w:cs="Arial"/>
            <w:sz w:val="27"/>
            <w:szCs w:val="27"/>
            <w:bdr w:val="none" w:sz="0" w:space="0" w:color="auto" w:frame="1"/>
          </w:rPr>
          <w:t>system prompt for ChatGPT</w:t>
        </w:r>
      </w:hyperlink>
      <w:r>
        <w:rPr>
          <w:rFonts w:ascii="inherit" w:hAnsi="inherit" w:cs="Arial"/>
          <w:color w:val="141414"/>
          <w:sz w:val="27"/>
          <w:szCs w:val="27"/>
        </w:rPr>
        <w:t>. ChatGPT system prompts govern the AI’s conversational responses.</w:t>
      </w:r>
    </w:p>
    <w:p w14:paraId="3ABA90C5" w14:textId="77777777" w:rsidR="0002396F" w:rsidRDefault="0002396F" w:rsidP="0002396F">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They create conversations or ask questions to help the AI respond appropriately and focus. These prompts help the language model produce more accurate and relevant outputs by narrowing the AI’s response, keeping it on topic, and providing the needed information.</w:t>
      </w:r>
    </w:p>
    <w:p w14:paraId="2250A2D2" w14:textId="77777777" w:rsidR="0002396F" w:rsidRDefault="0002396F" w:rsidP="0002396F">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Now, this system prompt is the main prompt that will guide your ChatGPT chat to act as a book writer:</w:t>
      </w:r>
    </w:p>
    <w:p w14:paraId="0A83102F"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Style w:val="Strong"/>
          <w:rFonts w:ascii="inherit" w:hAnsi="inherit"/>
          <w:color w:val="141414"/>
          <w:sz w:val="24"/>
          <w:szCs w:val="24"/>
          <w:bdr w:val="none" w:sz="0" w:space="0" w:color="auto" w:frame="1"/>
        </w:rPr>
        <w:t>ChatGPT System Prompt for Book Writers:</w:t>
      </w:r>
    </w:p>
    <w:p w14:paraId="61108FE6"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p>
    <w:p w14:paraId="536D4691"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Fonts w:ascii="Courier" w:hAnsi="Courier"/>
          <w:color w:val="141414"/>
          <w:sz w:val="24"/>
          <w:szCs w:val="24"/>
          <w:bdr w:val="none" w:sz="0" w:space="0" w:color="auto" w:frame="1"/>
        </w:rPr>
        <w:t xml:space="preserve">Hey </w:t>
      </w:r>
      <w:proofErr w:type="spellStart"/>
      <w:r>
        <w:rPr>
          <w:rFonts w:ascii="Courier" w:hAnsi="Courier"/>
          <w:color w:val="141414"/>
          <w:sz w:val="24"/>
          <w:szCs w:val="24"/>
          <w:bdr w:val="none" w:sz="0" w:space="0" w:color="auto" w:frame="1"/>
        </w:rPr>
        <w:t>CHatGPT</w:t>
      </w:r>
      <w:proofErr w:type="spellEnd"/>
      <w:r>
        <w:rPr>
          <w:rFonts w:ascii="Courier" w:hAnsi="Courier"/>
          <w:color w:val="141414"/>
          <w:sz w:val="24"/>
          <w:szCs w:val="24"/>
          <w:bdr w:val="none" w:sz="0" w:space="0" w:color="auto" w:frame="1"/>
        </w:rPr>
        <w:t>, act as an experienced book writer who has written almost 50 New York Times Best Sellers. Write a book with the following details:</w:t>
      </w:r>
    </w:p>
    <w:p w14:paraId="2239049D"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p>
    <w:p w14:paraId="0072D002"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Fonts w:ascii="Courier" w:hAnsi="Courier"/>
          <w:color w:val="141414"/>
          <w:sz w:val="24"/>
          <w:szCs w:val="24"/>
          <w:bdr w:val="none" w:sz="0" w:space="0" w:color="auto" w:frame="1"/>
        </w:rPr>
        <w:t xml:space="preserve">Title: </w:t>
      </w:r>
      <w:r>
        <w:rPr>
          <w:rStyle w:val="Strong"/>
          <w:rFonts w:ascii="inherit" w:hAnsi="inherit"/>
          <w:color w:val="141414"/>
          <w:sz w:val="24"/>
          <w:szCs w:val="24"/>
          <w:bdr w:val="none" w:sz="0" w:space="0" w:color="auto" w:frame="1"/>
        </w:rPr>
        <w:t>[Title]</w:t>
      </w:r>
    </w:p>
    <w:p w14:paraId="4FA28F74"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Fonts w:ascii="Courier" w:hAnsi="Courier"/>
          <w:color w:val="141414"/>
          <w:sz w:val="24"/>
          <w:szCs w:val="24"/>
          <w:bdr w:val="none" w:sz="0" w:space="0" w:color="auto" w:frame="1"/>
        </w:rPr>
        <w:t xml:space="preserve">Genre: </w:t>
      </w:r>
      <w:r>
        <w:rPr>
          <w:rStyle w:val="Strong"/>
          <w:rFonts w:ascii="inherit" w:hAnsi="inherit"/>
          <w:color w:val="141414"/>
          <w:sz w:val="24"/>
          <w:szCs w:val="24"/>
          <w:bdr w:val="none" w:sz="0" w:space="0" w:color="auto" w:frame="1"/>
        </w:rPr>
        <w:t>[Genre]</w:t>
      </w:r>
    </w:p>
    <w:p w14:paraId="2A662DDC"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Fonts w:ascii="Courier" w:hAnsi="Courier"/>
          <w:color w:val="141414"/>
          <w:sz w:val="24"/>
          <w:szCs w:val="24"/>
          <w:bdr w:val="none" w:sz="0" w:space="0" w:color="auto" w:frame="1"/>
        </w:rPr>
        <w:t xml:space="preserve">Target Audience Age Group: </w:t>
      </w:r>
      <w:r>
        <w:rPr>
          <w:rStyle w:val="Strong"/>
          <w:rFonts w:ascii="inherit" w:hAnsi="inherit"/>
          <w:color w:val="141414"/>
          <w:sz w:val="24"/>
          <w:szCs w:val="24"/>
          <w:bdr w:val="none" w:sz="0" w:space="0" w:color="auto" w:frame="1"/>
        </w:rPr>
        <w:t>[Target Audience Age Group]</w:t>
      </w:r>
    </w:p>
    <w:p w14:paraId="2CFA1243"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Fonts w:ascii="Courier" w:hAnsi="Courier"/>
          <w:color w:val="141414"/>
          <w:sz w:val="24"/>
          <w:szCs w:val="24"/>
          <w:bdr w:val="none" w:sz="0" w:space="0" w:color="auto" w:frame="1"/>
        </w:rPr>
        <w:t xml:space="preserve">Writing Style: </w:t>
      </w:r>
      <w:r>
        <w:rPr>
          <w:rStyle w:val="Strong"/>
          <w:rFonts w:ascii="inherit" w:hAnsi="inherit"/>
          <w:color w:val="141414"/>
          <w:sz w:val="24"/>
          <w:szCs w:val="24"/>
          <w:bdr w:val="none" w:sz="0" w:space="0" w:color="auto" w:frame="1"/>
        </w:rPr>
        <w:t>[Formal/Informal/Conversational/Other]</w:t>
      </w:r>
    </w:p>
    <w:p w14:paraId="109B56CE"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Fonts w:ascii="Courier" w:hAnsi="Courier"/>
          <w:color w:val="141414"/>
          <w:sz w:val="24"/>
          <w:szCs w:val="24"/>
          <w:bdr w:val="none" w:sz="0" w:space="0" w:color="auto" w:frame="1"/>
        </w:rPr>
        <w:t xml:space="preserve">Point of View: </w:t>
      </w:r>
      <w:r>
        <w:rPr>
          <w:rStyle w:val="Strong"/>
          <w:rFonts w:ascii="inherit" w:hAnsi="inherit"/>
          <w:color w:val="141414"/>
          <w:sz w:val="24"/>
          <w:szCs w:val="24"/>
          <w:bdr w:val="none" w:sz="0" w:space="0" w:color="auto" w:frame="1"/>
        </w:rPr>
        <w:t>[First Person/Second Person/Third Person Limited/Third Person Omniscient]</w:t>
      </w:r>
    </w:p>
    <w:p w14:paraId="325DD4BC"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Fonts w:ascii="Courier" w:hAnsi="Courier"/>
          <w:color w:val="141414"/>
          <w:sz w:val="24"/>
          <w:szCs w:val="24"/>
          <w:bdr w:val="none" w:sz="0" w:space="0" w:color="auto" w:frame="1"/>
        </w:rPr>
        <w:t xml:space="preserve">Tense: </w:t>
      </w:r>
      <w:r>
        <w:rPr>
          <w:rStyle w:val="Strong"/>
          <w:rFonts w:ascii="inherit" w:hAnsi="inherit"/>
          <w:color w:val="141414"/>
          <w:sz w:val="24"/>
          <w:szCs w:val="24"/>
          <w:bdr w:val="none" w:sz="0" w:space="0" w:color="auto" w:frame="1"/>
        </w:rPr>
        <w:t>[Present/Past]</w:t>
      </w:r>
    </w:p>
    <w:p w14:paraId="54B6F71A"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Fonts w:ascii="Courier" w:hAnsi="Courier"/>
          <w:color w:val="141414"/>
          <w:sz w:val="24"/>
          <w:szCs w:val="24"/>
          <w:bdr w:val="none" w:sz="0" w:space="0" w:color="auto" w:frame="1"/>
        </w:rPr>
        <w:t xml:space="preserve">Book Type: </w:t>
      </w:r>
      <w:r>
        <w:rPr>
          <w:rStyle w:val="Strong"/>
          <w:rFonts w:ascii="inherit" w:hAnsi="inherit"/>
          <w:color w:val="141414"/>
          <w:sz w:val="24"/>
          <w:szCs w:val="24"/>
          <w:bdr w:val="none" w:sz="0" w:space="0" w:color="auto" w:frame="1"/>
        </w:rPr>
        <w:t>[Fiction/Non-fiction/Memoir/Self-help/Other]</w:t>
      </w:r>
    </w:p>
    <w:p w14:paraId="0A32933D"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Fonts w:ascii="Courier" w:hAnsi="Courier"/>
          <w:color w:val="141414"/>
          <w:sz w:val="24"/>
          <w:szCs w:val="24"/>
          <w:bdr w:val="none" w:sz="0" w:space="0" w:color="auto" w:frame="1"/>
        </w:rPr>
        <w:t xml:space="preserve">Setting: </w:t>
      </w:r>
      <w:r>
        <w:rPr>
          <w:rStyle w:val="Strong"/>
          <w:rFonts w:ascii="inherit" w:hAnsi="inherit"/>
          <w:color w:val="141414"/>
          <w:sz w:val="24"/>
          <w:szCs w:val="24"/>
          <w:bdr w:val="none" w:sz="0" w:space="0" w:color="auto" w:frame="1"/>
        </w:rPr>
        <w:t>[Time Period]</w:t>
      </w:r>
      <w:r>
        <w:rPr>
          <w:rFonts w:ascii="Courier" w:hAnsi="Courier"/>
          <w:color w:val="141414"/>
          <w:sz w:val="24"/>
          <w:szCs w:val="24"/>
          <w:bdr w:val="none" w:sz="0" w:space="0" w:color="auto" w:frame="1"/>
        </w:rPr>
        <w:t xml:space="preserve"> and </w:t>
      </w:r>
      <w:r>
        <w:rPr>
          <w:rStyle w:val="Strong"/>
          <w:rFonts w:ascii="inherit" w:hAnsi="inherit"/>
          <w:color w:val="141414"/>
          <w:sz w:val="24"/>
          <w:szCs w:val="24"/>
          <w:bdr w:val="none" w:sz="0" w:space="0" w:color="auto" w:frame="1"/>
        </w:rPr>
        <w:t>[Location]</w:t>
      </w:r>
    </w:p>
    <w:p w14:paraId="51474920"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Fonts w:ascii="Courier" w:hAnsi="Courier"/>
          <w:color w:val="141414"/>
          <w:sz w:val="24"/>
          <w:szCs w:val="24"/>
          <w:bdr w:val="none" w:sz="0" w:space="0" w:color="auto" w:frame="1"/>
        </w:rPr>
        <w:t xml:space="preserve">Main Characters: </w:t>
      </w:r>
      <w:r>
        <w:rPr>
          <w:rStyle w:val="Strong"/>
          <w:rFonts w:ascii="inherit" w:hAnsi="inherit"/>
          <w:color w:val="141414"/>
          <w:sz w:val="24"/>
          <w:szCs w:val="24"/>
          <w:bdr w:val="none" w:sz="0" w:space="0" w:color="auto" w:frame="1"/>
        </w:rPr>
        <w:t>[Number of Main Characters]</w:t>
      </w:r>
      <w:r>
        <w:rPr>
          <w:rFonts w:ascii="Courier" w:hAnsi="Courier"/>
          <w:color w:val="141414"/>
          <w:sz w:val="24"/>
          <w:szCs w:val="24"/>
          <w:bdr w:val="none" w:sz="0" w:space="0" w:color="auto" w:frame="1"/>
        </w:rPr>
        <w:t xml:space="preserve">, </w:t>
      </w:r>
      <w:r>
        <w:rPr>
          <w:rStyle w:val="Strong"/>
          <w:rFonts w:ascii="inherit" w:hAnsi="inherit"/>
          <w:color w:val="141414"/>
          <w:sz w:val="24"/>
          <w:szCs w:val="24"/>
          <w:bdr w:val="none" w:sz="0" w:space="0" w:color="auto" w:frame="1"/>
        </w:rPr>
        <w:t>[Names]</w:t>
      </w:r>
      <w:r>
        <w:rPr>
          <w:rFonts w:ascii="Courier" w:hAnsi="Courier"/>
          <w:color w:val="141414"/>
          <w:sz w:val="24"/>
          <w:szCs w:val="24"/>
          <w:bdr w:val="none" w:sz="0" w:space="0" w:color="auto" w:frame="1"/>
        </w:rPr>
        <w:t xml:space="preserve">, </w:t>
      </w:r>
      <w:r>
        <w:rPr>
          <w:rStyle w:val="Strong"/>
          <w:rFonts w:ascii="inherit" w:hAnsi="inherit"/>
          <w:color w:val="141414"/>
          <w:sz w:val="24"/>
          <w:szCs w:val="24"/>
          <w:bdr w:val="none" w:sz="0" w:space="0" w:color="auto" w:frame="1"/>
        </w:rPr>
        <w:t>[Backstories]</w:t>
      </w:r>
      <w:r>
        <w:rPr>
          <w:rFonts w:ascii="Courier" w:hAnsi="Courier"/>
          <w:color w:val="141414"/>
          <w:sz w:val="24"/>
          <w:szCs w:val="24"/>
          <w:bdr w:val="none" w:sz="0" w:space="0" w:color="auto" w:frame="1"/>
        </w:rPr>
        <w:t xml:space="preserve">, </w:t>
      </w:r>
      <w:r>
        <w:rPr>
          <w:rStyle w:val="Strong"/>
          <w:rFonts w:ascii="inherit" w:hAnsi="inherit"/>
          <w:color w:val="141414"/>
          <w:sz w:val="24"/>
          <w:szCs w:val="24"/>
          <w:bdr w:val="none" w:sz="0" w:space="0" w:color="auto" w:frame="1"/>
        </w:rPr>
        <w:t>[Personalities]</w:t>
      </w:r>
      <w:r>
        <w:rPr>
          <w:rFonts w:ascii="Courier" w:hAnsi="Courier"/>
          <w:color w:val="141414"/>
          <w:sz w:val="24"/>
          <w:szCs w:val="24"/>
          <w:bdr w:val="none" w:sz="0" w:space="0" w:color="auto" w:frame="1"/>
        </w:rPr>
        <w:t xml:space="preserve">, </w:t>
      </w:r>
      <w:r>
        <w:rPr>
          <w:rStyle w:val="Strong"/>
          <w:rFonts w:ascii="inherit" w:hAnsi="inherit"/>
          <w:color w:val="141414"/>
          <w:sz w:val="24"/>
          <w:szCs w:val="24"/>
          <w:bdr w:val="none" w:sz="0" w:space="0" w:color="auto" w:frame="1"/>
        </w:rPr>
        <w:t>[Physical Appearances]</w:t>
      </w:r>
      <w:r>
        <w:rPr>
          <w:rFonts w:ascii="Courier" w:hAnsi="Courier"/>
          <w:color w:val="141414"/>
          <w:sz w:val="24"/>
          <w:szCs w:val="24"/>
          <w:bdr w:val="none" w:sz="0" w:space="0" w:color="auto" w:frame="1"/>
        </w:rPr>
        <w:t xml:space="preserve">, </w:t>
      </w:r>
      <w:r>
        <w:rPr>
          <w:rStyle w:val="Strong"/>
          <w:rFonts w:ascii="inherit" w:hAnsi="inherit"/>
          <w:color w:val="141414"/>
          <w:sz w:val="24"/>
          <w:szCs w:val="24"/>
          <w:bdr w:val="none" w:sz="0" w:space="0" w:color="auto" w:frame="1"/>
        </w:rPr>
        <w:t>[Motivations]</w:t>
      </w:r>
    </w:p>
    <w:p w14:paraId="36CD32C8"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Fonts w:ascii="Courier" w:hAnsi="Courier"/>
          <w:color w:val="141414"/>
          <w:sz w:val="24"/>
          <w:szCs w:val="24"/>
          <w:bdr w:val="none" w:sz="0" w:space="0" w:color="auto" w:frame="1"/>
        </w:rPr>
        <w:t xml:space="preserve">Supporting Characters: </w:t>
      </w:r>
      <w:r>
        <w:rPr>
          <w:rStyle w:val="Strong"/>
          <w:rFonts w:ascii="inherit" w:hAnsi="inherit"/>
          <w:color w:val="141414"/>
          <w:sz w:val="24"/>
          <w:szCs w:val="24"/>
          <w:bdr w:val="none" w:sz="0" w:space="0" w:color="auto" w:frame="1"/>
        </w:rPr>
        <w:t>[Number of Supporting Characters]</w:t>
      </w:r>
      <w:r>
        <w:rPr>
          <w:rFonts w:ascii="Courier" w:hAnsi="Courier"/>
          <w:color w:val="141414"/>
          <w:sz w:val="24"/>
          <w:szCs w:val="24"/>
          <w:bdr w:val="none" w:sz="0" w:space="0" w:color="auto" w:frame="1"/>
        </w:rPr>
        <w:t xml:space="preserve">, </w:t>
      </w:r>
      <w:r>
        <w:rPr>
          <w:rStyle w:val="Strong"/>
          <w:rFonts w:ascii="inherit" w:hAnsi="inherit"/>
          <w:color w:val="141414"/>
          <w:sz w:val="24"/>
          <w:szCs w:val="24"/>
          <w:bdr w:val="none" w:sz="0" w:space="0" w:color="auto" w:frame="1"/>
        </w:rPr>
        <w:t>[Names]</w:t>
      </w:r>
      <w:r>
        <w:rPr>
          <w:rFonts w:ascii="Courier" w:hAnsi="Courier"/>
          <w:color w:val="141414"/>
          <w:sz w:val="24"/>
          <w:szCs w:val="24"/>
          <w:bdr w:val="none" w:sz="0" w:space="0" w:color="auto" w:frame="1"/>
        </w:rPr>
        <w:t xml:space="preserve">, </w:t>
      </w:r>
      <w:r>
        <w:rPr>
          <w:rStyle w:val="Strong"/>
          <w:rFonts w:ascii="inherit" w:hAnsi="inherit"/>
          <w:color w:val="141414"/>
          <w:sz w:val="24"/>
          <w:szCs w:val="24"/>
          <w:bdr w:val="none" w:sz="0" w:space="0" w:color="auto" w:frame="1"/>
        </w:rPr>
        <w:t>[Roles in Story]</w:t>
      </w:r>
      <w:r>
        <w:rPr>
          <w:rFonts w:ascii="Courier" w:hAnsi="Courier"/>
          <w:color w:val="141414"/>
          <w:sz w:val="24"/>
          <w:szCs w:val="24"/>
          <w:bdr w:val="none" w:sz="0" w:space="0" w:color="auto" w:frame="1"/>
        </w:rPr>
        <w:t xml:space="preserve">, </w:t>
      </w:r>
      <w:r>
        <w:rPr>
          <w:rStyle w:val="Strong"/>
          <w:rFonts w:ascii="inherit" w:hAnsi="inherit"/>
          <w:color w:val="141414"/>
          <w:sz w:val="24"/>
          <w:szCs w:val="24"/>
          <w:bdr w:val="none" w:sz="0" w:space="0" w:color="auto" w:frame="1"/>
        </w:rPr>
        <w:t>[Backstories]</w:t>
      </w:r>
      <w:r>
        <w:rPr>
          <w:rFonts w:ascii="Courier" w:hAnsi="Courier"/>
          <w:color w:val="141414"/>
          <w:sz w:val="24"/>
          <w:szCs w:val="24"/>
          <w:bdr w:val="none" w:sz="0" w:space="0" w:color="auto" w:frame="1"/>
        </w:rPr>
        <w:t xml:space="preserve">, </w:t>
      </w:r>
      <w:r>
        <w:rPr>
          <w:rStyle w:val="Strong"/>
          <w:rFonts w:ascii="inherit" w:hAnsi="inherit"/>
          <w:color w:val="141414"/>
          <w:sz w:val="24"/>
          <w:szCs w:val="24"/>
          <w:bdr w:val="none" w:sz="0" w:space="0" w:color="auto" w:frame="1"/>
        </w:rPr>
        <w:t>[Personalities]</w:t>
      </w:r>
    </w:p>
    <w:p w14:paraId="7921FA8B"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Fonts w:ascii="Courier" w:hAnsi="Courier"/>
          <w:color w:val="141414"/>
          <w:sz w:val="24"/>
          <w:szCs w:val="24"/>
          <w:bdr w:val="none" w:sz="0" w:space="0" w:color="auto" w:frame="1"/>
        </w:rPr>
        <w:t xml:space="preserve">Antagonists: </w:t>
      </w:r>
      <w:r>
        <w:rPr>
          <w:rStyle w:val="Strong"/>
          <w:rFonts w:ascii="inherit" w:hAnsi="inherit"/>
          <w:color w:val="141414"/>
          <w:sz w:val="24"/>
          <w:szCs w:val="24"/>
          <w:bdr w:val="none" w:sz="0" w:space="0" w:color="auto" w:frame="1"/>
        </w:rPr>
        <w:t>[Names]</w:t>
      </w:r>
      <w:r>
        <w:rPr>
          <w:rFonts w:ascii="Courier" w:hAnsi="Courier"/>
          <w:color w:val="141414"/>
          <w:sz w:val="24"/>
          <w:szCs w:val="24"/>
          <w:bdr w:val="none" w:sz="0" w:space="0" w:color="auto" w:frame="1"/>
        </w:rPr>
        <w:t xml:space="preserve">, </w:t>
      </w:r>
      <w:r>
        <w:rPr>
          <w:rStyle w:val="Strong"/>
          <w:rFonts w:ascii="inherit" w:hAnsi="inherit"/>
          <w:color w:val="141414"/>
          <w:sz w:val="24"/>
          <w:szCs w:val="24"/>
          <w:bdr w:val="none" w:sz="0" w:space="0" w:color="auto" w:frame="1"/>
        </w:rPr>
        <w:t>[Backstory]</w:t>
      </w:r>
      <w:r>
        <w:rPr>
          <w:rFonts w:ascii="Courier" w:hAnsi="Courier"/>
          <w:color w:val="141414"/>
          <w:sz w:val="24"/>
          <w:szCs w:val="24"/>
          <w:bdr w:val="none" w:sz="0" w:space="0" w:color="auto" w:frame="1"/>
        </w:rPr>
        <w:t xml:space="preserve">, </w:t>
      </w:r>
      <w:r>
        <w:rPr>
          <w:rStyle w:val="Strong"/>
          <w:rFonts w:ascii="inherit" w:hAnsi="inherit"/>
          <w:color w:val="141414"/>
          <w:sz w:val="24"/>
          <w:szCs w:val="24"/>
          <w:bdr w:val="none" w:sz="0" w:space="0" w:color="auto" w:frame="1"/>
        </w:rPr>
        <w:t>[Motivation]</w:t>
      </w:r>
    </w:p>
    <w:p w14:paraId="2795A92C"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Fonts w:ascii="Courier" w:hAnsi="Courier"/>
          <w:color w:val="141414"/>
          <w:sz w:val="24"/>
          <w:szCs w:val="24"/>
          <w:bdr w:val="none" w:sz="0" w:space="0" w:color="auto" w:frame="1"/>
        </w:rPr>
        <w:lastRenderedPageBreak/>
        <w:t xml:space="preserve">Narrative Arc: </w:t>
      </w:r>
      <w:r>
        <w:rPr>
          <w:rStyle w:val="Strong"/>
          <w:rFonts w:ascii="inherit" w:hAnsi="inherit"/>
          <w:color w:val="141414"/>
          <w:sz w:val="24"/>
          <w:szCs w:val="24"/>
          <w:bdr w:val="none" w:sz="0" w:space="0" w:color="auto" w:frame="1"/>
        </w:rPr>
        <w:t>[Introduction]</w:t>
      </w:r>
      <w:r>
        <w:rPr>
          <w:rFonts w:ascii="Courier" w:hAnsi="Courier"/>
          <w:color w:val="141414"/>
          <w:sz w:val="24"/>
          <w:szCs w:val="24"/>
          <w:bdr w:val="none" w:sz="0" w:space="0" w:color="auto" w:frame="1"/>
        </w:rPr>
        <w:t xml:space="preserve">, </w:t>
      </w:r>
      <w:r>
        <w:rPr>
          <w:rStyle w:val="Strong"/>
          <w:rFonts w:ascii="inherit" w:hAnsi="inherit"/>
          <w:color w:val="141414"/>
          <w:sz w:val="24"/>
          <w:szCs w:val="24"/>
          <w:bdr w:val="none" w:sz="0" w:space="0" w:color="auto" w:frame="1"/>
        </w:rPr>
        <w:t>[Rising Action]</w:t>
      </w:r>
      <w:r>
        <w:rPr>
          <w:rFonts w:ascii="Courier" w:hAnsi="Courier"/>
          <w:color w:val="141414"/>
          <w:sz w:val="24"/>
          <w:szCs w:val="24"/>
          <w:bdr w:val="none" w:sz="0" w:space="0" w:color="auto" w:frame="1"/>
        </w:rPr>
        <w:t xml:space="preserve">, </w:t>
      </w:r>
      <w:r>
        <w:rPr>
          <w:rStyle w:val="Strong"/>
          <w:rFonts w:ascii="inherit" w:hAnsi="inherit"/>
          <w:color w:val="141414"/>
          <w:sz w:val="24"/>
          <w:szCs w:val="24"/>
          <w:bdr w:val="none" w:sz="0" w:space="0" w:color="auto" w:frame="1"/>
        </w:rPr>
        <w:t>[Climax]</w:t>
      </w:r>
      <w:r>
        <w:rPr>
          <w:rFonts w:ascii="Courier" w:hAnsi="Courier"/>
          <w:color w:val="141414"/>
          <w:sz w:val="24"/>
          <w:szCs w:val="24"/>
          <w:bdr w:val="none" w:sz="0" w:space="0" w:color="auto" w:frame="1"/>
        </w:rPr>
        <w:t xml:space="preserve">, </w:t>
      </w:r>
      <w:r>
        <w:rPr>
          <w:rStyle w:val="Strong"/>
          <w:rFonts w:ascii="inherit" w:hAnsi="inherit"/>
          <w:color w:val="141414"/>
          <w:sz w:val="24"/>
          <w:szCs w:val="24"/>
          <w:bdr w:val="none" w:sz="0" w:space="0" w:color="auto" w:frame="1"/>
        </w:rPr>
        <w:t>[Falling Action]</w:t>
      </w:r>
      <w:r>
        <w:rPr>
          <w:rFonts w:ascii="Courier" w:hAnsi="Courier"/>
          <w:color w:val="141414"/>
          <w:sz w:val="24"/>
          <w:szCs w:val="24"/>
          <w:bdr w:val="none" w:sz="0" w:space="0" w:color="auto" w:frame="1"/>
        </w:rPr>
        <w:t xml:space="preserve">, </w:t>
      </w:r>
      <w:r>
        <w:rPr>
          <w:rStyle w:val="Strong"/>
          <w:rFonts w:ascii="inherit" w:hAnsi="inherit"/>
          <w:color w:val="141414"/>
          <w:sz w:val="24"/>
          <w:szCs w:val="24"/>
          <w:bdr w:val="none" w:sz="0" w:space="0" w:color="auto" w:frame="1"/>
        </w:rPr>
        <w:t>[Resolution]</w:t>
      </w:r>
    </w:p>
    <w:p w14:paraId="3387CE6F"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Fonts w:ascii="Courier" w:hAnsi="Courier"/>
          <w:color w:val="141414"/>
          <w:sz w:val="24"/>
          <w:szCs w:val="24"/>
          <w:bdr w:val="none" w:sz="0" w:space="0" w:color="auto" w:frame="1"/>
        </w:rPr>
        <w:t xml:space="preserve">Themes: </w:t>
      </w:r>
      <w:r>
        <w:rPr>
          <w:rStyle w:val="Strong"/>
          <w:rFonts w:ascii="inherit" w:hAnsi="inherit"/>
          <w:color w:val="141414"/>
          <w:sz w:val="24"/>
          <w:szCs w:val="24"/>
          <w:bdr w:val="none" w:sz="0" w:space="0" w:color="auto" w:frame="1"/>
        </w:rPr>
        <w:t>[Core Messages]</w:t>
      </w:r>
      <w:r>
        <w:rPr>
          <w:rFonts w:ascii="Courier" w:hAnsi="Courier"/>
          <w:color w:val="141414"/>
          <w:sz w:val="24"/>
          <w:szCs w:val="24"/>
          <w:bdr w:val="none" w:sz="0" w:space="0" w:color="auto" w:frame="1"/>
        </w:rPr>
        <w:t xml:space="preserve">, </w:t>
      </w:r>
      <w:r>
        <w:rPr>
          <w:rStyle w:val="Strong"/>
          <w:rFonts w:ascii="inherit" w:hAnsi="inherit"/>
          <w:color w:val="141414"/>
          <w:sz w:val="24"/>
          <w:szCs w:val="24"/>
          <w:bdr w:val="none" w:sz="0" w:space="0" w:color="auto" w:frame="1"/>
        </w:rPr>
        <w:t>[Moral of the Story]</w:t>
      </w:r>
    </w:p>
    <w:p w14:paraId="7C073CCE"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Fonts w:ascii="Courier" w:hAnsi="Courier"/>
          <w:color w:val="141414"/>
          <w:sz w:val="24"/>
          <w:szCs w:val="24"/>
          <w:bdr w:val="none" w:sz="0" w:space="0" w:color="auto" w:frame="1"/>
        </w:rPr>
        <w:t xml:space="preserve">Conflict: </w:t>
      </w:r>
      <w:r>
        <w:rPr>
          <w:rStyle w:val="Strong"/>
          <w:rFonts w:ascii="inherit" w:hAnsi="inherit"/>
          <w:color w:val="141414"/>
          <w:sz w:val="24"/>
          <w:szCs w:val="24"/>
          <w:bdr w:val="none" w:sz="0" w:space="0" w:color="auto" w:frame="1"/>
        </w:rPr>
        <w:t>[Type of Conflict - Man vs. Man/Man vs. Self/Man vs. Society/Man vs. Nature/Man vs. Technology]</w:t>
      </w:r>
    </w:p>
    <w:p w14:paraId="3CB4ABCA"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Fonts w:ascii="Courier" w:hAnsi="Courier"/>
          <w:color w:val="141414"/>
          <w:sz w:val="24"/>
          <w:szCs w:val="24"/>
          <w:bdr w:val="none" w:sz="0" w:space="0" w:color="auto" w:frame="1"/>
        </w:rPr>
        <w:t xml:space="preserve">Plot Twists: </w:t>
      </w:r>
      <w:r>
        <w:rPr>
          <w:rStyle w:val="Strong"/>
          <w:rFonts w:ascii="inherit" w:hAnsi="inherit"/>
          <w:color w:val="141414"/>
          <w:sz w:val="24"/>
          <w:szCs w:val="24"/>
          <w:bdr w:val="none" w:sz="0" w:space="0" w:color="auto" w:frame="1"/>
        </w:rPr>
        <w:t>[Key Plot Twists] and [How they affect the story]</w:t>
      </w:r>
    </w:p>
    <w:p w14:paraId="7A2F2F15"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Fonts w:ascii="Courier" w:hAnsi="Courier"/>
          <w:color w:val="141414"/>
          <w:sz w:val="24"/>
          <w:szCs w:val="24"/>
          <w:bdr w:val="none" w:sz="0" w:space="0" w:color="auto" w:frame="1"/>
        </w:rPr>
        <w:t xml:space="preserve">World-Building Details: </w:t>
      </w:r>
      <w:r>
        <w:rPr>
          <w:rStyle w:val="Strong"/>
          <w:rFonts w:ascii="inherit" w:hAnsi="inherit"/>
          <w:color w:val="141414"/>
          <w:sz w:val="24"/>
          <w:szCs w:val="24"/>
          <w:bdr w:val="none" w:sz="0" w:space="0" w:color="auto" w:frame="1"/>
        </w:rPr>
        <w:t>[Political System], [Cultural Norms], [Geography], [Magic System/Technology]</w:t>
      </w:r>
    </w:p>
    <w:p w14:paraId="7F2E3C80"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Fonts w:ascii="Courier" w:hAnsi="Courier"/>
          <w:color w:val="141414"/>
          <w:sz w:val="24"/>
          <w:szCs w:val="24"/>
          <w:bdr w:val="none" w:sz="0" w:space="0" w:color="auto" w:frame="1"/>
        </w:rPr>
        <w:t xml:space="preserve">Climactic Event: </w:t>
      </w:r>
      <w:r>
        <w:rPr>
          <w:rStyle w:val="Strong"/>
          <w:rFonts w:ascii="inherit" w:hAnsi="inherit"/>
          <w:color w:val="141414"/>
          <w:sz w:val="24"/>
          <w:szCs w:val="24"/>
          <w:bdr w:val="none" w:sz="0" w:space="0" w:color="auto" w:frame="1"/>
        </w:rPr>
        <w:t>[Description of Climactic Event]</w:t>
      </w:r>
    </w:p>
    <w:p w14:paraId="2BD3EEB7"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Fonts w:ascii="Courier" w:hAnsi="Courier"/>
          <w:color w:val="141414"/>
          <w:sz w:val="24"/>
          <w:szCs w:val="24"/>
          <w:bdr w:val="none" w:sz="0" w:space="0" w:color="auto" w:frame="1"/>
        </w:rPr>
        <w:t xml:space="preserve">Ending: </w:t>
      </w:r>
      <w:r>
        <w:rPr>
          <w:rStyle w:val="Strong"/>
          <w:rFonts w:ascii="inherit" w:hAnsi="inherit"/>
          <w:color w:val="141414"/>
          <w:sz w:val="24"/>
          <w:szCs w:val="24"/>
          <w:bdr w:val="none" w:sz="0" w:space="0" w:color="auto" w:frame="1"/>
        </w:rPr>
        <w:t>[Happy/Sad/Ambiguous]</w:t>
      </w:r>
    </w:p>
    <w:p w14:paraId="7C79B1D3"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Fonts w:ascii="Courier" w:hAnsi="Courier"/>
          <w:color w:val="141414"/>
          <w:sz w:val="24"/>
          <w:szCs w:val="24"/>
          <w:bdr w:val="none" w:sz="0" w:space="0" w:color="auto" w:frame="1"/>
        </w:rPr>
        <w:t xml:space="preserve">Subplots: </w:t>
      </w:r>
      <w:r>
        <w:rPr>
          <w:rStyle w:val="Strong"/>
          <w:rFonts w:ascii="inherit" w:hAnsi="inherit"/>
          <w:color w:val="141414"/>
          <w:sz w:val="24"/>
          <w:szCs w:val="24"/>
          <w:bdr w:val="none" w:sz="0" w:space="0" w:color="auto" w:frame="1"/>
        </w:rPr>
        <w:t>[Number of Subplots], [Descriptions], [How they interlink with the main plot]</w:t>
      </w:r>
    </w:p>
    <w:p w14:paraId="63A7F991"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Fonts w:ascii="Courier" w:hAnsi="Courier"/>
          <w:color w:val="141414"/>
          <w:sz w:val="24"/>
          <w:szCs w:val="24"/>
          <w:bdr w:val="none" w:sz="0" w:space="0" w:color="auto" w:frame="1"/>
        </w:rPr>
        <w:t xml:space="preserve">Book Length: </w:t>
      </w:r>
      <w:r>
        <w:rPr>
          <w:rStyle w:val="Strong"/>
          <w:rFonts w:ascii="inherit" w:hAnsi="inherit"/>
          <w:color w:val="141414"/>
          <w:sz w:val="24"/>
          <w:szCs w:val="24"/>
          <w:bdr w:val="none" w:sz="0" w:space="0" w:color="auto" w:frame="1"/>
        </w:rPr>
        <w:t>[Word Count Goal]</w:t>
      </w:r>
    </w:p>
    <w:p w14:paraId="3E1E0AB7"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Fonts w:ascii="Courier" w:hAnsi="Courier"/>
          <w:color w:val="141414"/>
          <w:sz w:val="24"/>
          <w:szCs w:val="24"/>
          <w:bdr w:val="none" w:sz="0" w:space="0" w:color="auto" w:frame="1"/>
        </w:rPr>
        <w:t xml:space="preserve">Chapter Outline: </w:t>
      </w:r>
      <w:r>
        <w:rPr>
          <w:rStyle w:val="Strong"/>
          <w:rFonts w:ascii="inherit" w:hAnsi="inherit"/>
          <w:color w:val="141414"/>
          <w:sz w:val="24"/>
          <w:szCs w:val="24"/>
          <w:bdr w:val="none" w:sz="0" w:space="0" w:color="auto" w:frame="1"/>
        </w:rPr>
        <w:t>[Number of Chapters], [Titles], [Key Events per Chapter]</w:t>
      </w:r>
    </w:p>
    <w:p w14:paraId="218DDC8F"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Fonts w:ascii="Courier" w:hAnsi="Courier"/>
          <w:color w:val="141414"/>
          <w:sz w:val="24"/>
          <w:szCs w:val="24"/>
          <w:bdr w:val="none" w:sz="0" w:space="0" w:color="auto" w:frame="1"/>
        </w:rPr>
        <w:t xml:space="preserve">Research Topics: </w:t>
      </w:r>
      <w:r>
        <w:rPr>
          <w:rStyle w:val="Strong"/>
          <w:rFonts w:ascii="inherit" w:hAnsi="inherit"/>
          <w:color w:val="141414"/>
          <w:sz w:val="24"/>
          <w:szCs w:val="24"/>
          <w:bdr w:val="none" w:sz="0" w:space="0" w:color="auto" w:frame="1"/>
        </w:rPr>
        <w:t>[Subject needing research]</w:t>
      </w:r>
    </w:p>
    <w:p w14:paraId="5A5317C4"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Fonts w:ascii="Courier" w:hAnsi="Courier"/>
          <w:color w:val="141414"/>
          <w:sz w:val="24"/>
          <w:szCs w:val="24"/>
          <w:bdr w:val="none" w:sz="0" w:space="0" w:color="auto" w:frame="1"/>
        </w:rPr>
        <w:t xml:space="preserve">Tone: </w:t>
      </w:r>
      <w:r>
        <w:rPr>
          <w:rStyle w:val="Strong"/>
          <w:rFonts w:ascii="inherit" w:hAnsi="inherit"/>
          <w:color w:val="141414"/>
          <w:sz w:val="24"/>
          <w:szCs w:val="24"/>
          <w:bdr w:val="none" w:sz="0" w:space="0" w:color="auto" w:frame="1"/>
        </w:rPr>
        <w:t>[Serious/Humorous/Satirical/Dark/Optimistic/Pessimistic]</w:t>
      </w:r>
    </w:p>
    <w:p w14:paraId="40C38E6C"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Fonts w:ascii="Courier" w:hAnsi="Courier"/>
          <w:color w:val="141414"/>
          <w:sz w:val="24"/>
          <w:szCs w:val="24"/>
          <w:bdr w:val="none" w:sz="0" w:space="0" w:color="auto" w:frame="1"/>
        </w:rPr>
        <w:t xml:space="preserve">Imagery: </w:t>
      </w:r>
      <w:r>
        <w:rPr>
          <w:rStyle w:val="Strong"/>
          <w:rFonts w:ascii="inherit" w:hAnsi="inherit"/>
          <w:color w:val="141414"/>
          <w:sz w:val="24"/>
          <w:szCs w:val="24"/>
          <w:bdr w:val="none" w:sz="0" w:space="0" w:color="auto" w:frame="1"/>
        </w:rPr>
        <w:t>[Descriptive/Minimalist], [Key Visuals]</w:t>
      </w:r>
    </w:p>
    <w:p w14:paraId="293BA55E"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Fonts w:ascii="Courier" w:hAnsi="Courier"/>
          <w:color w:val="141414"/>
          <w:sz w:val="24"/>
          <w:szCs w:val="24"/>
          <w:bdr w:val="none" w:sz="0" w:space="0" w:color="auto" w:frame="1"/>
        </w:rPr>
        <w:t>Dialogue Style:</w:t>
      </w:r>
      <w:r>
        <w:rPr>
          <w:rStyle w:val="Strong"/>
          <w:rFonts w:ascii="inherit" w:hAnsi="inherit"/>
          <w:color w:val="141414"/>
          <w:sz w:val="24"/>
          <w:szCs w:val="24"/>
          <w:bdr w:val="none" w:sz="0" w:space="0" w:color="auto" w:frame="1"/>
        </w:rPr>
        <w:t xml:space="preserve"> [Witty/Realistic/Formal/Informal/Archival]</w:t>
      </w:r>
    </w:p>
    <w:p w14:paraId="7043E2B5"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Fonts w:ascii="Courier" w:hAnsi="Courier"/>
          <w:color w:val="141414"/>
          <w:sz w:val="24"/>
          <w:szCs w:val="24"/>
          <w:bdr w:val="none" w:sz="0" w:space="0" w:color="auto" w:frame="1"/>
        </w:rPr>
        <w:t xml:space="preserve">Writing Inspirations: </w:t>
      </w:r>
      <w:r>
        <w:rPr>
          <w:rStyle w:val="Strong"/>
          <w:rFonts w:ascii="inherit" w:hAnsi="inherit"/>
          <w:color w:val="141414"/>
          <w:sz w:val="24"/>
          <w:szCs w:val="24"/>
          <w:bdr w:val="none" w:sz="0" w:space="0" w:color="auto" w:frame="1"/>
        </w:rPr>
        <w:t>[</w:t>
      </w:r>
      <w:proofErr w:type="spellStart"/>
      <w:r>
        <w:rPr>
          <w:rStyle w:val="Strong"/>
          <w:rFonts w:ascii="inherit" w:hAnsi="inherit"/>
          <w:color w:val="141414"/>
          <w:sz w:val="24"/>
          <w:szCs w:val="24"/>
          <w:bdr w:val="none" w:sz="0" w:space="0" w:color="auto" w:frame="1"/>
        </w:rPr>
        <w:t>Favorite</w:t>
      </w:r>
      <w:proofErr w:type="spellEnd"/>
      <w:r>
        <w:rPr>
          <w:rStyle w:val="Strong"/>
          <w:rFonts w:ascii="inherit" w:hAnsi="inherit"/>
          <w:color w:val="141414"/>
          <w:sz w:val="24"/>
          <w:szCs w:val="24"/>
          <w:bdr w:val="none" w:sz="0" w:space="0" w:color="auto" w:frame="1"/>
        </w:rPr>
        <w:t xml:space="preserve"> Books/Authors/Genres]</w:t>
      </w:r>
    </w:p>
    <w:p w14:paraId="775D389B"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Fonts w:ascii="Courier" w:hAnsi="Courier"/>
          <w:color w:val="141414"/>
          <w:sz w:val="24"/>
          <w:szCs w:val="24"/>
          <w:bdr w:val="none" w:sz="0" w:space="0" w:color="auto" w:frame="1"/>
        </w:rPr>
        <w:t xml:space="preserve">Special Requests: </w:t>
      </w:r>
      <w:r>
        <w:rPr>
          <w:rStyle w:val="Strong"/>
          <w:rFonts w:ascii="inherit" w:hAnsi="inherit"/>
          <w:color w:val="141414"/>
          <w:sz w:val="24"/>
          <w:szCs w:val="24"/>
          <w:bdr w:val="none" w:sz="0" w:space="0" w:color="auto" w:frame="1"/>
        </w:rPr>
        <w:t>[Any specific elements or directions for the book]</w:t>
      </w:r>
    </w:p>
    <w:p w14:paraId="4E518014" w14:textId="77777777" w:rsidR="0002396F" w:rsidRDefault="0002396F" w:rsidP="0002396F">
      <w:pPr>
        <w:pStyle w:val="HTMLPreformatted"/>
        <w:shd w:val="clear" w:color="auto" w:fill="DFFFF2"/>
        <w:textAlignment w:val="baseline"/>
        <w:rPr>
          <w:rStyle w:val="Strong"/>
          <w:rFonts w:ascii="inherit" w:hAnsi="inherit"/>
          <w:color w:val="141414"/>
          <w:sz w:val="24"/>
          <w:szCs w:val="24"/>
          <w:bdr w:val="none" w:sz="0" w:space="0" w:color="auto" w:frame="1"/>
        </w:rPr>
      </w:pPr>
      <w:r>
        <w:rPr>
          <w:rFonts w:ascii="Courier" w:hAnsi="Courier"/>
          <w:color w:val="141414"/>
          <w:sz w:val="24"/>
          <w:szCs w:val="24"/>
          <w:bdr w:val="none" w:sz="0" w:space="0" w:color="auto" w:frame="1"/>
        </w:rPr>
        <w:t xml:space="preserve">Additional Notes: </w:t>
      </w:r>
      <w:r>
        <w:rPr>
          <w:rStyle w:val="Strong"/>
          <w:rFonts w:ascii="inherit" w:hAnsi="inherit"/>
          <w:color w:val="141414"/>
          <w:sz w:val="24"/>
          <w:szCs w:val="24"/>
          <w:bdr w:val="none" w:sz="0" w:space="0" w:color="auto" w:frame="1"/>
        </w:rPr>
        <w:t>[Any other details or preferences]</w:t>
      </w:r>
    </w:p>
    <w:p w14:paraId="27AB5D27"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Fonts w:ascii="Courier" w:hAnsi="Courier"/>
          <w:color w:val="141414"/>
          <w:sz w:val="24"/>
          <w:szCs w:val="24"/>
          <w:bdr w:val="none" w:sz="0" w:space="0" w:color="auto" w:frame="1"/>
        </w:rPr>
        <w:t xml:space="preserve">Deadline: </w:t>
      </w:r>
      <w:r>
        <w:rPr>
          <w:rStyle w:val="Strong"/>
          <w:rFonts w:ascii="inherit" w:hAnsi="inherit"/>
          <w:color w:val="141414"/>
          <w:sz w:val="24"/>
          <w:szCs w:val="24"/>
          <w:bdr w:val="none" w:sz="0" w:space="0" w:color="auto" w:frame="1"/>
        </w:rPr>
        <w:t>[Time Frame for Completion]</w:t>
      </w:r>
    </w:p>
    <w:p w14:paraId="74216B7E"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Fonts w:ascii="Courier" w:hAnsi="Courier"/>
          <w:color w:val="141414"/>
          <w:sz w:val="24"/>
          <w:szCs w:val="24"/>
          <w:bdr w:val="none" w:sz="0" w:space="0" w:color="auto" w:frame="1"/>
        </w:rPr>
        <w:t>Copy</w:t>
      </w:r>
    </w:p>
    <w:p w14:paraId="4125C82B" w14:textId="77777777" w:rsidR="0002396F" w:rsidRDefault="0002396F" w:rsidP="0002396F">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Now, let’s fill the above prompt with some sample data and see how it will work:</w:t>
      </w:r>
    </w:p>
    <w:p w14:paraId="617CFC26" w14:textId="77777777" w:rsidR="0002396F" w:rsidRDefault="0002396F" w:rsidP="0002396F">
      <w:pPr>
        <w:pStyle w:val="HTMLPreformatted"/>
        <w:shd w:val="clear" w:color="auto" w:fill="DFFFF2"/>
        <w:textAlignment w:val="baseline"/>
        <w:rPr>
          <w:rStyle w:val="Strong"/>
          <w:rFonts w:ascii="inherit" w:hAnsi="inherit"/>
          <w:color w:val="141414"/>
          <w:sz w:val="24"/>
          <w:szCs w:val="24"/>
          <w:bdr w:val="none" w:sz="0" w:space="0" w:color="auto" w:frame="1"/>
        </w:rPr>
      </w:pPr>
      <w:r>
        <w:rPr>
          <w:rStyle w:val="Strong"/>
          <w:rFonts w:ascii="inherit" w:hAnsi="inherit"/>
          <w:color w:val="141414"/>
          <w:sz w:val="24"/>
          <w:szCs w:val="24"/>
          <w:bdr w:val="none" w:sz="0" w:space="0" w:color="auto" w:frame="1"/>
        </w:rPr>
        <w:t>Complete ChatGPT System Prompt for Book Writers:</w:t>
      </w:r>
    </w:p>
    <w:p w14:paraId="12E2388A"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p>
    <w:p w14:paraId="0B9FCDD8"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Fonts w:ascii="Courier" w:hAnsi="Courier"/>
          <w:color w:val="141414"/>
          <w:sz w:val="24"/>
          <w:szCs w:val="24"/>
          <w:bdr w:val="none" w:sz="0" w:space="0" w:color="auto" w:frame="1"/>
        </w:rPr>
        <w:t xml:space="preserve">Assist me in writing a young adult fantasy novel titled 'The Last Ember,' featuring Alyra, an orphan turned warrior with fiery red hair who discovers her royal lineage and must reclaim her homeland from Lord </w:t>
      </w:r>
      <w:proofErr w:type="spellStart"/>
      <w:r>
        <w:rPr>
          <w:rFonts w:ascii="Courier" w:hAnsi="Courier"/>
          <w:color w:val="141414"/>
          <w:sz w:val="24"/>
          <w:szCs w:val="24"/>
          <w:bdr w:val="none" w:sz="0" w:space="0" w:color="auto" w:frame="1"/>
        </w:rPr>
        <w:t>Darkwell</w:t>
      </w:r>
      <w:proofErr w:type="spellEnd"/>
      <w:r>
        <w:rPr>
          <w:rFonts w:ascii="Courier" w:hAnsi="Courier"/>
          <w:color w:val="141414"/>
          <w:sz w:val="24"/>
          <w:szCs w:val="24"/>
          <w:bdr w:val="none" w:sz="0" w:space="0" w:color="auto" w:frame="1"/>
        </w:rPr>
        <w:t xml:space="preserve">, the usurper. The story is set in medieval </w:t>
      </w:r>
      <w:proofErr w:type="spellStart"/>
      <w:r>
        <w:rPr>
          <w:rFonts w:ascii="Courier" w:hAnsi="Courier"/>
          <w:color w:val="141414"/>
          <w:sz w:val="24"/>
          <w:szCs w:val="24"/>
          <w:bdr w:val="none" w:sz="0" w:space="0" w:color="auto" w:frame="1"/>
        </w:rPr>
        <w:t>Eldoria</w:t>
      </w:r>
      <w:proofErr w:type="spellEnd"/>
      <w:r>
        <w:rPr>
          <w:rFonts w:ascii="Courier" w:hAnsi="Courier"/>
          <w:color w:val="141414"/>
          <w:sz w:val="24"/>
          <w:szCs w:val="24"/>
          <w:bdr w:val="none" w:sz="0" w:space="0" w:color="auto" w:frame="1"/>
        </w:rPr>
        <w:t>, with a third-person limited point of view, past tense, and a conversational style. It will include knightly traditions, forgotten magic, mythical creatures, and subplots involving espionage and political alliances. The book should have an optimistic tone, descriptive imagery, witty dialogue, and be inspired by epic sagas like 'A Song of Ice and Fire.' I aim to complete a 90,000-word manuscript within six months.</w:t>
      </w:r>
    </w:p>
    <w:p w14:paraId="0CA8846E" w14:textId="77777777" w:rsidR="0002396F" w:rsidRDefault="0002396F" w:rsidP="0002396F">
      <w:pPr>
        <w:pStyle w:val="HTMLPreformatted"/>
        <w:shd w:val="clear" w:color="auto" w:fill="DFFFF2"/>
        <w:textAlignment w:val="baseline"/>
        <w:rPr>
          <w:rFonts w:ascii="Courier" w:hAnsi="Courier"/>
          <w:color w:val="141414"/>
          <w:sz w:val="24"/>
          <w:szCs w:val="24"/>
          <w:bdr w:val="none" w:sz="0" w:space="0" w:color="auto" w:frame="1"/>
        </w:rPr>
      </w:pPr>
      <w:r>
        <w:rPr>
          <w:rFonts w:ascii="Courier" w:hAnsi="Courier"/>
          <w:color w:val="141414"/>
          <w:sz w:val="24"/>
          <w:szCs w:val="24"/>
          <w:bdr w:val="none" w:sz="0" w:space="0" w:color="auto" w:frame="1"/>
        </w:rPr>
        <w:t>Copy</w:t>
      </w:r>
    </w:p>
    <w:p w14:paraId="37ED22D7" w14:textId="77777777" w:rsidR="0002396F" w:rsidRDefault="0002396F" w:rsidP="0002396F">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Here is the output that ChatGPT produced using the above prompt:</w:t>
      </w:r>
    </w:p>
    <w:p w14:paraId="1F5E5265" w14:textId="63377CCD" w:rsidR="0002396F" w:rsidRDefault="0002396F" w:rsidP="0002396F">
      <w:pPr>
        <w:shd w:val="clear" w:color="auto" w:fill="FFFFFF"/>
        <w:textAlignment w:val="baseline"/>
        <w:rPr>
          <w:rFonts w:ascii="inherit" w:hAnsi="inherit" w:cs="Arial"/>
          <w:color w:val="141414"/>
          <w:sz w:val="27"/>
          <w:szCs w:val="27"/>
        </w:rPr>
      </w:pPr>
      <w:r>
        <w:rPr>
          <w:rFonts w:ascii="inherit" w:hAnsi="inherit" w:cs="Arial"/>
          <w:noProof/>
          <w:color w:val="141414"/>
          <w:sz w:val="27"/>
          <w:szCs w:val="27"/>
        </w:rPr>
        <w:lastRenderedPageBreak/>
        <w:drawing>
          <wp:inline distT="0" distB="0" distL="0" distR="0" wp14:anchorId="7D3DB84B" wp14:editId="3859AC65">
            <wp:extent cx="5731510" cy="3096895"/>
            <wp:effectExtent l="0" t="0" r="2540" b="8255"/>
            <wp:docPr id="330002084" name="Picture 57" descr="chatgpt prompt output for book wr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hatgpt prompt output for book writi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3096895"/>
                    </a:xfrm>
                    <a:prstGeom prst="rect">
                      <a:avLst/>
                    </a:prstGeom>
                    <a:noFill/>
                    <a:ln>
                      <a:noFill/>
                    </a:ln>
                  </pic:spPr>
                </pic:pic>
              </a:graphicData>
            </a:graphic>
          </wp:inline>
        </w:drawing>
      </w:r>
    </w:p>
    <w:p w14:paraId="008BC0B1" w14:textId="77777777" w:rsidR="0002396F" w:rsidRDefault="0002396F" w:rsidP="0002396F">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ChatGPT then asked us if we would like to start with the first chapter of the book; when we asked it to go on, here’s how the results were:</w:t>
      </w:r>
    </w:p>
    <w:p w14:paraId="0C6BEB2B" w14:textId="2A4EB190" w:rsidR="0002396F" w:rsidRDefault="0002396F" w:rsidP="0002396F">
      <w:pPr>
        <w:shd w:val="clear" w:color="auto" w:fill="FFFFFF"/>
        <w:textAlignment w:val="baseline"/>
        <w:rPr>
          <w:rFonts w:ascii="inherit" w:hAnsi="inherit" w:cs="Arial"/>
          <w:color w:val="141414"/>
          <w:sz w:val="27"/>
          <w:szCs w:val="27"/>
        </w:rPr>
      </w:pPr>
      <w:r>
        <w:rPr>
          <w:rFonts w:ascii="inherit" w:hAnsi="inherit" w:cs="Arial"/>
          <w:noProof/>
          <w:color w:val="141414"/>
          <w:sz w:val="27"/>
          <w:szCs w:val="27"/>
        </w:rPr>
        <w:drawing>
          <wp:inline distT="0" distB="0" distL="0" distR="0" wp14:anchorId="43D4008B" wp14:editId="7D86754B">
            <wp:extent cx="5731510" cy="3096895"/>
            <wp:effectExtent l="0" t="0" r="2540" b="8255"/>
            <wp:docPr id="2099302216" name="Picture 56" descr="chatgpt book writing first chapter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hatgpt book writing first chapter promp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3096895"/>
                    </a:xfrm>
                    <a:prstGeom prst="rect">
                      <a:avLst/>
                    </a:prstGeom>
                    <a:noFill/>
                    <a:ln>
                      <a:noFill/>
                    </a:ln>
                  </pic:spPr>
                </pic:pic>
              </a:graphicData>
            </a:graphic>
          </wp:inline>
        </w:drawing>
      </w:r>
    </w:p>
    <w:p w14:paraId="23299230" w14:textId="77777777" w:rsidR="0002396F" w:rsidRDefault="0002396F" w:rsidP="0002396F">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In this case, you could have also created better characters or generated a complete outline of the number of chapters you wanted.</w:t>
      </w:r>
    </w:p>
    <w:p w14:paraId="0CD9F7F2" w14:textId="77777777" w:rsidR="0002396F" w:rsidRDefault="0002396F" w:rsidP="0002396F">
      <w:pPr>
        <w:pStyle w:val="NormalWeb"/>
        <w:shd w:val="clear" w:color="auto" w:fill="FFFFFF"/>
        <w:spacing w:before="0" w:after="0"/>
        <w:textAlignment w:val="baseline"/>
        <w:rPr>
          <w:rFonts w:ascii="inherit" w:hAnsi="inherit" w:cs="Arial"/>
          <w:color w:val="141414"/>
          <w:sz w:val="27"/>
          <w:szCs w:val="27"/>
        </w:rPr>
      </w:pPr>
      <w:r>
        <w:rPr>
          <w:rFonts w:ascii="inherit" w:hAnsi="inherit" w:cs="Arial"/>
          <w:color w:val="141414"/>
          <w:sz w:val="27"/>
          <w:szCs w:val="27"/>
        </w:rPr>
        <w:t>The above prompt is an ALL-IN-ONE-GO prompt, which means you can get everything with one single </w:t>
      </w:r>
      <w:hyperlink r:id="rId151" w:history="1">
        <w:r>
          <w:rPr>
            <w:rStyle w:val="Hyperlink"/>
            <w:rFonts w:ascii="inherit" w:hAnsi="inherit" w:cs="Arial"/>
            <w:sz w:val="27"/>
            <w:szCs w:val="27"/>
            <w:bdr w:val="none" w:sz="0" w:space="0" w:color="auto" w:frame="1"/>
          </w:rPr>
          <w:t>ChatGPT prompt</w:t>
        </w:r>
      </w:hyperlink>
      <w:r>
        <w:rPr>
          <w:rFonts w:ascii="inherit" w:hAnsi="inherit" w:cs="Arial"/>
          <w:color w:val="141414"/>
          <w:sz w:val="27"/>
          <w:szCs w:val="27"/>
        </w:rPr>
        <w:t> and don’t have to provide separate prompts for every individual book writing workflow.</w:t>
      </w:r>
    </w:p>
    <w:p w14:paraId="2109B919" w14:textId="77777777" w:rsidR="0002396F" w:rsidRDefault="0002396F" w:rsidP="0002396F">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lastRenderedPageBreak/>
        <w:t>But what if you want to create book outlines, characters, and storyboards separately?</w:t>
      </w:r>
    </w:p>
    <w:p w14:paraId="0D0EBC6E" w14:textId="77777777" w:rsidR="0002396F" w:rsidRDefault="0002396F" w:rsidP="0002396F">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In that case, here are the prompts for every book writing workflow.</w:t>
      </w:r>
    </w:p>
    <w:p w14:paraId="095F769C" w14:textId="77777777" w:rsidR="0002396F" w:rsidRDefault="0002396F" w:rsidP="0002396F">
      <w:pPr>
        <w:pStyle w:val="Heading3"/>
        <w:shd w:val="clear" w:color="auto" w:fill="FFFFFF"/>
        <w:spacing w:before="0" w:beforeAutospacing="0"/>
        <w:textAlignment w:val="baseline"/>
        <w:rPr>
          <w:rFonts w:ascii="var(--h3-family)" w:hAnsi="var(--h3-family)" w:cs="Arial"/>
          <w:color w:val="141414"/>
        </w:rPr>
      </w:pPr>
      <w:r>
        <w:rPr>
          <w:rFonts w:ascii="var(--h3-family)" w:hAnsi="var(--h3-family)" w:cs="Arial"/>
          <w:color w:val="141414"/>
        </w:rPr>
        <w:t>ChatGPT Prompt for Generating Book Outline</w:t>
      </w:r>
    </w:p>
    <w:p w14:paraId="2E55E1B4" w14:textId="77777777" w:rsidR="0002396F" w:rsidRDefault="0002396F" w:rsidP="0002396F">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This prompt might help you start writing a detailed and compelling fiction or non-fiction story outline.</w:t>
      </w:r>
    </w:p>
    <w:p w14:paraId="2FC079DD" w14:textId="77777777" w:rsidR="0002396F" w:rsidRDefault="0002396F" w:rsidP="0002396F">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Here’s a ChatGPT prompt that can help you generate a book outline.</w:t>
      </w:r>
    </w:p>
    <w:p w14:paraId="060FEFB7" w14:textId="77777777" w:rsidR="0002396F" w:rsidRDefault="0002396F" w:rsidP="0002396F">
      <w:pPr>
        <w:pStyle w:val="NormalWeb"/>
        <w:shd w:val="clear" w:color="auto" w:fill="FFFFFF"/>
        <w:spacing w:before="0" w:after="0"/>
        <w:textAlignment w:val="baseline"/>
        <w:rPr>
          <w:rFonts w:ascii="inherit" w:hAnsi="inherit" w:cs="Arial"/>
          <w:color w:val="141414"/>
          <w:sz w:val="27"/>
          <w:szCs w:val="27"/>
        </w:rPr>
      </w:pPr>
      <w:r>
        <w:rPr>
          <w:rStyle w:val="Strong"/>
          <w:rFonts w:ascii="inherit" w:hAnsi="inherit" w:cs="Arial"/>
          <w:color w:val="141414"/>
          <w:sz w:val="27"/>
          <w:szCs w:val="27"/>
          <w:bdr w:val="none" w:sz="0" w:space="0" w:color="auto" w:frame="1"/>
        </w:rPr>
        <w:t>Prompt:</w:t>
      </w:r>
    </w:p>
    <w:p w14:paraId="2C6BE1D6" w14:textId="77777777" w:rsidR="0002396F" w:rsidRDefault="0002396F" w:rsidP="0002396F">
      <w:pPr>
        <w:pStyle w:val="has-background"/>
        <w:shd w:val="clear" w:color="auto" w:fill="DFFFF2"/>
        <w:spacing w:before="0" w:after="0"/>
        <w:textAlignment w:val="baseline"/>
        <w:rPr>
          <w:rFonts w:ascii="inherit" w:hAnsi="inherit" w:cs="Arial"/>
          <w:color w:val="141414"/>
          <w:sz w:val="27"/>
          <w:szCs w:val="27"/>
        </w:rPr>
      </w:pPr>
      <w:r>
        <w:rPr>
          <w:rStyle w:val="HTMLCode"/>
          <w:rFonts w:ascii="Courier" w:hAnsi="Courier"/>
          <w:color w:val="141414"/>
          <w:bdr w:val="none" w:sz="0" w:space="0" w:color="auto" w:frame="1"/>
        </w:rPr>
        <w:t>"Create a detailed outline for a </w:t>
      </w:r>
      <w:r>
        <w:rPr>
          <w:rStyle w:val="Strong"/>
          <w:rFonts w:ascii="inherit" w:hAnsi="inherit" w:cs="Courier New"/>
          <w:color w:val="141414"/>
          <w:bdr w:val="none" w:sz="0" w:space="0" w:color="auto" w:frame="1"/>
        </w:rPr>
        <w:t>[Book Type]</w:t>
      </w:r>
      <w:r>
        <w:rPr>
          <w:rStyle w:val="HTMLCode"/>
          <w:rFonts w:ascii="Courier" w:hAnsi="Courier"/>
          <w:color w:val="141414"/>
          <w:bdr w:val="none" w:sz="0" w:space="0" w:color="auto" w:frame="1"/>
        </w:rPr>
        <w:t> book titled '</w:t>
      </w:r>
      <w:r>
        <w:rPr>
          <w:rStyle w:val="Strong"/>
          <w:rFonts w:ascii="inherit" w:hAnsi="inherit" w:cs="Courier New"/>
          <w:color w:val="141414"/>
          <w:bdr w:val="none" w:sz="0" w:space="0" w:color="auto" w:frame="1"/>
        </w:rPr>
        <w:t>[Title]</w:t>
      </w:r>
      <w:r>
        <w:rPr>
          <w:rStyle w:val="HTMLCode"/>
          <w:rFonts w:ascii="Courier" w:hAnsi="Courier"/>
          <w:color w:val="141414"/>
          <w:bdr w:val="none" w:sz="0" w:space="0" w:color="auto" w:frame="1"/>
        </w:rPr>
        <w:t>', set in </w:t>
      </w:r>
      <w:r>
        <w:rPr>
          <w:rStyle w:val="Strong"/>
          <w:rFonts w:ascii="inherit" w:hAnsi="inherit" w:cs="Courier New"/>
          <w:color w:val="141414"/>
          <w:bdr w:val="none" w:sz="0" w:space="0" w:color="auto" w:frame="1"/>
        </w:rPr>
        <w:t>[Setting]</w:t>
      </w:r>
      <w:r>
        <w:rPr>
          <w:rStyle w:val="HTMLCode"/>
          <w:rFonts w:ascii="Courier" w:hAnsi="Courier"/>
          <w:color w:val="141414"/>
          <w:bdr w:val="none" w:sz="0" w:space="0" w:color="auto" w:frame="1"/>
        </w:rPr>
        <w:t> during </w:t>
      </w:r>
      <w:r>
        <w:rPr>
          <w:rStyle w:val="Strong"/>
          <w:rFonts w:ascii="inherit" w:hAnsi="inherit" w:cs="Courier New"/>
          <w:color w:val="141414"/>
          <w:bdr w:val="none" w:sz="0" w:space="0" w:color="auto" w:frame="1"/>
        </w:rPr>
        <w:t>[Time Period]</w:t>
      </w:r>
      <w:r>
        <w:rPr>
          <w:rStyle w:val="HTMLCode"/>
          <w:rFonts w:ascii="Courier" w:hAnsi="Courier"/>
          <w:color w:val="141414"/>
          <w:bdr w:val="none" w:sz="0" w:space="0" w:color="auto" w:frame="1"/>
        </w:rPr>
        <w:t>, with </w:t>
      </w:r>
      <w:r>
        <w:rPr>
          <w:rStyle w:val="Strong"/>
          <w:rFonts w:ascii="inherit" w:hAnsi="inherit" w:cs="Courier New"/>
          <w:color w:val="141414"/>
          <w:bdr w:val="none" w:sz="0" w:space="0" w:color="auto" w:frame="1"/>
        </w:rPr>
        <w:t>[Number of Main Characters]</w:t>
      </w:r>
      <w:r>
        <w:rPr>
          <w:rStyle w:val="HTMLCode"/>
          <w:rFonts w:ascii="Courier" w:hAnsi="Courier"/>
          <w:color w:val="141414"/>
          <w:bdr w:val="none" w:sz="0" w:space="0" w:color="auto" w:frame="1"/>
        </w:rPr>
        <w:t> main character(s) named </w:t>
      </w:r>
      <w:r>
        <w:rPr>
          <w:rStyle w:val="Strong"/>
          <w:rFonts w:ascii="inherit" w:hAnsi="inherit" w:cs="Courier New"/>
          <w:color w:val="141414"/>
          <w:bdr w:val="none" w:sz="0" w:space="0" w:color="auto" w:frame="1"/>
        </w:rPr>
        <w:t>[Main Characters' Names]</w:t>
      </w:r>
      <w:r>
        <w:rPr>
          <w:rStyle w:val="HTMLCode"/>
          <w:rFonts w:ascii="Courier" w:hAnsi="Courier"/>
          <w:color w:val="141414"/>
          <w:bdr w:val="none" w:sz="0" w:space="0" w:color="auto" w:frame="1"/>
        </w:rPr>
        <w:t> who are </w:t>
      </w:r>
      <w:r>
        <w:rPr>
          <w:rStyle w:val="Strong"/>
          <w:rFonts w:ascii="inherit" w:hAnsi="inherit" w:cs="Courier New"/>
          <w:color w:val="141414"/>
          <w:bdr w:val="none" w:sz="0" w:space="0" w:color="auto" w:frame="1"/>
        </w:rPr>
        <w:t>[Main Characters' Descriptions]</w:t>
      </w:r>
      <w:r>
        <w:rPr>
          <w:rStyle w:val="HTMLCode"/>
          <w:rFonts w:ascii="Courier" w:hAnsi="Courier"/>
          <w:color w:val="141414"/>
          <w:bdr w:val="none" w:sz="0" w:space="0" w:color="auto" w:frame="1"/>
        </w:rPr>
        <w:t>. The story should start with </w:t>
      </w:r>
      <w:r>
        <w:rPr>
          <w:rStyle w:val="Strong"/>
          <w:rFonts w:ascii="inherit" w:hAnsi="inherit" w:cs="Courier New"/>
          <w:color w:val="141414"/>
          <w:bdr w:val="none" w:sz="0" w:space="0" w:color="auto" w:frame="1"/>
        </w:rPr>
        <w:t>[Initial Event]</w:t>
      </w:r>
      <w:r>
        <w:rPr>
          <w:rStyle w:val="HTMLCode"/>
          <w:rFonts w:ascii="Courier" w:hAnsi="Courier"/>
          <w:color w:val="141414"/>
          <w:bdr w:val="none" w:sz="0" w:space="0" w:color="auto" w:frame="1"/>
        </w:rPr>
        <w:t>, followed by </w:t>
      </w:r>
      <w:r>
        <w:rPr>
          <w:rStyle w:val="Strong"/>
          <w:rFonts w:ascii="inherit" w:hAnsi="inherit" w:cs="Courier New"/>
          <w:color w:val="141414"/>
          <w:bdr w:val="none" w:sz="0" w:space="0" w:color="auto" w:frame="1"/>
        </w:rPr>
        <w:t>[Key Events]</w:t>
      </w:r>
      <w:r>
        <w:rPr>
          <w:rStyle w:val="HTMLCode"/>
          <w:rFonts w:ascii="Courier" w:hAnsi="Courier"/>
          <w:color w:val="141414"/>
          <w:bdr w:val="none" w:sz="0" w:space="0" w:color="auto" w:frame="1"/>
        </w:rPr>
        <w:t> leading to a climax involving </w:t>
      </w:r>
      <w:r>
        <w:rPr>
          <w:rStyle w:val="Strong"/>
          <w:rFonts w:ascii="inherit" w:hAnsi="inherit" w:cs="Courier New"/>
          <w:color w:val="141414"/>
          <w:bdr w:val="none" w:sz="0" w:space="0" w:color="auto" w:frame="1"/>
        </w:rPr>
        <w:t>[Climax Event]</w:t>
      </w:r>
      <w:r>
        <w:rPr>
          <w:rStyle w:val="HTMLCode"/>
          <w:rFonts w:ascii="Courier" w:hAnsi="Courier"/>
          <w:color w:val="141414"/>
          <w:bdr w:val="none" w:sz="0" w:space="0" w:color="auto" w:frame="1"/>
        </w:rPr>
        <w:t>. The narrative should resolve with </w:t>
      </w:r>
      <w:r>
        <w:rPr>
          <w:rStyle w:val="Strong"/>
          <w:rFonts w:ascii="inherit" w:hAnsi="inherit" w:cs="Courier New"/>
          <w:color w:val="141414"/>
          <w:bdr w:val="none" w:sz="0" w:space="0" w:color="auto" w:frame="1"/>
        </w:rPr>
        <w:t>[Resolution Event]</w:t>
      </w:r>
      <w:r>
        <w:rPr>
          <w:rStyle w:val="HTMLCode"/>
          <w:rFonts w:ascii="Courier" w:hAnsi="Courier"/>
          <w:color w:val="141414"/>
          <w:bdr w:val="none" w:sz="0" w:space="0" w:color="auto" w:frame="1"/>
        </w:rPr>
        <w:t>, ensuring themes of </w:t>
      </w:r>
      <w:r>
        <w:rPr>
          <w:rStyle w:val="Strong"/>
          <w:rFonts w:ascii="inherit" w:hAnsi="inherit" w:cs="Courier New"/>
          <w:color w:val="141414"/>
          <w:bdr w:val="none" w:sz="0" w:space="0" w:color="auto" w:frame="1"/>
        </w:rPr>
        <w:t>[Themes]</w:t>
      </w:r>
      <w:r>
        <w:rPr>
          <w:rStyle w:val="HTMLCode"/>
          <w:rFonts w:ascii="Courier" w:hAnsi="Courier"/>
          <w:color w:val="141414"/>
          <w:bdr w:val="none" w:sz="0" w:space="0" w:color="auto" w:frame="1"/>
        </w:rPr>
        <w:t> are woven throughout, with subplots including </w:t>
      </w:r>
      <w:r>
        <w:rPr>
          <w:rStyle w:val="Strong"/>
          <w:rFonts w:ascii="inherit" w:hAnsi="inherit" w:cs="Courier New"/>
          <w:color w:val="141414"/>
          <w:bdr w:val="none" w:sz="0" w:space="0" w:color="auto" w:frame="1"/>
        </w:rPr>
        <w:t>[Subplots]</w:t>
      </w:r>
      <w:r>
        <w:rPr>
          <w:rStyle w:val="HTMLCode"/>
          <w:rFonts w:ascii="Courier" w:hAnsi="Courier"/>
          <w:color w:val="141414"/>
          <w:bdr w:val="none" w:sz="0" w:space="0" w:color="auto" w:frame="1"/>
        </w:rPr>
        <w:t>. The tone should be </w:t>
      </w:r>
      <w:r>
        <w:rPr>
          <w:rStyle w:val="Strong"/>
          <w:rFonts w:ascii="inherit" w:hAnsi="inherit" w:cs="Courier New"/>
          <w:color w:val="141414"/>
          <w:bdr w:val="none" w:sz="0" w:space="0" w:color="auto" w:frame="1"/>
        </w:rPr>
        <w:t>[Tone]</w:t>
      </w:r>
      <w:r>
        <w:rPr>
          <w:rStyle w:val="HTMLCode"/>
          <w:rFonts w:ascii="Courier" w:hAnsi="Courier"/>
          <w:color w:val="141414"/>
          <w:bdr w:val="none" w:sz="0" w:space="0" w:color="auto" w:frame="1"/>
        </w:rPr>
        <w:t> with a pace that is </w:t>
      </w:r>
      <w:r>
        <w:rPr>
          <w:rStyle w:val="Strong"/>
          <w:rFonts w:ascii="inherit" w:hAnsi="inherit" w:cs="Courier New"/>
          <w:color w:val="141414"/>
          <w:bdr w:val="none" w:sz="0" w:space="0" w:color="auto" w:frame="1"/>
        </w:rPr>
        <w:t>[Pacing]</w:t>
      </w:r>
      <w:r>
        <w:rPr>
          <w:rStyle w:val="HTMLCode"/>
          <w:rFonts w:ascii="Courier" w:hAnsi="Courier"/>
          <w:color w:val="141414"/>
          <w:bdr w:val="none" w:sz="0" w:space="0" w:color="auto" w:frame="1"/>
        </w:rPr>
        <w:t>. Include chapters titled </w:t>
      </w:r>
      <w:r>
        <w:rPr>
          <w:rStyle w:val="Strong"/>
          <w:rFonts w:ascii="inherit" w:hAnsi="inherit" w:cs="Courier New"/>
          <w:color w:val="141414"/>
          <w:bdr w:val="none" w:sz="0" w:space="0" w:color="auto" w:frame="1"/>
        </w:rPr>
        <w:t>[Chapter Titles]</w:t>
      </w:r>
      <w:r>
        <w:rPr>
          <w:rStyle w:val="HTMLCode"/>
          <w:rFonts w:ascii="Courier" w:hAnsi="Courier"/>
          <w:color w:val="141414"/>
          <w:bdr w:val="none" w:sz="0" w:space="0" w:color="auto" w:frame="1"/>
        </w:rPr>
        <w:t>, each with a distinct purpose, such as </w:t>
      </w:r>
      <w:r>
        <w:rPr>
          <w:rStyle w:val="Strong"/>
          <w:rFonts w:ascii="inherit" w:hAnsi="inherit" w:cs="Courier New"/>
          <w:color w:val="141414"/>
          <w:bdr w:val="none" w:sz="0" w:space="0" w:color="auto" w:frame="1"/>
        </w:rPr>
        <w:t>[Purpose of Each Chapter]</w:t>
      </w:r>
      <w:r>
        <w:rPr>
          <w:rStyle w:val="HTMLCode"/>
          <w:rFonts w:ascii="Courier" w:hAnsi="Courier"/>
          <w:color w:val="141414"/>
          <w:bdr w:val="none" w:sz="0" w:space="0" w:color="auto" w:frame="1"/>
        </w:rPr>
        <w:t>, and ensure character development arcs for </w:t>
      </w:r>
      <w:r>
        <w:rPr>
          <w:rStyle w:val="Strong"/>
          <w:rFonts w:ascii="inherit" w:hAnsi="inherit" w:cs="Courier New"/>
          <w:color w:val="141414"/>
          <w:bdr w:val="none" w:sz="0" w:space="0" w:color="auto" w:frame="1"/>
        </w:rPr>
        <w:t>[Character Arcs]</w:t>
      </w:r>
      <w:r>
        <w:rPr>
          <w:rStyle w:val="HTMLCode"/>
          <w:rFonts w:ascii="Courier" w:hAnsi="Courier"/>
          <w:color w:val="141414"/>
          <w:bdr w:val="none" w:sz="0" w:space="0" w:color="auto" w:frame="1"/>
        </w:rPr>
        <w:t>. Also, incorporate a conflict of </w:t>
      </w:r>
      <w:r>
        <w:rPr>
          <w:rStyle w:val="Strong"/>
          <w:rFonts w:ascii="inherit" w:hAnsi="inherit" w:cs="Courier New"/>
          <w:color w:val="141414"/>
          <w:bdr w:val="none" w:sz="0" w:space="0" w:color="auto" w:frame="1"/>
        </w:rPr>
        <w:t>[Type of Conflict]</w:t>
      </w:r>
      <w:r>
        <w:rPr>
          <w:rStyle w:val="HTMLCode"/>
          <w:rFonts w:ascii="Courier" w:hAnsi="Courier"/>
          <w:color w:val="141414"/>
          <w:bdr w:val="none" w:sz="0" w:space="0" w:color="auto" w:frame="1"/>
        </w:rPr>
        <w:t>, and ensure the book's length is approximately </w:t>
      </w:r>
      <w:r>
        <w:rPr>
          <w:rStyle w:val="Strong"/>
          <w:rFonts w:ascii="inherit" w:hAnsi="inherit" w:cs="Courier New"/>
          <w:color w:val="141414"/>
          <w:bdr w:val="none" w:sz="0" w:space="0" w:color="auto" w:frame="1"/>
        </w:rPr>
        <w:t>[Word Count Goal]</w:t>
      </w:r>
      <w:r>
        <w:rPr>
          <w:rStyle w:val="HTMLCode"/>
          <w:rFonts w:ascii="Courier" w:hAnsi="Courier"/>
          <w:color w:val="141414"/>
          <w:bdr w:val="none" w:sz="0" w:space="0" w:color="auto" w:frame="1"/>
        </w:rPr>
        <w:t> words."</w:t>
      </w:r>
    </w:p>
    <w:p w14:paraId="41C3A03A" w14:textId="77777777" w:rsidR="0002396F" w:rsidRDefault="0002396F" w:rsidP="0002396F">
      <w:pPr>
        <w:pStyle w:val="NormalWeb"/>
        <w:shd w:val="clear" w:color="auto" w:fill="FFFFFF"/>
        <w:spacing w:before="0" w:after="0"/>
        <w:textAlignment w:val="baseline"/>
        <w:rPr>
          <w:rFonts w:ascii="inherit" w:hAnsi="inherit" w:cs="Arial"/>
          <w:color w:val="141414"/>
          <w:sz w:val="27"/>
          <w:szCs w:val="27"/>
        </w:rPr>
      </w:pPr>
      <w:r>
        <w:rPr>
          <w:rStyle w:val="Strong"/>
          <w:rFonts w:ascii="inherit" w:hAnsi="inherit" w:cs="Arial"/>
          <w:color w:val="141414"/>
          <w:sz w:val="27"/>
          <w:szCs w:val="27"/>
          <w:bdr w:val="none" w:sz="0" w:space="0" w:color="auto" w:frame="1"/>
        </w:rPr>
        <w:t>Example of How to Fill This Prompt:</w:t>
      </w:r>
    </w:p>
    <w:p w14:paraId="08E6AC39" w14:textId="77777777" w:rsidR="0002396F" w:rsidRDefault="0002396F" w:rsidP="0002396F">
      <w:pPr>
        <w:pStyle w:val="has-background"/>
        <w:shd w:val="clear" w:color="auto" w:fill="DFFFF2"/>
        <w:spacing w:before="0" w:after="0"/>
        <w:textAlignment w:val="baseline"/>
        <w:rPr>
          <w:rFonts w:ascii="inherit" w:hAnsi="inherit" w:cs="Arial"/>
          <w:color w:val="141414"/>
          <w:sz w:val="27"/>
          <w:szCs w:val="27"/>
        </w:rPr>
      </w:pPr>
      <w:r>
        <w:rPr>
          <w:rStyle w:val="HTMLCode"/>
          <w:rFonts w:ascii="Courier" w:hAnsi="Courier"/>
          <w:color w:val="141414"/>
          <w:bdr w:val="none" w:sz="0" w:space="0" w:color="auto" w:frame="1"/>
        </w:rPr>
        <w:t>"Create a detailed outline for a </w:t>
      </w:r>
      <w:r>
        <w:rPr>
          <w:rStyle w:val="Strong"/>
          <w:rFonts w:ascii="inherit" w:hAnsi="inherit" w:cs="Courier New"/>
          <w:color w:val="141414"/>
          <w:bdr w:val="none" w:sz="0" w:space="0" w:color="auto" w:frame="1"/>
        </w:rPr>
        <w:t>Fiction</w:t>
      </w:r>
      <w:r>
        <w:rPr>
          <w:rStyle w:val="HTMLCode"/>
          <w:rFonts w:ascii="Courier" w:hAnsi="Courier"/>
          <w:color w:val="141414"/>
          <w:bdr w:val="none" w:sz="0" w:space="0" w:color="auto" w:frame="1"/>
        </w:rPr>
        <w:t> book titled '</w:t>
      </w:r>
      <w:r>
        <w:rPr>
          <w:rStyle w:val="Strong"/>
          <w:rFonts w:ascii="inherit" w:hAnsi="inherit" w:cs="Courier New"/>
          <w:color w:val="141414"/>
          <w:bdr w:val="none" w:sz="0" w:space="0" w:color="auto" w:frame="1"/>
        </w:rPr>
        <w:t>The Whispering Shadows</w:t>
      </w:r>
      <w:r>
        <w:rPr>
          <w:rStyle w:val="HTMLCode"/>
          <w:rFonts w:ascii="Courier" w:hAnsi="Courier"/>
          <w:color w:val="141414"/>
          <w:bdr w:val="none" w:sz="0" w:space="0" w:color="auto" w:frame="1"/>
        </w:rPr>
        <w:t>', set in </w:t>
      </w:r>
      <w:r>
        <w:rPr>
          <w:rStyle w:val="Strong"/>
          <w:rFonts w:ascii="inherit" w:hAnsi="inherit" w:cs="Courier New"/>
          <w:color w:val="141414"/>
          <w:bdr w:val="none" w:sz="0" w:space="0" w:color="auto" w:frame="1"/>
        </w:rPr>
        <w:t>an ancient, enchanted forest</w:t>
      </w:r>
      <w:r>
        <w:rPr>
          <w:rStyle w:val="HTMLCode"/>
          <w:rFonts w:ascii="Courier" w:hAnsi="Courier"/>
          <w:color w:val="141414"/>
          <w:bdr w:val="none" w:sz="0" w:space="0" w:color="auto" w:frame="1"/>
        </w:rPr>
        <w:t> during </w:t>
      </w:r>
      <w:r>
        <w:rPr>
          <w:rStyle w:val="Strong"/>
          <w:rFonts w:ascii="inherit" w:hAnsi="inherit" w:cs="Courier New"/>
          <w:color w:val="141414"/>
          <w:bdr w:val="none" w:sz="0" w:space="0" w:color="auto" w:frame="1"/>
        </w:rPr>
        <w:t>the age of myth and magic</w:t>
      </w:r>
      <w:r>
        <w:rPr>
          <w:rStyle w:val="HTMLCode"/>
          <w:rFonts w:ascii="Courier" w:hAnsi="Courier"/>
          <w:color w:val="141414"/>
          <w:bdr w:val="none" w:sz="0" w:space="0" w:color="auto" w:frame="1"/>
        </w:rPr>
        <w:t>, with </w:t>
      </w:r>
      <w:r>
        <w:rPr>
          <w:rStyle w:val="Strong"/>
          <w:rFonts w:ascii="inherit" w:hAnsi="inherit" w:cs="Courier New"/>
          <w:color w:val="141414"/>
          <w:bdr w:val="none" w:sz="0" w:space="0" w:color="auto" w:frame="1"/>
        </w:rPr>
        <w:t>two</w:t>
      </w:r>
      <w:r>
        <w:rPr>
          <w:rStyle w:val="HTMLCode"/>
          <w:rFonts w:ascii="Courier" w:hAnsi="Courier"/>
          <w:color w:val="141414"/>
          <w:bdr w:val="none" w:sz="0" w:space="0" w:color="auto" w:frame="1"/>
        </w:rPr>
        <w:t> main character(s) named </w:t>
      </w:r>
      <w:r>
        <w:rPr>
          <w:rStyle w:val="Strong"/>
          <w:rFonts w:ascii="inherit" w:hAnsi="inherit" w:cs="Courier New"/>
          <w:color w:val="141414"/>
          <w:bdr w:val="none" w:sz="0" w:space="0" w:color="auto" w:frame="1"/>
        </w:rPr>
        <w:t>Eliana and Corin</w:t>
      </w:r>
      <w:r>
        <w:rPr>
          <w:rStyle w:val="HTMLCode"/>
          <w:rFonts w:ascii="Courier" w:hAnsi="Courier"/>
          <w:color w:val="141414"/>
          <w:bdr w:val="none" w:sz="0" w:space="0" w:color="auto" w:frame="1"/>
        </w:rPr>
        <w:t> who are </w:t>
      </w:r>
      <w:r>
        <w:rPr>
          <w:rStyle w:val="Strong"/>
          <w:rFonts w:ascii="inherit" w:hAnsi="inherit" w:cs="Courier New"/>
          <w:color w:val="141414"/>
          <w:bdr w:val="none" w:sz="0" w:space="0" w:color="auto" w:frame="1"/>
        </w:rPr>
        <w:t>a fierce warrior with a hidden power and a cunning sorcerer with a troubled past</w:t>
      </w:r>
      <w:r>
        <w:rPr>
          <w:rStyle w:val="HTMLCode"/>
          <w:rFonts w:ascii="Courier" w:hAnsi="Courier"/>
          <w:color w:val="141414"/>
          <w:bdr w:val="none" w:sz="0" w:space="0" w:color="auto" w:frame="1"/>
        </w:rPr>
        <w:t>. The story should start with </w:t>
      </w:r>
      <w:r>
        <w:rPr>
          <w:rStyle w:val="Strong"/>
          <w:rFonts w:ascii="inherit" w:hAnsi="inherit" w:cs="Courier New"/>
          <w:color w:val="141414"/>
          <w:bdr w:val="none" w:sz="0" w:space="0" w:color="auto" w:frame="1"/>
        </w:rPr>
        <w:t>Eliana discovering a mysterious amulet</w:t>
      </w:r>
      <w:r>
        <w:rPr>
          <w:rStyle w:val="HTMLCode"/>
          <w:rFonts w:ascii="Courier" w:hAnsi="Courier"/>
          <w:color w:val="141414"/>
          <w:bdr w:val="none" w:sz="0" w:space="0" w:color="auto" w:frame="1"/>
        </w:rPr>
        <w:t>, followed by </w:t>
      </w:r>
      <w:r>
        <w:rPr>
          <w:rStyle w:val="Strong"/>
          <w:rFonts w:ascii="inherit" w:hAnsi="inherit" w:cs="Courier New"/>
          <w:color w:val="141414"/>
          <w:bdr w:val="none" w:sz="0" w:space="0" w:color="auto" w:frame="1"/>
        </w:rPr>
        <w:t>a series of trials that test their abilities and resolve</w:t>
      </w:r>
      <w:r>
        <w:rPr>
          <w:rStyle w:val="HTMLCode"/>
          <w:rFonts w:ascii="Courier" w:hAnsi="Courier"/>
          <w:color w:val="141414"/>
          <w:bdr w:val="none" w:sz="0" w:space="0" w:color="auto" w:frame="1"/>
        </w:rPr>
        <w:t> leading to a climax involving </w:t>
      </w:r>
      <w:r>
        <w:rPr>
          <w:rStyle w:val="Strong"/>
          <w:rFonts w:ascii="inherit" w:hAnsi="inherit" w:cs="Courier New"/>
          <w:color w:val="141414"/>
          <w:bdr w:val="none" w:sz="0" w:space="0" w:color="auto" w:frame="1"/>
        </w:rPr>
        <w:t>a confrontation with a dark entity that seeks to corrupt the forest</w:t>
      </w:r>
      <w:r>
        <w:rPr>
          <w:rStyle w:val="HTMLCode"/>
          <w:rFonts w:ascii="Courier" w:hAnsi="Courier"/>
          <w:color w:val="141414"/>
          <w:bdr w:val="none" w:sz="0" w:space="0" w:color="auto" w:frame="1"/>
        </w:rPr>
        <w:t>. The narrative should resolve with </w:t>
      </w:r>
      <w:r>
        <w:rPr>
          <w:rStyle w:val="Strong"/>
          <w:rFonts w:ascii="inherit" w:hAnsi="inherit" w:cs="Courier New"/>
          <w:color w:val="141414"/>
          <w:bdr w:val="none" w:sz="0" w:space="0" w:color="auto" w:frame="1"/>
        </w:rPr>
        <w:t>the restoration of peace and the revelation of Corin's true heritage</w:t>
      </w:r>
      <w:r>
        <w:rPr>
          <w:rStyle w:val="HTMLCode"/>
          <w:rFonts w:ascii="Courier" w:hAnsi="Courier"/>
          <w:color w:val="141414"/>
          <w:bdr w:val="none" w:sz="0" w:space="0" w:color="auto" w:frame="1"/>
        </w:rPr>
        <w:t>, ensuring themes of </w:t>
      </w:r>
      <w:r>
        <w:rPr>
          <w:rStyle w:val="Strong"/>
          <w:rFonts w:ascii="inherit" w:hAnsi="inherit" w:cs="Courier New"/>
          <w:color w:val="141414"/>
          <w:bdr w:val="none" w:sz="0" w:space="0" w:color="auto" w:frame="1"/>
        </w:rPr>
        <w:t>courage, friendship, and the balance between light and dark</w:t>
      </w:r>
      <w:r>
        <w:rPr>
          <w:rStyle w:val="HTMLCode"/>
          <w:rFonts w:ascii="Courier" w:hAnsi="Courier"/>
          <w:color w:val="141414"/>
          <w:bdr w:val="none" w:sz="0" w:space="0" w:color="auto" w:frame="1"/>
        </w:rPr>
        <w:t> are woven throughout, with subplots including </w:t>
      </w:r>
      <w:r>
        <w:rPr>
          <w:rStyle w:val="Strong"/>
          <w:rFonts w:ascii="inherit" w:hAnsi="inherit" w:cs="Courier New"/>
          <w:color w:val="141414"/>
          <w:bdr w:val="none" w:sz="0" w:space="0" w:color="auto" w:frame="1"/>
        </w:rPr>
        <w:t>Eliana's quest to learn about her lineage and Corin's struggle to overcome his inner demons</w:t>
      </w:r>
      <w:r>
        <w:rPr>
          <w:rStyle w:val="HTMLCode"/>
          <w:rFonts w:ascii="Courier" w:hAnsi="Courier"/>
          <w:color w:val="141414"/>
          <w:bdr w:val="none" w:sz="0" w:space="0" w:color="auto" w:frame="1"/>
        </w:rPr>
        <w:t>. The tone should be </w:t>
      </w:r>
      <w:r>
        <w:rPr>
          <w:rStyle w:val="Strong"/>
          <w:rFonts w:ascii="inherit" w:hAnsi="inherit" w:cs="Courier New"/>
          <w:color w:val="141414"/>
          <w:bdr w:val="none" w:sz="0" w:space="0" w:color="auto" w:frame="1"/>
        </w:rPr>
        <w:t>adventurous and mystical</w:t>
      </w:r>
      <w:r>
        <w:rPr>
          <w:rStyle w:val="HTMLCode"/>
          <w:rFonts w:ascii="Courier" w:hAnsi="Courier"/>
          <w:color w:val="141414"/>
          <w:bdr w:val="none" w:sz="0" w:space="0" w:color="auto" w:frame="1"/>
        </w:rPr>
        <w:t> with a pace that is </w:t>
      </w:r>
      <w:r>
        <w:rPr>
          <w:rStyle w:val="Strong"/>
          <w:rFonts w:ascii="inherit" w:hAnsi="inherit" w:cs="Courier New"/>
          <w:color w:val="141414"/>
          <w:bdr w:val="none" w:sz="0" w:space="0" w:color="auto" w:frame="1"/>
        </w:rPr>
        <w:t>steady and building towards intense moments</w:t>
      </w:r>
      <w:r>
        <w:rPr>
          <w:rStyle w:val="HTMLCode"/>
          <w:rFonts w:ascii="Courier" w:hAnsi="Courier"/>
          <w:color w:val="141414"/>
          <w:bdr w:val="none" w:sz="0" w:space="0" w:color="auto" w:frame="1"/>
        </w:rPr>
        <w:t>. Include chapters titled </w:t>
      </w:r>
      <w:r>
        <w:rPr>
          <w:rStyle w:val="Strong"/>
          <w:rFonts w:ascii="inherit" w:hAnsi="inherit" w:cs="Courier New"/>
          <w:color w:val="141414"/>
          <w:bdr w:val="none" w:sz="0" w:space="0" w:color="auto" w:frame="1"/>
        </w:rPr>
        <w:t>'The Amulet's Call', 'The Trial of Flames', 'Echoes of the Past'</w:t>
      </w:r>
      <w:r>
        <w:rPr>
          <w:rStyle w:val="HTMLCode"/>
          <w:rFonts w:ascii="Courier" w:hAnsi="Courier"/>
          <w:color w:val="141414"/>
          <w:bdr w:val="none" w:sz="0" w:space="0" w:color="auto" w:frame="1"/>
        </w:rPr>
        <w:t>, each with a distinct purpose, such as </w:t>
      </w:r>
      <w:r>
        <w:rPr>
          <w:rStyle w:val="Strong"/>
          <w:rFonts w:ascii="inherit" w:hAnsi="inherit" w:cs="Courier New"/>
          <w:color w:val="141414"/>
          <w:bdr w:val="none" w:sz="0" w:space="0" w:color="auto" w:frame="1"/>
        </w:rPr>
        <w:t>introducing the magical world, challenging the heroes, revealing backstory</w:t>
      </w:r>
      <w:r>
        <w:rPr>
          <w:rStyle w:val="HTMLCode"/>
          <w:rFonts w:ascii="Courier" w:hAnsi="Courier"/>
          <w:color w:val="141414"/>
          <w:bdr w:val="none" w:sz="0" w:space="0" w:color="auto" w:frame="1"/>
        </w:rPr>
        <w:t>, and ensure character development arcs for </w:t>
      </w:r>
      <w:r>
        <w:rPr>
          <w:rStyle w:val="Strong"/>
          <w:rFonts w:ascii="inherit" w:hAnsi="inherit" w:cs="Courier New"/>
          <w:color w:val="141414"/>
          <w:bdr w:val="none" w:sz="0" w:space="0" w:color="auto" w:frame="1"/>
        </w:rPr>
        <w:t>Eliana's acceptance of her destiny and Corin's redemption</w:t>
      </w:r>
      <w:r>
        <w:rPr>
          <w:rStyle w:val="HTMLCode"/>
          <w:rFonts w:ascii="Courier" w:hAnsi="Courier"/>
          <w:color w:val="141414"/>
          <w:bdr w:val="none" w:sz="0" w:space="0" w:color="auto" w:frame="1"/>
        </w:rPr>
        <w:t xml:space="preserve">. Also, </w:t>
      </w:r>
      <w:r>
        <w:rPr>
          <w:rStyle w:val="HTMLCode"/>
          <w:rFonts w:ascii="Courier" w:hAnsi="Courier"/>
          <w:color w:val="141414"/>
          <w:bdr w:val="none" w:sz="0" w:space="0" w:color="auto" w:frame="1"/>
        </w:rPr>
        <w:lastRenderedPageBreak/>
        <w:t>incorporate a conflict of </w:t>
      </w:r>
      <w:r>
        <w:rPr>
          <w:rStyle w:val="Strong"/>
          <w:rFonts w:ascii="inherit" w:hAnsi="inherit" w:cs="Courier New"/>
          <w:color w:val="141414"/>
          <w:bdr w:val="none" w:sz="0" w:space="0" w:color="auto" w:frame="1"/>
        </w:rPr>
        <w:t>Man vs. Supernatural</w:t>
      </w:r>
      <w:r>
        <w:rPr>
          <w:rStyle w:val="HTMLCode"/>
          <w:rFonts w:ascii="Courier" w:hAnsi="Courier"/>
          <w:color w:val="141414"/>
          <w:bdr w:val="none" w:sz="0" w:space="0" w:color="auto" w:frame="1"/>
        </w:rPr>
        <w:t>, and ensure the book's length is approximately </w:t>
      </w:r>
      <w:r>
        <w:rPr>
          <w:rStyle w:val="Strong"/>
          <w:rFonts w:ascii="inherit" w:hAnsi="inherit" w:cs="Courier New"/>
          <w:color w:val="141414"/>
          <w:bdr w:val="none" w:sz="0" w:space="0" w:color="auto" w:frame="1"/>
        </w:rPr>
        <w:t>80,000</w:t>
      </w:r>
      <w:r>
        <w:rPr>
          <w:rStyle w:val="HTMLCode"/>
          <w:rFonts w:ascii="Courier" w:hAnsi="Courier"/>
          <w:color w:val="141414"/>
          <w:bdr w:val="none" w:sz="0" w:space="0" w:color="auto" w:frame="1"/>
        </w:rPr>
        <w:t> words."</w:t>
      </w:r>
    </w:p>
    <w:p w14:paraId="1469CC18" w14:textId="77777777" w:rsidR="0002396F" w:rsidRDefault="0002396F" w:rsidP="0002396F">
      <w:pPr>
        <w:pStyle w:val="Heading3"/>
        <w:shd w:val="clear" w:color="auto" w:fill="FFFFFF"/>
        <w:spacing w:before="0" w:beforeAutospacing="0"/>
        <w:textAlignment w:val="baseline"/>
        <w:rPr>
          <w:rFonts w:ascii="var(--h3-family)" w:hAnsi="var(--h3-family)" w:cs="Arial"/>
          <w:color w:val="141414"/>
        </w:rPr>
      </w:pPr>
      <w:r>
        <w:rPr>
          <w:rFonts w:ascii="var(--h3-family)" w:hAnsi="var(--h3-family)" w:cs="Arial"/>
          <w:color w:val="141414"/>
        </w:rPr>
        <w:t>ChatGPT Prompt for Character Development</w:t>
      </w:r>
    </w:p>
    <w:p w14:paraId="39C76FD6" w14:textId="77777777" w:rsidR="0002396F" w:rsidRDefault="00000000" w:rsidP="0002396F">
      <w:pPr>
        <w:pStyle w:val="NormalWeb"/>
        <w:shd w:val="clear" w:color="auto" w:fill="FFFFFF"/>
        <w:spacing w:before="0" w:after="0"/>
        <w:textAlignment w:val="baseline"/>
        <w:rPr>
          <w:rFonts w:ascii="inherit" w:hAnsi="inherit" w:cs="Arial"/>
          <w:color w:val="141414"/>
          <w:sz w:val="27"/>
          <w:szCs w:val="27"/>
        </w:rPr>
      </w:pPr>
      <w:hyperlink r:id="rId152" w:tgtFrame="_blank" w:history="1">
        <w:r w:rsidR="0002396F">
          <w:rPr>
            <w:rStyle w:val="Hyperlink"/>
            <w:rFonts w:ascii="inherit" w:hAnsi="inherit" w:cs="Arial"/>
            <w:strike/>
            <w:sz w:val="27"/>
            <w:szCs w:val="27"/>
            <w:bdr w:val="none" w:sz="0" w:space="0" w:color="auto" w:frame="1"/>
          </w:rPr>
          <w:t>ChatGPT prompts for character development</w:t>
        </w:r>
      </w:hyperlink>
      <w:r w:rsidR="0002396F">
        <w:rPr>
          <w:rFonts w:ascii="inherit" w:hAnsi="inherit" w:cs="Arial"/>
          <w:color w:val="141414"/>
          <w:sz w:val="27"/>
          <w:szCs w:val="27"/>
        </w:rPr>
        <w:t> can incredibly benefit you as an author. You can explore different facets of your characters, such as their fears, desires, and internal conflicts, adding depth and authenticity to your storytelling.</w:t>
      </w:r>
    </w:p>
    <w:p w14:paraId="331A4AA5" w14:textId="77777777" w:rsidR="0002396F" w:rsidRDefault="0002396F" w:rsidP="0002396F">
      <w:pPr>
        <w:pStyle w:val="NormalWeb"/>
        <w:shd w:val="clear" w:color="auto" w:fill="FFFFFF"/>
        <w:spacing w:before="0" w:after="0"/>
        <w:textAlignment w:val="baseline"/>
        <w:rPr>
          <w:rFonts w:ascii="inherit" w:hAnsi="inherit" w:cs="Arial"/>
          <w:color w:val="141414"/>
          <w:sz w:val="27"/>
          <w:szCs w:val="27"/>
        </w:rPr>
      </w:pPr>
      <w:r>
        <w:rPr>
          <w:rStyle w:val="Strong"/>
          <w:rFonts w:ascii="inherit" w:hAnsi="inherit" w:cs="Arial"/>
          <w:color w:val="141414"/>
          <w:sz w:val="27"/>
          <w:szCs w:val="27"/>
          <w:bdr w:val="none" w:sz="0" w:space="0" w:color="auto" w:frame="1"/>
        </w:rPr>
        <w:t>Prompt:</w:t>
      </w:r>
    </w:p>
    <w:p w14:paraId="12AE76FB" w14:textId="77777777" w:rsidR="0002396F" w:rsidRDefault="0002396F" w:rsidP="0002396F">
      <w:pPr>
        <w:pStyle w:val="has-background"/>
        <w:shd w:val="clear" w:color="auto" w:fill="DFFFF2"/>
        <w:spacing w:before="0" w:after="0"/>
        <w:textAlignment w:val="baseline"/>
        <w:rPr>
          <w:rFonts w:ascii="inherit" w:hAnsi="inherit" w:cs="Arial"/>
          <w:color w:val="141414"/>
          <w:sz w:val="27"/>
          <w:szCs w:val="27"/>
        </w:rPr>
      </w:pPr>
      <w:r>
        <w:rPr>
          <w:rStyle w:val="HTMLCode"/>
          <w:rFonts w:ascii="Courier" w:hAnsi="Courier"/>
          <w:color w:val="141414"/>
          <w:bdr w:val="none" w:sz="0" w:space="0" w:color="auto" w:frame="1"/>
        </w:rPr>
        <w:t>"Develop comprehensive profiles for characters in a </w:t>
      </w:r>
      <w:r>
        <w:rPr>
          <w:rStyle w:val="Strong"/>
          <w:rFonts w:ascii="inherit" w:hAnsi="inherit" w:cs="Courier New"/>
          <w:color w:val="141414"/>
          <w:bdr w:val="none" w:sz="0" w:space="0" w:color="auto" w:frame="1"/>
        </w:rPr>
        <w:t>[Genre]</w:t>
      </w:r>
      <w:r>
        <w:rPr>
          <w:rStyle w:val="HTMLCode"/>
          <w:rFonts w:ascii="Courier" w:hAnsi="Courier"/>
          <w:color w:val="141414"/>
          <w:bdr w:val="none" w:sz="0" w:space="0" w:color="auto" w:frame="1"/>
        </w:rPr>
        <w:t> story titled '</w:t>
      </w:r>
      <w:r>
        <w:rPr>
          <w:rStyle w:val="Strong"/>
          <w:rFonts w:ascii="inherit" w:hAnsi="inherit" w:cs="Courier New"/>
          <w:color w:val="141414"/>
          <w:bdr w:val="none" w:sz="0" w:space="0" w:color="auto" w:frame="1"/>
        </w:rPr>
        <w:t>[Title]</w:t>
      </w:r>
      <w:r>
        <w:rPr>
          <w:rStyle w:val="HTMLCode"/>
          <w:rFonts w:ascii="Courier" w:hAnsi="Courier"/>
          <w:color w:val="141414"/>
          <w:bdr w:val="none" w:sz="0" w:space="0" w:color="auto" w:frame="1"/>
        </w:rPr>
        <w:t>'. For the protagonist(s) </w:t>
      </w:r>
      <w:r>
        <w:rPr>
          <w:rStyle w:val="Strong"/>
          <w:rFonts w:ascii="inherit" w:hAnsi="inherit" w:cs="Courier New"/>
          <w:color w:val="141414"/>
          <w:bdr w:val="none" w:sz="0" w:space="0" w:color="auto" w:frame="1"/>
        </w:rPr>
        <w:t>[Protagonist Names]</w:t>
      </w:r>
      <w:r>
        <w:rPr>
          <w:rStyle w:val="HTMLCode"/>
          <w:rFonts w:ascii="Courier" w:hAnsi="Courier"/>
          <w:color w:val="141414"/>
          <w:bdr w:val="none" w:sz="0" w:space="0" w:color="auto" w:frame="1"/>
        </w:rPr>
        <w:t>, detail their </w:t>
      </w:r>
      <w:r>
        <w:rPr>
          <w:rStyle w:val="Strong"/>
          <w:rFonts w:ascii="inherit" w:hAnsi="inherit" w:cs="Courier New"/>
          <w:color w:val="141414"/>
          <w:bdr w:val="none" w:sz="0" w:space="0" w:color="auto" w:frame="1"/>
        </w:rPr>
        <w:t>[Physical Traits]</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[Personality Traits]</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[Backstories]</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[Goals]</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[Obstacles]</w:t>
      </w:r>
      <w:r>
        <w:rPr>
          <w:rStyle w:val="HTMLCode"/>
          <w:rFonts w:ascii="Courier" w:hAnsi="Courier"/>
          <w:color w:val="141414"/>
          <w:bdr w:val="none" w:sz="0" w:space="0" w:color="auto" w:frame="1"/>
        </w:rPr>
        <w:t> they must overcome, leading to their </w:t>
      </w:r>
      <w:r>
        <w:rPr>
          <w:rStyle w:val="Strong"/>
          <w:rFonts w:ascii="inherit" w:hAnsi="inherit" w:cs="Courier New"/>
          <w:color w:val="141414"/>
          <w:bdr w:val="none" w:sz="0" w:space="0" w:color="auto" w:frame="1"/>
        </w:rPr>
        <w:t>[Character Arcs]</w:t>
      </w:r>
      <w:r>
        <w:rPr>
          <w:rStyle w:val="HTMLCode"/>
          <w:rFonts w:ascii="Courier" w:hAnsi="Courier"/>
          <w:color w:val="141414"/>
          <w:bdr w:val="none" w:sz="0" w:space="0" w:color="auto" w:frame="1"/>
        </w:rPr>
        <w:t>. For the antagonist(s) </w:t>
      </w:r>
      <w:r>
        <w:rPr>
          <w:rStyle w:val="Strong"/>
          <w:rFonts w:ascii="inherit" w:hAnsi="inherit" w:cs="Courier New"/>
          <w:color w:val="141414"/>
          <w:bdr w:val="none" w:sz="0" w:space="0" w:color="auto" w:frame="1"/>
        </w:rPr>
        <w:t>[Antagonist Names]</w:t>
      </w:r>
      <w:r>
        <w:rPr>
          <w:rStyle w:val="HTMLCode"/>
          <w:rFonts w:ascii="Courier" w:hAnsi="Courier"/>
          <w:color w:val="141414"/>
          <w:bdr w:val="none" w:sz="0" w:space="0" w:color="auto" w:frame="1"/>
        </w:rPr>
        <w:t>, describe their </w:t>
      </w:r>
      <w:r>
        <w:rPr>
          <w:rStyle w:val="Strong"/>
          <w:rFonts w:ascii="inherit" w:hAnsi="inherit" w:cs="Courier New"/>
          <w:color w:val="141414"/>
          <w:bdr w:val="none" w:sz="0" w:space="0" w:color="auto" w:frame="1"/>
        </w:rPr>
        <w:t>[Motivations]</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[Strategies]</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[Influences on the Protagonist]</w:t>
      </w:r>
      <w:r>
        <w:rPr>
          <w:rStyle w:val="HTMLCode"/>
          <w:rFonts w:ascii="Courier" w:hAnsi="Courier"/>
          <w:color w:val="141414"/>
          <w:bdr w:val="none" w:sz="0" w:space="0" w:color="auto" w:frame="1"/>
        </w:rPr>
        <w:t>. Outline the supporting characters </w:t>
      </w:r>
      <w:r>
        <w:rPr>
          <w:rStyle w:val="Strong"/>
          <w:rFonts w:ascii="inherit" w:hAnsi="inherit" w:cs="Courier New"/>
          <w:color w:val="141414"/>
          <w:bdr w:val="none" w:sz="0" w:space="0" w:color="auto" w:frame="1"/>
        </w:rPr>
        <w:t>[Supporting Characters' Names]</w:t>
      </w:r>
      <w:r>
        <w:rPr>
          <w:rStyle w:val="HTMLCode"/>
          <w:rFonts w:ascii="Courier" w:hAnsi="Courier"/>
          <w:color w:val="141414"/>
          <w:bdr w:val="none" w:sz="0" w:space="0" w:color="auto" w:frame="1"/>
        </w:rPr>
        <w:t> with their </w:t>
      </w:r>
      <w:r>
        <w:rPr>
          <w:rStyle w:val="Strong"/>
          <w:rFonts w:ascii="inherit" w:hAnsi="inherit" w:cs="Courier New"/>
          <w:color w:val="141414"/>
          <w:bdr w:val="none" w:sz="0" w:space="0" w:color="auto" w:frame="1"/>
        </w:rPr>
        <w:t>[Roles in the Story]</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[Unique Characteristics]</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[Impact on the Protagonist's Journey]</w:t>
      </w:r>
      <w:r>
        <w:rPr>
          <w:rStyle w:val="HTMLCode"/>
          <w:rFonts w:ascii="Courier" w:hAnsi="Courier"/>
          <w:color w:val="141414"/>
          <w:bdr w:val="none" w:sz="0" w:space="0" w:color="auto" w:frame="1"/>
        </w:rPr>
        <w:t>. Specify character motivations, highlighting </w:t>
      </w:r>
      <w:r>
        <w:rPr>
          <w:rStyle w:val="Strong"/>
          <w:rFonts w:ascii="inherit" w:hAnsi="inherit" w:cs="Courier New"/>
          <w:color w:val="141414"/>
          <w:bdr w:val="none" w:sz="0" w:space="0" w:color="auto" w:frame="1"/>
        </w:rPr>
        <w:t>[Internal/External Drivers]</w:t>
      </w:r>
      <w:r>
        <w:rPr>
          <w:rStyle w:val="HTMLCode"/>
          <w:rFonts w:ascii="Courier" w:hAnsi="Courier"/>
          <w:color w:val="141414"/>
          <w:bdr w:val="none" w:sz="0" w:space="0" w:color="auto" w:frame="1"/>
        </w:rPr>
        <w:t> that propel them through the story. Detail character relationships, mapping out the </w:t>
      </w:r>
      <w:r>
        <w:rPr>
          <w:rStyle w:val="Strong"/>
          <w:rFonts w:ascii="inherit" w:hAnsi="inherit" w:cs="Courier New"/>
          <w:color w:val="141414"/>
          <w:bdr w:val="none" w:sz="0" w:space="0" w:color="auto" w:frame="1"/>
        </w:rPr>
        <w:t>[Interpersonal Dynamics]</w:t>
      </w:r>
      <w:r>
        <w:rPr>
          <w:rStyle w:val="HTMLCode"/>
          <w:rFonts w:ascii="Courier" w:hAnsi="Courier"/>
          <w:color w:val="141414"/>
          <w:bdr w:val="none" w:sz="0" w:space="0" w:color="auto" w:frame="1"/>
        </w:rPr>
        <w:t> between characters, including </w:t>
      </w:r>
      <w:r>
        <w:rPr>
          <w:rStyle w:val="Strong"/>
          <w:rFonts w:ascii="inherit" w:hAnsi="inherit" w:cs="Courier New"/>
          <w:color w:val="141414"/>
          <w:bdr w:val="none" w:sz="0" w:space="0" w:color="auto" w:frame="1"/>
        </w:rPr>
        <w:t>[Alliances]</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[Rivalries]</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[Romantic Entanglements]</w:t>
      </w:r>
      <w:r>
        <w:rPr>
          <w:rStyle w:val="HTMLCode"/>
          <w:rFonts w:ascii="Courier" w:hAnsi="Courier"/>
          <w:color w:val="141414"/>
          <w:bdr w:val="none" w:sz="0" w:space="0" w:color="auto" w:frame="1"/>
        </w:rPr>
        <w:t>. Incorporate </w:t>
      </w:r>
      <w:r>
        <w:rPr>
          <w:rStyle w:val="Strong"/>
          <w:rFonts w:ascii="inherit" w:hAnsi="inherit" w:cs="Courier New"/>
          <w:color w:val="141414"/>
          <w:bdr w:val="none" w:sz="0" w:space="0" w:color="auto" w:frame="1"/>
        </w:rPr>
        <w:t>[Character Flaws]</w:t>
      </w:r>
      <w:r>
        <w:rPr>
          <w:rStyle w:val="HTMLCode"/>
          <w:rFonts w:ascii="Courier" w:hAnsi="Courier"/>
          <w:color w:val="141414"/>
          <w:bdr w:val="none" w:sz="0" w:space="0" w:color="auto" w:frame="1"/>
        </w:rPr>
        <w:t> that add complexity and </w:t>
      </w:r>
      <w:r>
        <w:rPr>
          <w:rStyle w:val="Strong"/>
          <w:rFonts w:ascii="inherit" w:hAnsi="inherit" w:cs="Courier New"/>
          <w:color w:val="141414"/>
          <w:bdr w:val="none" w:sz="0" w:space="0" w:color="auto" w:frame="1"/>
        </w:rPr>
        <w:t>[Growth Opportunities]</w:t>
      </w:r>
      <w:r>
        <w:rPr>
          <w:rStyle w:val="HTMLCode"/>
          <w:rFonts w:ascii="Courier" w:hAnsi="Courier"/>
          <w:color w:val="141414"/>
          <w:bdr w:val="none" w:sz="0" w:space="0" w:color="auto" w:frame="1"/>
        </w:rPr>
        <w:t>. Ensure that each character's development supports the overarching </w:t>
      </w:r>
      <w:r>
        <w:rPr>
          <w:rStyle w:val="Strong"/>
          <w:rFonts w:ascii="inherit" w:hAnsi="inherit" w:cs="Courier New"/>
          <w:color w:val="141414"/>
          <w:bdr w:val="none" w:sz="0" w:space="0" w:color="auto" w:frame="1"/>
        </w:rPr>
        <w:t>[Theme(s)]</w:t>
      </w:r>
      <w:r>
        <w:rPr>
          <w:rStyle w:val="HTMLCode"/>
          <w:rFonts w:ascii="Courier" w:hAnsi="Courier"/>
          <w:color w:val="141414"/>
          <w:bdr w:val="none" w:sz="0" w:space="0" w:color="auto" w:frame="1"/>
        </w:rPr>
        <w:t> of the story."</w:t>
      </w:r>
    </w:p>
    <w:p w14:paraId="4A174942" w14:textId="77777777" w:rsidR="0002396F" w:rsidRDefault="0002396F" w:rsidP="0002396F">
      <w:pPr>
        <w:pStyle w:val="NormalWeb"/>
        <w:shd w:val="clear" w:color="auto" w:fill="FFFFFF"/>
        <w:spacing w:before="0" w:after="0"/>
        <w:textAlignment w:val="baseline"/>
        <w:rPr>
          <w:rFonts w:ascii="inherit" w:hAnsi="inherit" w:cs="Arial"/>
          <w:color w:val="141414"/>
          <w:sz w:val="27"/>
          <w:szCs w:val="27"/>
        </w:rPr>
      </w:pPr>
      <w:r>
        <w:rPr>
          <w:rStyle w:val="Strong"/>
          <w:rFonts w:ascii="inherit" w:hAnsi="inherit" w:cs="Arial"/>
          <w:color w:val="141414"/>
          <w:sz w:val="27"/>
          <w:szCs w:val="27"/>
          <w:bdr w:val="none" w:sz="0" w:space="0" w:color="auto" w:frame="1"/>
        </w:rPr>
        <w:t>Example:</w:t>
      </w:r>
    </w:p>
    <w:p w14:paraId="7A624D27" w14:textId="77777777" w:rsidR="0002396F" w:rsidRDefault="0002396F" w:rsidP="0002396F">
      <w:pPr>
        <w:pStyle w:val="has-background"/>
        <w:shd w:val="clear" w:color="auto" w:fill="DFFFF2"/>
        <w:spacing w:before="0" w:after="0"/>
        <w:textAlignment w:val="baseline"/>
        <w:rPr>
          <w:rFonts w:ascii="inherit" w:hAnsi="inherit" w:cs="Arial"/>
          <w:color w:val="141414"/>
          <w:sz w:val="27"/>
          <w:szCs w:val="27"/>
        </w:rPr>
      </w:pPr>
      <w:r>
        <w:rPr>
          <w:rStyle w:val="HTMLCode"/>
          <w:rFonts w:ascii="Courier" w:hAnsi="Courier"/>
          <w:color w:val="141414"/>
          <w:bdr w:val="none" w:sz="0" w:space="0" w:color="auto" w:frame="1"/>
        </w:rPr>
        <w:t>"Develop comprehensive profiles for characters in a </w:t>
      </w:r>
      <w:r>
        <w:rPr>
          <w:rStyle w:val="Strong"/>
          <w:rFonts w:ascii="inherit" w:hAnsi="inherit" w:cs="Courier New"/>
          <w:color w:val="141414"/>
          <w:bdr w:val="none" w:sz="0" w:space="0" w:color="auto" w:frame="1"/>
        </w:rPr>
        <w:t>Fantasy</w:t>
      </w:r>
      <w:r>
        <w:rPr>
          <w:rStyle w:val="HTMLCode"/>
          <w:rFonts w:ascii="Courier" w:hAnsi="Courier"/>
          <w:color w:val="141414"/>
          <w:bdr w:val="none" w:sz="0" w:space="0" w:color="auto" w:frame="1"/>
        </w:rPr>
        <w:t> story titled '</w:t>
      </w:r>
      <w:r>
        <w:rPr>
          <w:rStyle w:val="Strong"/>
          <w:rFonts w:ascii="inherit" w:hAnsi="inherit" w:cs="Courier New"/>
          <w:color w:val="141414"/>
          <w:bdr w:val="none" w:sz="0" w:space="0" w:color="auto" w:frame="1"/>
        </w:rPr>
        <w:t>Heart of the Ancients</w:t>
      </w:r>
      <w:r>
        <w:rPr>
          <w:rStyle w:val="HTMLCode"/>
          <w:rFonts w:ascii="Courier" w:hAnsi="Courier"/>
          <w:color w:val="141414"/>
          <w:bdr w:val="none" w:sz="0" w:space="0" w:color="auto" w:frame="1"/>
        </w:rPr>
        <w:t>'. For the protagonist(s) </w:t>
      </w:r>
      <w:r>
        <w:rPr>
          <w:rStyle w:val="Strong"/>
          <w:rFonts w:ascii="inherit" w:hAnsi="inherit" w:cs="Courier New"/>
          <w:color w:val="141414"/>
          <w:bdr w:val="none" w:sz="0" w:space="0" w:color="auto" w:frame="1"/>
        </w:rPr>
        <w:t>Elena and Rowan</w:t>
      </w:r>
      <w:r>
        <w:rPr>
          <w:rStyle w:val="HTMLCode"/>
          <w:rFonts w:ascii="Courier" w:hAnsi="Courier"/>
          <w:color w:val="141414"/>
          <w:bdr w:val="none" w:sz="0" w:space="0" w:color="auto" w:frame="1"/>
        </w:rPr>
        <w:t>, detail their </w:t>
      </w:r>
      <w:r>
        <w:rPr>
          <w:rStyle w:val="Strong"/>
          <w:rFonts w:ascii="inherit" w:hAnsi="inherit" w:cs="Courier New"/>
          <w:color w:val="141414"/>
          <w:bdr w:val="none" w:sz="0" w:space="0" w:color="auto" w:frame="1"/>
        </w:rPr>
        <w:t>sharp eyes and scarred hands</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 xml:space="preserve">resourceful and </w:t>
      </w:r>
      <w:proofErr w:type="spellStart"/>
      <w:r>
        <w:rPr>
          <w:rStyle w:val="Strong"/>
          <w:rFonts w:ascii="inherit" w:hAnsi="inherit" w:cs="Courier New"/>
          <w:color w:val="141414"/>
          <w:bdr w:val="none" w:sz="0" w:space="0" w:color="auto" w:frame="1"/>
        </w:rPr>
        <w:t>skeptical</w:t>
      </w:r>
      <w:proofErr w:type="spellEnd"/>
      <w:r>
        <w:rPr>
          <w:rStyle w:val="Strong"/>
          <w:rFonts w:ascii="inherit" w:hAnsi="inherit" w:cs="Courier New"/>
          <w:color w:val="141414"/>
          <w:bdr w:val="none" w:sz="0" w:space="0" w:color="auto" w:frame="1"/>
        </w:rPr>
        <w:t xml:space="preserve"> nature</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orphaned upbringing and mysterious lineage</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to restore the ancient grove</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the empire's soldiers and enchanted beasts</w:t>
      </w:r>
      <w:r>
        <w:rPr>
          <w:rStyle w:val="HTMLCode"/>
          <w:rFonts w:ascii="Courier" w:hAnsi="Courier"/>
          <w:color w:val="141414"/>
          <w:bdr w:val="none" w:sz="0" w:space="0" w:color="auto" w:frame="1"/>
        </w:rPr>
        <w:t> they must overcome, leading to their </w:t>
      </w:r>
      <w:r>
        <w:rPr>
          <w:rStyle w:val="Strong"/>
          <w:rFonts w:ascii="inherit" w:hAnsi="inherit" w:cs="Courier New"/>
          <w:color w:val="141414"/>
          <w:bdr w:val="none" w:sz="0" w:space="0" w:color="auto" w:frame="1"/>
        </w:rPr>
        <w:t>realization of their true powers and heritage</w:t>
      </w:r>
      <w:r>
        <w:rPr>
          <w:rStyle w:val="HTMLCode"/>
          <w:rFonts w:ascii="Courier" w:hAnsi="Courier"/>
          <w:color w:val="141414"/>
          <w:bdr w:val="none" w:sz="0" w:space="0" w:color="auto" w:frame="1"/>
        </w:rPr>
        <w:t>. For the antagonist(s) </w:t>
      </w:r>
      <w:r>
        <w:rPr>
          <w:rStyle w:val="Strong"/>
          <w:rFonts w:ascii="inherit" w:hAnsi="inherit" w:cs="Courier New"/>
          <w:color w:val="141414"/>
          <w:bdr w:val="none" w:sz="0" w:space="0" w:color="auto" w:frame="1"/>
        </w:rPr>
        <w:t xml:space="preserve">Lord </w:t>
      </w:r>
      <w:proofErr w:type="spellStart"/>
      <w:r>
        <w:rPr>
          <w:rStyle w:val="Strong"/>
          <w:rFonts w:ascii="inherit" w:hAnsi="inherit" w:cs="Courier New"/>
          <w:color w:val="141414"/>
          <w:bdr w:val="none" w:sz="0" w:space="0" w:color="auto" w:frame="1"/>
        </w:rPr>
        <w:t>Malifax</w:t>
      </w:r>
      <w:proofErr w:type="spellEnd"/>
      <w:r>
        <w:rPr>
          <w:rStyle w:val="HTMLCode"/>
          <w:rFonts w:ascii="Courier" w:hAnsi="Courier"/>
          <w:color w:val="141414"/>
          <w:bdr w:val="none" w:sz="0" w:space="0" w:color="auto" w:frame="1"/>
        </w:rPr>
        <w:t>, describe their </w:t>
      </w:r>
      <w:r>
        <w:rPr>
          <w:rStyle w:val="Strong"/>
          <w:rFonts w:ascii="inherit" w:hAnsi="inherit" w:cs="Courier New"/>
          <w:color w:val="141414"/>
          <w:bdr w:val="none" w:sz="0" w:space="0" w:color="auto" w:frame="1"/>
        </w:rPr>
        <w:t>quest for immortality</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manipulation of political figures</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tempting Elena and Rowan with false promises of peace</w:t>
      </w:r>
      <w:r>
        <w:rPr>
          <w:rStyle w:val="HTMLCode"/>
          <w:rFonts w:ascii="Courier" w:hAnsi="Courier"/>
          <w:color w:val="141414"/>
          <w:bdr w:val="none" w:sz="0" w:space="0" w:color="auto" w:frame="1"/>
        </w:rPr>
        <w:t>. Outline the supporting characters </w:t>
      </w:r>
      <w:r>
        <w:rPr>
          <w:rStyle w:val="Strong"/>
          <w:rFonts w:ascii="inherit" w:hAnsi="inherit" w:cs="Courier New"/>
          <w:color w:val="141414"/>
          <w:bdr w:val="none" w:sz="0" w:space="0" w:color="auto" w:frame="1"/>
        </w:rPr>
        <w:t>Mira the Seer</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 xml:space="preserve">Bran the </w:t>
      </w:r>
      <w:proofErr w:type="spellStart"/>
      <w:r>
        <w:rPr>
          <w:rStyle w:val="Strong"/>
          <w:rFonts w:ascii="inherit" w:hAnsi="inherit" w:cs="Courier New"/>
          <w:color w:val="141414"/>
          <w:bdr w:val="none" w:sz="0" w:space="0" w:color="auto" w:frame="1"/>
        </w:rPr>
        <w:t>Shieldbearer</w:t>
      </w:r>
      <w:proofErr w:type="spellEnd"/>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Lysa the Swift</w:t>
      </w:r>
      <w:r>
        <w:rPr>
          <w:rStyle w:val="HTMLCode"/>
          <w:rFonts w:ascii="Courier" w:hAnsi="Courier"/>
          <w:color w:val="141414"/>
          <w:bdr w:val="none" w:sz="0" w:space="0" w:color="auto" w:frame="1"/>
        </w:rPr>
        <w:t> with their </w:t>
      </w:r>
      <w:r>
        <w:rPr>
          <w:rStyle w:val="Strong"/>
          <w:rFonts w:ascii="inherit" w:hAnsi="inherit" w:cs="Courier New"/>
          <w:color w:val="141414"/>
          <w:bdr w:val="none" w:sz="0" w:space="0" w:color="auto" w:frame="1"/>
        </w:rPr>
        <w:t>guidance, protection, and scouting</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wise yet cryptic insights</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impact on Elena and Rowan's tactics and morale</w:t>
      </w:r>
      <w:r>
        <w:rPr>
          <w:rStyle w:val="HTMLCode"/>
          <w:rFonts w:ascii="Courier" w:hAnsi="Courier"/>
          <w:color w:val="141414"/>
          <w:bdr w:val="none" w:sz="0" w:space="0" w:color="auto" w:frame="1"/>
        </w:rPr>
        <w:t>. Specify character motivations, highlighting </w:t>
      </w:r>
      <w:r>
        <w:rPr>
          <w:rStyle w:val="Strong"/>
          <w:rFonts w:ascii="inherit" w:hAnsi="inherit" w:cs="Courier New"/>
          <w:color w:val="141414"/>
          <w:bdr w:val="none" w:sz="0" w:space="0" w:color="auto" w:frame="1"/>
        </w:rPr>
        <w:t>Elena's internal drive to belong and Rowan's external push to prove his worth</w:t>
      </w:r>
      <w:r>
        <w:rPr>
          <w:rStyle w:val="HTMLCode"/>
          <w:rFonts w:ascii="Courier" w:hAnsi="Courier"/>
          <w:color w:val="141414"/>
          <w:bdr w:val="none" w:sz="0" w:space="0" w:color="auto" w:frame="1"/>
        </w:rPr>
        <w:t> that propel them through the story. Detail character relationships, mapping out the </w:t>
      </w:r>
      <w:r>
        <w:rPr>
          <w:rStyle w:val="Strong"/>
          <w:rFonts w:ascii="inherit" w:hAnsi="inherit" w:cs="Courier New"/>
          <w:color w:val="141414"/>
          <w:bdr w:val="none" w:sz="0" w:space="0" w:color="auto" w:frame="1"/>
        </w:rPr>
        <w:t>friendship and emerging trust</w:t>
      </w:r>
      <w:r>
        <w:rPr>
          <w:rStyle w:val="HTMLCode"/>
          <w:rFonts w:ascii="Courier" w:hAnsi="Courier"/>
          <w:color w:val="141414"/>
          <w:bdr w:val="none" w:sz="0" w:space="0" w:color="auto" w:frame="1"/>
        </w:rPr>
        <w:t> between characters, including </w:t>
      </w:r>
      <w:r>
        <w:rPr>
          <w:rStyle w:val="Strong"/>
          <w:rFonts w:ascii="inherit" w:hAnsi="inherit" w:cs="Courier New"/>
          <w:color w:val="141414"/>
          <w:bdr w:val="none" w:sz="0" w:space="0" w:color="auto" w:frame="1"/>
        </w:rPr>
        <w:t>the alliance with the forest spirits</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rivalry with the imperial general</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Rowan's unspoken love for Elena</w:t>
      </w:r>
      <w:r>
        <w:rPr>
          <w:rStyle w:val="HTMLCode"/>
          <w:rFonts w:ascii="Courier" w:hAnsi="Courier"/>
          <w:color w:val="141414"/>
          <w:bdr w:val="none" w:sz="0" w:space="0" w:color="auto" w:frame="1"/>
        </w:rPr>
        <w:t>. Incorporate </w:t>
      </w:r>
      <w:r>
        <w:rPr>
          <w:rStyle w:val="Strong"/>
          <w:rFonts w:ascii="inherit" w:hAnsi="inherit" w:cs="Courier New"/>
          <w:color w:val="141414"/>
          <w:bdr w:val="none" w:sz="0" w:space="0" w:color="auto" w:frame="1"/>
        </w:rPr>
        <w:t>Elena's naivety and Rowan's recklessness</w:t>
      </w:r>
      <w:r>
        <w:rPr>
          <w:rStyle w:val="HTMLCode"/>
          <w:rFonts w:ascii="Courier" w:hAnsi="Courier"/>
          <w:color w:val="141414"/>
          <w:bdr w:val="none" w:sz="0" w:space="0" w:color="auto" w:frame="1"/>
        </w:rPr>
        <w:t> that add complexity and </w:t>
      </w:r>
      <w:r>
        <w:rPr>
          <w:rStyle w:val="Strong"/>
          <w:rFonts w:ascii="inherit" w:hAnsi="inherit" w:cs="Courier New"/>
          <w:color w:val="141414"/>
          <w:bdr w:val="none" w:sz="0" w:space="0" w:color="auto" w:frame="1"/>
        </w:rPr>
        <w:t xml:space="preserve">opportunities for </w:t>
      </w:r>
      <w:r>
        <w:rPr>
          <w:rStyle w:val="Strong"/>
          <w:rFonts w:ascii="inherit" w:hAnsi="inherit" w:cs="Courier New"/>
          <w:color w:val="141414"/>
          <w:bdr w:val="none" w:sz="0" w:space="0" w:color="auto" w:frame="1"/>
        </w:rPr>
        <w:lastRenderedPageBreak/>
        <w:t>Elena to gain wisdom and for Rowan to find humility</w:t>
      </w:r>
      <w:r>
        <w:rPr>
          <w:rStyle w:val="HTMLCode"/>
          <w:rFonts w:ascii="Courier" w:hAnsi="Courier"/>
          <w:color w:val="141414"/>
          <w:bdr w:val="none" w:sz="0" w:space="0" w:color="auto" w:frame="1"/>
        </w:rPr>
        <w:t>. Ensure that each character's development supports the overarching </w:t>
      </w:r>
      <w:r>
        <w:rPr>
          <w:rStyle w:val="Strong"/>
          <w:rFonts w:ascii="inherit" w:hAnsi="inherit" w:cs="Courier New"/>
          <w:color w:val="141414"/>
          <w:bdr w:val="none" w:sz="0" w:space="0" w:color="auto" w:frame="1"/>
        </w:rPr>
        <w:t>themes of destiny, power, and unity</w:t>
      </w:r>
      <w:r>
        <w:rPr>
          <w:rStyle w:val="HTMLCode"/>
          <w:rFonts w:ascii="Courier" w:hAnsi="Courier"/>
          <w:color w:val="141414"/>
          <w:bdr w:val="none" w:sz="0" w:space="0" w:color="auto" w:frame="1"/>
        </w:rPr>
        <w:t> in the story."</w:t>
      </w:r>
    </w:p>
    <w:p w14:paraId="2836CBC1" w14:textId="77777777" w:rsidR="0002396F" w:rsidRDefault="0002396F" w:rsidP="0002396F">
      <w:pPr>
        <w:pStyle w:val="Heading3"/>
        <w:shd w:val="clear" w:color="auto" w:fill="FFFFFF"/>
        <w:spacing w:before="0" w:beforeAutospacing="0"/>
        <w:textAlignment w:val="baseline"/>
        <w:rPr>
          <w:rFonts w:ascii="var(--h3-family)" w:hAnsi="var(--h3-family)" w:cs="Arial"/>
          <w:color w:val="141414"/>
        </w:rPr>
      </w:pPr>
      <w:r>
        <w:rPr>
          <w:rFonts w:ascii="var(--h3-family)" w:hAnsi="var(--h3-family)" w:cs="Arial"/>
          <w:color w:val="141414"/>
        </w:rPr>
        <w:t>ChatGPT Book Writing Prompt for Setting and Atmosphere</w:t>
      </w:r>
    </w:p>
    <w:p w14:paraId="70B4C76A" w14:textId="77777777" w:rsidR="0002396F" w:rsidRDefault="0002396F" w:rsidP="0002396F">
      <w:pPr>
        <w:pStyle w:val="has-background"/>
        <w:shd w:val="clear" w:color="auto" w:fill="DFFFF2"/>
        <w:spacing w:before="0" w:after="0"/>
        <w:textAlignment w:val="baseline"/>
        <w:rPr>
          <w:rFonts w:ascii="Arial" w:hAnsi="Arial" w:cs="Arial"/>
          <w:color w:val="141414"/>
          <w:sz w:val="27"/>
          <w:szCs w:val="27"/>
        </w:rPr>
      </w:pPr>
      <w:r>
        <w:rPr>
          <w:rStyle w:val="HTMLCode"/>
          <w:rFonts w:ascii="Courier" w:hAnsi="Courier"/>
          <w:color w:val="141414"/>
          <w:bdr w:val="none" w:sz="0" w:space="0" w:color="auto" w:frame="1"/>
        </w:rPr>
        <w:t>"Construct a vivid setting and atmosphere for a </w:t>
      </w:r>
      <w:r>
        <w:rPr>
          <w:rStyle w:val="Strong"/>
          <w:rFonts w:ascii="inherit" w:hAnsi="inherit" w:cs="Courier New"/>
          <w:color w:val="141414"/>
          <w:bdr w:val="none" w:sz="0" w:space="0" w:color="auto" w:frame="1"/>
        </w:rPr>
        <w:t>[Genre]</w:t>
      </w:r>
      <w:r>
        <w:rPr>
          <w:rStyle w:val="HTMLCode"/>
          <w:rFonts w:ascii="Courier" w:hAnsi="Courier"/>
          <w:color w:val="141414"/>
          <w:bdr w:val="none" w:sz="0" w:space="0" w:color="auto" w:frame="1"/>
        </w:rPr>
        <w:t> novel titled '</w:t>
      </w:r>
      <w:r>
        <w:rPr>
          <w:rStyle w:val="Strong"/>
          <w:rFonts w:ascii="inherit" w:hAnsi="inherit" w:cs="Courier New"/>
          <w:color w:val="141414"/>
          <w:bdr w:val="none" w:sz="0" w:space="0" w:color="auto" w:frame="1"/>
        </w:rPr>
        <w:t>[Title]</w:t>
      </w:r>
      <w:r>
        <w:rPr>
          <w:rStyle w:val="HTMLCode"/>
          <w:rFonts w:ascii="Courier" w:hAnsi="Courier"/>
          <w:color w:val="141414"/>
          <w:bdr w:val="none" w:sz="0" w:space="0" w:color="auto" w:frame="1"/>
        </w:rPr>
        <w:t>'. Begin with the primary location </w:t>
      </w:r>
      <w:r>
        <w:rPr>
          <w:rStyle w:val="Strong"/>
          <w:rFonts w:ascii="inherit" w:hAnsi="inherit" w:cs="Courier New"/>
          <w:color w:val="141414"/>
          <w:bdr w:val="none" w:sz="0" w:space="0" w:color="auto" w:frame="1"/>
        </w:rPr>
        <w:t>[Primary Setting]</w:t>
      </w:r>
      <w:r>
        <w:rPr>
          <w:rStyle w:val="HTMLCode"/>
          <w:rFonts w:ascii="Courier" w:hAnsi="Courier"/>
          <w:color w:val="141414"/>
          <w:bdr w:val="none" w:sz="0" w:space="0" w:color="auto" w:frame="1"/>
        </w:rPr>
        <w:t>, detailing its </w:t>
      </w:r>
      <w:r>
        <w:rPr>
          <w:rStyle w:val="Strong"/>
          <w:rFonts w:ascii="inherit" w:hAnsi="inherit" w:cs="Courier New"/>
          <w:color w:val="141414"/>
          <w:bdr w:val="none" w:sz="0" w:space="0" w:color="auto" w:frame="1"/>
        </w:rPr>
        <w:t>[Geographical Features]</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[Climate Conditions]</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[Cultural Significance]</w:t>
      </w:r>
      <w:r>
        <w:rPr>
          <w:rStyle w:val="HTMLCode"/>
          <w:rFonts w:ascii="Courier" w:hAnsi="Courier"/>
          <w:color w:val="141414"/>
          <w:bdr w:val="none" w:sz="0" w:space="0" w:color="auto" w:frame="1"/>
        </w:rPr>
        <w:t>. Describe the time period, whether </w:t>
      </w:r>
      <w:r>
        <w:rPr>
          <w:rStyle w:val="Strong"/>
          <w:rFonts w:ascii="inherit" w:hAnsi="inherit" w:cs="Courier New"/>
          <w:color w:val="141414"/>
          <w:bdr w:val="none" w:sz="0" w:space="0" w:color="auto" w:frame="1"/>
        </w:rPr>
        <w:t>[Historical Era]</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[Future Setting]</w:t>
      </w:r>
      <w:r>
        <w:rPr>
          <w:rStyle w:val="HTMLCode"/>
          <w:rFonts w:ascii="Courier" w:hAnsi="Courier"/>
          <w:color w:val="141414"/>
          <w:bdr w:val="none" w:sz="0" w:space="0" w:color="auto" w:frame="1"/>
        </w:rPr>
        <w:t>, or </w:t>
      </w:r>
      <w:r>
        <w:rPr>
          <w:rStyle w:val="Strong"/>
          <w:rFonts w:ascii="inherit" w:hAnsi="inherit" w:cs="Courier New"/>
          <w:color w:val="141414"/>
          <w:bdr w:val="none" w:sz="0" w:space="0" w:color="auto" w:frame="1"/>
        </w:rPr>
        <w:t>[Fantasy World]</w:t>
      </w:r>
      <w:r>
        <w:rPr>
          <w:rStyle w:val="HTMLCode"/>
          <w:rFonts w:ascii="Courier" w:hAnsi="Courier"/>
          <w:color w:val="141414"/>
          <w:bdr w:val="none" w:sz="0" w:space="0" w:color="auto" w:frame="1"/>
        </w:rPr>
        <w:t>, and how it shapes societal norms and daily life. Define the broader world by including </w:t>
      </w:r>
      <w:r>
        <w:rPr>
          <w:rStyle w:val="Strong"/>
          <w:rFonts w:ascii="inherit" w:hAnsi="inherit" w:cs="Courier New"/>
          <w:color w:val="141414"/>
          <w:bdr w:val="none" w:sz="0" w:space="0" w:color="auto" w:frame="1"/>
        </w:rPr>
        <w:t>[Political Landscape]</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[Economic Conditions]</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[Religions and Beliefs]</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[Technological Advancements]</w:t>
      </w:r>
      <w:r>
        <w:rPr>
          <w:rStyle w:val="HTMLCode"/>
          <w:rFonts w:ascii="Courier" w:hAnsi="Courier"/>
          <w:color w:val="141414"/>
          <w:bdr w:val="none" w:sz="0" w:space="0" w:color="auto" w:frame="1"/>
        </w:rPr>
        <w:t> or </w:t>
      </w:r>
      <w:r>
        <w:rPr>
          <w:rStyle w:val="Strong"/>
          <w:rFonts w:ascii="inherit" w:hAnsi="inherit" w:cs="Courier New"/>
          <w:color w:val="141414"/>
          <w:bdr w:val="none" w:sz="0" w:space="0" w:color="auto" w:frame="1"/>
        </w:rPr>
        <w:t>[Magic Systems]</w:t>
      </w:r>
      <w:r>
        <w:rPr>
          <w:rStyle w:val="HTMLCode"/>
          <w:rFonts w:ascii="Courier" w:hAnsi="Courier"/>
          <w:color w:val="141414"/>
          <w:bdr w:val="none" w:sz="0" w:space="0" w:color="auto" w:frame="1"/>
        </w:rPr>
        <w:t>. For secondary settings like </w:t>
      </w:r>
      <w:r>
        <w:rPr>
          <w:rStyle w:val="Strong"/>
          <w:rFonts w:ascii="inherit" w:hAnsi="inherit" w:cs="Courier New"/>
          <w:color w:val="141414"/>
          <w:bdr w:val="none" w:sz="0" w:space="0" w:color="auto" w:frame="1"/>
        </w:rPr>
        <w:t>[Villages/Cities/Other Planets]</w:t>
      </w:r>
      <w:r>
        <w:rPr>
          <w:rStyle w:val="HTMLCode"/>
          <w:rFonts w:ascii="Courier" w:hAnsi="Courier"/>
          <w:color w:val="141414"/>
          <w:bdr w:val="none" w:sz="0" w:space="0" w:color="auto" w:frame="1"/>
        </w:rPr>
        <w:t>, provide </w:t>
      </w:r>
      <w:r>
        <w:rPr>
          <w:rStyle w:val="Strong"/>
          <w:rFonts w:ascii="inherit" w:hAnsi="inherit" w:cs="Courier New"/>
          <w:color w:val="141414"/>
          <w:bdr w:val="none" w:sz="0" w:space="0" w:color="auto" w:frame="1"/>
        </w:rPr>
        <w:t>[Specific Details]</w:t>
      </w:r>
      <w:r>
        <w:rPr>
          <w:rStyle w:val="HTMLCode"/>
          <w:rFonts w:ascii="Courier" w:hAnsi="Courier"/>
          <w:color w:val="141414"/>
          <w:bdr w:val="none" w:sz="0" w:space="0" w:color="auto" w:frame="1"/>
        </w:rPr>
        <w:t> that distinguish them and contribute to the narrative. Establish the mood by detailing </w:t>
      </w:r>
      <w:r>
        <w:rPr>
          <w:rStyle w:val="Strong"/>
          <w:rFonts w:ascii="inherit" w:hAnsi="inherit" w:cs="Courier New"/>
          <w:color w:val="141414"/>
          <w:bdr w:val="none" w:sz="0" w:space="0" w:color="auto" w:frame="1"/>
        </w:rPr>
        <w:t>[Common Local Legends]</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[Public Festivals]</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[Daily Routines of Inhabitants]</w:t>
      </w:r>
      <w:r>
        <w:rPr>
          <w:rStyle w:val="HTMLCode"/>
          <w:rFonts w:ascii="Courier" w:hAnsi="Courier"/>
          <w:color w:val="141414"/>
          <w:bdr w:val="none" w:sz="0" w:space="0" w:color="auto" w:frame="1"/>
        </w:rPr>
        <w:t>. Include sensory descriptions that encompass </w:t>
      </w:r>
      <w:r>
        <w:rPr>
          <w:rStyle w:val="Strong"/>
          <w:rFonts w:ascii="inherit" w:hAnsi="inherit" w:cs="Courier New"/>
          <w:color w:val="141414"/>
          <w:bdr w:val="none" w:sz="0" w:space="0" w:color="auto" w:frame="1"/>
        </w:rPr>
        <w:t>[Sights]</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[Sounds]</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[Smells]</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[Textures]</w:t>
      </w:r>
      <w:r>
        <w:rPr>
          <w:rStyle w:val="HTMLCode"/>
          <w:rFonts w:ascii="Courier" w:hAnsi="Courier"/>
          <w:color w:val="141414"/>
          <w:bdr w:val="none" w:sz="0" w:space="0" w:color="auto" w:frame="1"/>
        </w:rPr>
        <w:t> to immerse the reader fully. Elaborate on how the setting and atmosphere evolve with the plot, using </w:t>
      </w:r>
      <w:r>
        <w:rPr>
          <w:rStyle w:val="Strong"/>
          <w:rFonts w:ascii="inherit" w:hAnsi="inherit" w:cs="Courier New"/>
          <w:color w:val="141414"/>
          <w:bdr w:val="none" w:sz="0" w:space="0" w:color="auto" w:frame="1"/>
        </w:rPr>
        <w:t>[Environmental Changes]</w:t>
      </w:r>
      <w:r>
        <w:rPr>
          <w:rStyle w:val="HTMLCode"/>
          <w:rFonts w:ascii="Courier" w:hAnsi="Courier"/>
          <w:color w:val="141414"/>
          <w:bdr w:val="none" w:sz="0" w:space="0" w:color="auto" w:frame="1"/>
        </w:rPr>
        <w:t> like </w:t>
      </w:r>
      <w:r>
        <w:rPr>
          <w:rStyle w:val="Strong"/>
          <w:rFonts w:ascii="inherit" w:hAnsi="inherit" w:cs="Courier New"/>
          <w:color w:val="141414"/>
          <w:bdr w:val="none" w:sz="0" w:space="0" w:color="auto" w:frame="1"/>
        </w:rPr>
        <w:t>[Seasonal Shifts]</w:t>
      </w:r>
      <w:r>
        <w:rPr>
          <w:rStyle w:val="HTMLCode"/>
          <w:rFonts w:ascii="Courier" w:hAnsi="Courier"/>
          <w:color w:val="141414"/>
          <w:bdr w:val="none" w:sz="0" w:space="0" w:color="auto" w:frame="1"/>
        </w:rPr>
        <w:t> or </w:t>
      </w:r>
      <w:r>
        <w:rPr>
          <w:rStyle w:val="Strong"/>
          <w:rFonts w:ascii="inherit" w:hAnsi="inherit" w:cs="Courier New"/>
          <w:color w:val="141414"/>
          <w:bdr w:val="none" w:sz="0" w:space="0" w:color="auto" w:frame="1"/>
        </w:rPr>
        <w:t>[Cataclysmic Events]</w:t>
      </w:r>
      <w:r>
        <w:rPr>
          <w:rStyle w:val="HTMLCode"/>
          <w:rFonts w:ascii="Courier" w:hAnsi="Courier"/>
          <w:color w:val="141414"/>
          <w:bdr w:val="none" w:sz="0" w:space="0" w:color="auto" w:frame="1"/>
        </w:rPr>
        <w:t> to reflect the story's progression. Ensure the setting and atmosphere accentuate the </w:t>
      </w:r>
      <w:r>
        <w:rPr>
          <w:rStyle w:val="Strong"/>
          <w:rFonts w:ascii="inherit" w:hAnsi="inherit" w:cs="Courier New"/>
          <w:color w:val="141414"/>
          <w:bdr w:val="none" w:sz="0" w:space="0" w:color="auto" w:frame="1"/>
        </w:rPr>
        <w:t>[Themes]</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[Mood]</w:t>
      </w:r>
      <w:r>
        <w:rPr>
          <w:rStyle w:val="HTMLCode"/>
          <w:rFonts w:ascii="Courier" w:hAnsi="Courier"/>
          <w:color w:val="141414"/>
          <w:bdr w:val="none" w:sz="0" w:space="0" w:color="auto" w:frame="1"/>
        </w:rPr>
        <w:t> of the story and interact dynamically with the characters' </w:t>
      </w:r>
      <w:r>
        <w:rPr>
          <w:rStyle w:val="Strong"/>
          <w:rFonts w:ascii="inherit" w:hAnsi="inherit" w:cs="Courier New"/>
          <w:color w:val="141414"/>
          <w:bdr w:val="none" w:sz="0" w:space="0" w:color="auto" w:frame="1"/>
        </w:rPr>
        <w:t>[Journeys and Transformations]</w:t>
      </w:r>
      <w:r>
        <w:rPr>
          <w:rStyle w:val="HTMLCode"/>
          <w:rFonts w:ascii="Courier" w:hAnsi="Courier"/>
          <w:color w:val="141414"/>
          <w:bdr w:val="none" w:sz="0" w:space="0" w:color="auto" w:frame="1"/>
        </w:rPr>
        <w:t>."</w:t>
      </w:r>
    </w:p>
    <w:p w14:paraId="62531A3A" w14:textId="77777777" w:rsidR="0002396F" w:rsidRDefault="0002396F" w:rsidP="0002396F">
      <w:pPr>
        <w:pStyle w:val="NormalWeb"/>
        <w:shd w:val="clear" w:color="auto" w:fill="FFFFFF"/>
        <w:spacing w:before="0" w:after="0"/>
        <w:textAlignment w:val="baseline"/>
        <w:rPr>
          <w:rFonts w:ascii="Arial" w:hAnsi="Arial" w:cs="Arial"/>
          <w:color w:val="141414"/>
          <w:sz w:val="27"/>
          <w:szCs w:val="27"/>
        </w:rPr>
      </w:pPr>
      <w:r>
        <w:rPr>
          <w:rStyle w:val="Strong"/>
          <w:rFonts w:ascii="inherit" w:hAnsi="inherit" w:cs="Arial"/>
          <w:color w:val="141414"/>
          <w:sz w:val="27"/>
          <w:szCs w:val="27"/>
          <w:bdr w:val="none" w:sz="0" w:space="0" w:color="auto" w:frame="1"/>
        </w:rPr>
        <w:t>Example of a Prefilled Prompt:</w:t>
      </w:r>
    </w:p>
    <w:p w14:paraId="2922127E" w14:textId="77777777" w:rsidR="0002396F" w:rsidRDefault="0002396F" w:rsidP="0002396F">
      <w:pPr>
        <w:pStyle w:val="has-background"/>
        <w:shd w:val="clear" w:color="auto" w:fill="DFFFF2"/>
        <w:spacing w:before="0" w:after="0"/>
        <w:textAlignment w:val="baseline"/>
        <w:rPr>
          <w:rFonts w:ascii="Arial" w:hAnsi="Arial" w:cs="Arial"/>
          <w:color w:val="141414"/>
          <w:sz w:val="27"/>
          <w:szCs w:val="27"/>
        </w:rPr>
      </w:pPr>
      <w:r>
        <w:rPr>
          <w:rStyle w:val="HTMLCode"/>
          <w:rFonts w:ascii="Courier" w:hAnsi="Courier"/>
          <w:color w:val="141414"/>
          <w:bdr w:val="none" w:sz="0" w:space="0" w:color="auto" w:frame="1"/>
        </w:rPr>
        <w:t>"Construct a vivid setting and atmosphere for a </w:t>
      </w:r>
      <w:proofErr w:type="gramStart"/>
      <w:r>
        <w:rPr>
          <w:rStyle w:val="Strong"/>
          <w:rFonts w:ascii="inherit" w:hAnsi="inherit" w:cs="Courier New"/>
          <w:color w:val="141414"/>
          <w:bdr w:val="none" w:sz="0" w:space="0" w:color="auto" w:frame="1"/>
        </w:rPr>
        <w:t>Post-Apocalyptic</w:t>
      </w:r>
      <w:proofErr w:type="gramEnd"/>
      <w:r>
        <w:rPr>
          <w:rStyle w:val="HTMLCode"/>
          <w:rFonts w:ascii="Courier" w:hAnsi="Courier"/>
          <w:color w:val="141414"/>
          <w:bdr w:val="none" w:sz="0" w:space="0" w:color="auto" w:frame="1"/>
        </w:rPr>
        <w:t> novel titled '</w:t>
      </w:r>
      <w:r>
        <w:rPr>
          <w:rStyle w:val="Strong"/>
          <w:rFonts w:ascii="inherit" w:hAnsi="inherit" w:cs="Courier New"/>
          <w:color w:val="141414"/>
          <w:bdr w:val="none" w:sz="0" w:space="0" w:color="auto" w:frame="1"/>
        </w:rPr>
        <w:t>Echoes of the After</w:t>
      </w:r>
      <w:r>
        <w:rPr>
          <w:rStyle w:val="HTMLCode"/>
          <w:rFonts w:ascii="Courier" w:hAnsi="Courier"/>
          <w:color w:val="141414"/>
          <w:bdr w:val="none" w:sz="0" w:space="0" w:color="auto" w:frame="1"/>
        </w:rPr>
        <w:t>'. Begin with the primary location </w:t>
      </w:r>
      <w:r>
        <w:rPr>
          <w:rStyle w:val="Strong"/>
          <w:rFonts w:ascii="inherit" w:hAnsi="inherit" w:cs="Courier New"/>
          <w:color w:val="141414"/>
          <w:bdr w:val="none" w:sz="0" w:space="0" w:color="auto" w:frame="1"/>
        </w:rPr>
        <w:t>the ruins of New Eden</w:t>
      </w:r>
      <w:r>
        <w:rPr>
          <w:rStyle w:val="HTMLCode"/>
          <w:rFonts w:ascii="Courier" w:hAnsi="Courier"/>
          <w:color w:val="141414"/>
          <w:bdr w:val="none" w:sz="0" w:space="0" w:color="auto" w:frame="1"/>
        </w:rPr>
        <w:t>, detailing its </w:t>
      </w:r>
      <w:r>
        <w:rPr>
          <w:rStyle w:val="Strong"/>
          <w:rFonts w:ascii="inherit" w:hAnsi="inherit" w:cs="Courier New"/>
          <w:color w:val="141414"/>
          <w:bdr w:val="none" w:sz="0" w:space="0" w:color="auto" w:frame="1"/>
        </w:rPr>
        <w:t>overgrown skyscrapers</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harsh, rainy climate</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symbolism as a fallen utopia</w:t>
      </w:r>
      <w:r>
        <w:rPr>
          <w:rStyle w:val="HTMLCode"/>
          <w:rFonts w:ascii="Courier" w:hAnsi="Courier"/>
          <w:color w:val="141414"/>
          <w:bdr w:val="none" w:sz="0" w:space="0" w:color="auto" w:frame="1"/>
        </w:rPr>
        <w:t>. Describe the time period as </w:t>
      </w:r>
      <w:r>
        <w:rPr>
          <w:rStyle w:val="Strong"/>
          <w:rFonts w:ascii="inherit" w:hAnsi="inherit" w:cs="Courier New"/>
          <w:color w:val="141414"/>
          <w:bdr w:val="none" w:sz="0" w:space="0" w:color="auto" w:frame="1"/>
        </w:rPr>
        <w:t>2050s post-cataclysm</w:t>
      </w:r>
      <w:r>
        <w:rPr>
          <w:rStyle w:val="HTMLCode"/>
          <w:rFonts w:ascii="Courier" w:hAnsi="Courier"/>
          <w:color w:val="141414"/>
          <w:bdr w:val="none" w:sz="0" w:space="0" w:color="auto" w:frame="1"/>
        </w:rPr>
        <w:t>, and how it shapes societal norms and daily life with </w:t>
      </w:r>
      <w:r>
        <w:rPr>
          <w:rStyle w:val="Strong"/>
          <w:rFonts w:ascii="inherit" w:hAnsi="inherit" w:cs="Courier New"/>
          <w:color w:val="141414"/>
          <w:bdr w:val="none" w:sz="0" w:space="0" w:color="auto" w:frame="1"/>
        </w:rPr>
        <w:t>scavenging</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bartering</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survivalist culture</w:t>
      </w:r>
      <w:r>
        <w:rPr>
          <w:rStyle w:val="HTMLCode"/>
          <w:rFonts w:ascii="Courier" w:hAnsi="Courier"/>
          <w:color w:val="141414"/>
          <w:bdr w:val="none" w:sz="0" w:space="0" w:color="auto" w:frame="1"/>
        </w:rPr>
        <w:t>. Define the broader world by including </w:t>
      </w:r>
      <w:r>
        <w:rPr>
          <w:rStyle w:val="Strong"/>
          <w:rFonts w:ascii="inherit" w:hAnsi="inherit" w:cs="Courier New"/>
          <w:color w:val="141414"/>
          <w:bdr w:val="none" w:sz="0" w:space="0" w:color="auto" w:frame="1"/>
        </w:rPr>
        <w:t>fragmented territories ruled by warlords</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scarce resources leading to trade-based economies</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cults around new apocalyptic deities</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rudimentary steam-powered technology amidst lost advanced tech</w:t>
      </w:r>
      <w:r>
        <w:rPr>
          <w:rStyle w:val="HTMLCode"/>
          <w:rFonts w:ascii="Courier" w:hAnsi="Courier"/>
          <w:color w:val="141414"/>
          <w:bdr w:val="none" w:sz="0" w:space="0" w:color="auto" w:frame="1"/>
        </w:rPr>
        <w:t>. For secondary settings like </w:t>
      </w:r>
      <w:r>
        <w:rPr>
          <w:rStyle w:val="Strong"/>
          <w:rFonts w:ascii="inherit" w:hAnsi="inherit" w:cs="Courier New"/>
          <w:color w:val="141414"/>
          <w:bdr w:val="none" w:sz="0" w:space="0" w:color="auto" w:frame="1"/>
        </w:rPr>
        <w:t>the Enclave and the Dead Zones</w:t>
      </w:r>
      <w:r>
        <w:rPr>
          <w:rStyle w:val="HTMLCode"/>
          <w:rFonts w:ascii="Courier" w:hAnsi="Courier"/>
          <w:color w:val="141414"/>
          <w:bdr w:val="none" w:sz="0" w:space="0" w:color="auto" w:frame="1"/>
        </w:rPr>
        <w:t>, provide </w:t>
      </w:r>
      <w:r>
        <w:rPr>
          <w:rStyle w:val="Strong"/>
          <w:rFonts w:ascii="inherit" w:hAnsi="inherit" w:cs="Courier New"/>
          <w:color w:val="141414"/>
          <w:bdr w:val="none" w:sz="0" w:space="0" w:color="auto" w:frame="1"/>
        </w:rPr>
        <w:t>fortified underground bunkers and hazardous, mutant-infested wastelands</w:t>
      </w:r>
      <w:r>
        <w:rPr>
          <w:rStyle w:val="HTMLCode"/>
          <w:rFonts w:ascii="Courier" w:hAnsi="Courier"/>
          <w:color w:val="141414"/>
          <w:bdr w:val="none" w:sz="0" w:space="0" w:color="auto" w:frame="1"/>
        </w:rPr>
        <w:t> that distinguish them and contribute to the narrative. Establish the mood by detailing </w:t>
      </w:r>
      <w:r>
        <w:rPr>
          <w:rStyle w:val="Strong"/>
          <w:rFonts w:ascii="inherit" w:hAnsi="inherit" w:cs="Courier New"/>
          <w:color w:val="141414"/>
          <w:bdr w:val="none" w:sz="0" w:space="0" w:color="auto" w:frame="1"/>
        </w:rPr>
        <w:t>tales of the old world</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the rare 'Day of Remembrance' festival</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the daily routines of bunker inhabitants versus surface scavengers</w:t>
      </w:r>
      <w:r>
        <w:rPr>
          <w:rStyle w:val="HTMLCode"/>
          <w:rFonts w:ascii="Courier" w:hAnsi="Courier"/>
          <w:color w:val="141414"/>
          <w:bdr w:val="none" w:sz="0" w:space="0" w:color="auto" w:frame="1"/>
        </w:rPr>
        <w:t>. Include sensory descriptions that encompass </w:t>
      </w:r>
      <w:r>
        <w:rPr>
          <w:rStyle w:val="Strong"/>
          <w:rFonts w:ascii="inherit" w:hAnsi="inherit" w:cs="Courier New"/>
          <w:color w:val="141414"/>
          <w:bdr w:val="none" w:sz="0" w:space="0" w:color="auto" w:frame="1"/>
        </w:rPr>
        <w:t>the sight of rust and verdure overtaking concrete</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the sound of rain and distant thunders</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the smell of wet earth and metal</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the texture of tattered clothes and reclaimed tools</w:t>
      </w:r>
      <w:r>
        <w:rPr>
          <w:rStyle w:val="HTMLCode"/>
          <w:rFonts w:ascii="Courier" w:hAnsi="Courier"/>
          <w:color w:val="141414"/>
          <w:bdr w:val="none" w:sz="0" w:space="0" w:color="auto" w:frame="1"/>
        </w:rPr>
        <w:t> to immerse the reader fully. Elaborate on how the setting and atmosphere evolve with the plot, using </w:t>
      </w:r>
      <w:r>
        <w:rPr>
          <w:rStyle w:val="Strong"/>
          <w:rFonts w:ascii="inherit" w:hAnsi="inherit" w:cs="Courier New"/>
          <w:color w:val="141414"/>
          <w:bdr w:val="none" w:sz="0" w:space="0" w:color="auto" w:frame="1"/>
        </w:rPr>
        <w:t>environmental changes</w:t>
      </w:r>
      <w:r>
        <w:rPr>
          <w:rStyle w:val="HTMLCode"/>
          <w:rFonts w:ascii="Courier" w:hAnsi="Courier"/>
          <w:color w:val="141414"/>
          <w:bdr w:val="none" w:sz="0" w:space="0" w:color="auto" w:frame="1"/>
        </w:rPr>
        <w:t> like </w:t>
      </w:r>
      <w:r>
        <w:rPr>
          <w:rStyle w:val="Strong"/>
          <w:rFonts w:ascii="inherit" w:hAnsi="inherit" w:cs="Courier New"/>
          <w:color w:val="141414"/>
          <w:bdr w:val="none" w:sz="0" w:space="0" w:color="auto" w:frame="1"/>
        </w:rPr>
        <w:t>the emergence of a toxic fog</w:t>
      </w:r>
      <w:r>
        <w:rPr>
          <w:rStyle w:val="HTMLCode"/>
          <w:rFonts w:ascii="Courier" w:hAnsi="Courier"/>
          <w:color w:val="141414"/>
          <w:bdr w:val="none" w:sz="0" w:space="0" w:color="auto" w:frame="1"/>
        </w:rPr>
        <w:t> or </w:t>
      </w:r>
      <w:r>
        <w:rPr>
          <w:rStyle w:val="Strong"/>
          <w:rFonts w:ascii="inherit" w:hAnsi="inherit" w:cs="Courier New"/>
          <w:color w:val="141414"/>
          <w:bdr w:val="none" w:sz="0" w:space="0" w:color="auto" w:frame="1"/>
        </w:rPr>
        <w:t>the discovery of a lush valley untouched by destruction</w:t>
      </w:r>
      <w:r>
        <w:rPr>
          <w:rStyle w:val="HTMLCode"/>
          <w:rFonts w:ascii="Courier" w:hAnsi="Courier"/>
          <w:color w:val="141414"/>
          <w:bdr w:val="none" w:sz="0" w:space="0" w:color="auto" w:frame="1"/>
        </w:rPr>
        <w:t> to reflect the story's progression. Ensure the setting and atmosphere accentuate the </w:t>
      </w:r>
      <w:r>
        <w:rPr>
          <w:rStyle w:val="Strong"/>
          <w:rFonts w:ascii="inherit" w:hAnsi="inherit" w:cs="Courier New"/>
          <w:color w:val="141414"/>
          <w:bdr w:val="none" w:sz="0" w:space="0" w:color="auto" w:frame="1"/>
        </w:rPr>
        <w:t xml:space="preserve">themes of </w:t>
      </w:r>
      <w:r>
        <w:rPr>
          <w:rStyle w:val="Strong"/>
          <w:rFonts w:ascii="inherit" w:hAnsi="inherit" w:cs="Courier New"/>
          <w:color w:val="141414"/>
          <w:bdr w:val="none" w:sz="0" w:space="0" w:color="auto" w:frame="1"/>
        </w:rPr>
        <w:lastRenderedPageBreak/>
        <w:t>hope and resilience</w:t>
      </w:r>
      <w:r>
        <w:rPr>
          <w:rStyle w:val="HTMLCode"/>
          <w:rFonts w:ascii="Courier" w:hAnsi="Courier"/>
          <w:color w:val="141414"/>
          <w:bdr w:val="none" w:sz="0" w:space="0" w:color="auto" w:frame="1"/>
        </w:rPr>
        <w:t> and interact dynamically with the characters' </w:t>
      </w:r>
      <w:r>
        <w:rPr>
          <w:rStyle w:val="Strong"/>
          <w:rFonts w:ascii="inherit" w:hAnsi="inherit" w:cs="Courier New"/>
          <w:color w:val="141414"/>
          <w:bdr w:val="none" w:sz="0" w:space="0" w:color="auto" w:frame="1"/>
        </w:rPr>
        <w:t>struggle to rebuild and redefine humanity</w:t>
      </w:r>
      <w:r>
        <w:rPr>
          <w:rStyle w:val="HTMLCode"/>
          <w:rFonts w:ascii="Courier" w:hAnsi="Courier"/>
          <w:color w:val="141414"/>
          <w:bdr w:val="none" w:sz="0" w:space="0" w:color="auto" w:frame="1"/>
        </w:rPr>
        <w:t>."</w:t>
      </w:r>
    </w:p>
    <w:p w14:paraId="081C22BF" w14:textId="3130D79B" w:rsidR="0002396F" w:rsidRDefault="0002396F" w:rsidP="0002396F">
      <w:pPr>
        <w:pStyle w:val="Heading3"/>
        <w:shd w:val="clear" w:color="auto" w:fill="FFFFFF"/>
        <w:spacing w:before="0" w:beforeAutospacing="0"/>
        <w:textAlignment w:val="baseline"/>
        <w:rPr>
          <w:rFonts w:ascii="var(--h3-family)" w:hAnsi="var(--h3-family)"/>
          <w:color w:val="141414"/>
        </w:rPr>
      </w:pPr>
      <w:proofErr w:type="spellStart"/>
      <w:r>
        <w:rPr>
          <w:rFonts w:ascii="var(--h3-family)" w:hAnsi="var(--h3-family)"/>
          <w:color w:val="141414"/>
        </w:rPr>
        <w:t>chatGPT</w:t>
      </w:r>
      <w:proofErr w:type="spellEnd"/>
      <w:r>
        <w:rPr>
          <w:rFonts w:ascii="var(--h3-family)" w:hAnsi="var(--h3-family)"/>
          <w:color w:val="141414"/>
        </w:rPr>
        <w:t xml:space="preserve"> Book Writing Prompt for Generating Story Plot</w:t>
      </w:r>
    </w:p>
    <w:p w14:paraId="520A95CE" w14:textId="77777777" w:rsidR="0002396F" w:rsidRPr="0002396F" w:rsidRDefault="0002396F" w:rsidP="0002396F">
      <w:pPr>
        <w:shd w:val="clear" w:color="auto" w:fill="DFFFF2"/>
        <w:spacing w:beforeAutospacing="1" w:after="0" w:afterAutospacing="1" w:line="240" w:lineRule="auto"/>
        <w:textAlignment w:val="baseline"/>
        <w:rPr>
          <w:rFonts w:ascii="Arial" w:eastAsia="Times New Roman" w:hAnsi="Arial" w:cs="Arial"/>
          <w:color w:val="141414"/>
          <w:kern w:val="0"/>
          <w:sz w:val="27"/>
          <w:szCs w:val="27"/>
          <w:lang w:eastAsia="en-IN"/>
          <w14:ligatures w14:val="none"/>
        </w:rPr>
      </w:pPr>
      <w:r w:rsidRPr="0002396F">
        <w:rPr>
          <w:rFonts w:ascii="Courier" w:eastAsia="Times New Roman" w:hAnsi="Courier" w:cs="Courier New"/>
          <w:color w:val="141414"/>
          <w:kern w:val="0"/>
          <w:sz w:val="24"/>
          <w:szCs w:val="24"/>
          <w:bdr w:val="none" w:sz="0" w:space="0" w:color="auto" w:frame="1"/>
          <w:lang w:eastAsia="en-IN"/>
          <w14:ligatures w14:val="none"/>
        </w:rPr>
        <w:t>"Craft a comprehensive plot for a </w:t>
      </w:r>
      <w:r w:rsidRPr="0002396F">
        <w:rPr>
          <w:rFonts w:ascii="inherit" w:eastAsia="Times New Roman" w:hAnsi="inherit" w:cs="Courier New"/>
          <w:b/>
          <w:bCs/>
          <w:color w:val="141414"/>
          <w:kern w:val="0"/>
          <w:sz w:val="24"/>
          <w:szCs w:val="24"/>
          <w:bdr w:val="none" w:sz="0" w:space="0" w:color="auto" w:frame="1"/>
          <w:lang w:eastAsia="en-IN"/>
          <w14:ligatures w14:val="none"/>
        </w:rPr>
        <w:t>[Genre]</w:t>
      </w:r>
      <w:r w:rsidRPr="0002396F">
        <w:rPr>
          <w:rFonts w:ascii="Courier" w:eastAsia="Times New Roman" w:hAnsi="Courier" w:cs="Courier New"/>
          <w:color w:val="141414"/>
          <w:kern w:val="0"/>
          <w:sz w:val="24"/>
          <w:szCs w:val="24"/>
          <w:bdr w:val="none" w:sz="0" w:space="0" w:color="auto" w:frame="1"/>
          <w:lang w:eastAsia="en-IN"/>
          <w14:ligatures w14:val="none"/>
        </w:rPr>
        <w:t> story titled '</w:t>
      </w:r>
      <w:r w:rsidRPr="0002396F">
        <w:rPr>
          <w:rFonts w:ascii="inherit" w:eastAsia="Times New Roman" w:hAnsi="inherit" w:cs="Courier New"/>
          <w:b/>
          <w:bCs/>
          <w:color w:val="141414"/>
          <w:kern w:val="0"/>
          <w:sz w:val="24"/>
          <w:szCs w:val="24"/>
          <w:bdr w:val="none" w:sz="0" w:space="0" w:color="auto" w:frame="1"/>
          <w:lang w:eastAsia="en-IN"/>
          <w14:ligatures w14:val="none"/>
        </w:rPr>
        <w:t>[Title]</w:t>
      </w:r>
      <w:r w:rsidRPr="0002396F">
        <w:rPr>
          <w:rFonts w:ascii="Courier" w:eastAsia="Times New Roman" w:hAnsi="Courier" w:cs="Courier New"/>
          <w:color w:val="141414"/>
          <w:kern w:val="0"/>
          <w:sz w:val="24"/>
          <w:szCs w:val="24"/>
          <w:bdr w:val="none" w:sz="0" w:space="0" w:color="auto" w:frame="1"/>
          <w:lang w:eastAsia="en-IN"/>
          <w14:ligatures w14:val="none"/>
        </w:rPr>
        <w:t>'. Start with </w:t>
      </w:r>
      <w:r w:rsidRPr="0002396F">
        <w:rPr>
          <w:rFonts w:ascii="inherit" w:eastAsia="Times New Roman" w:hAnsi="inherit" w:cs="Courier New"/>
          <w:b/>
          <w:bCs/>
          <w:color w:val="141414"/>
          <w:kern w:val="0"/>
          <w:sz w:val="24"/>
          <w:szCs w:val="24"/>
          <w:bdr w:val="none" w:sz="0" w:space="0" w:color="auto" w:frame="1"/>
          <w:lang w:eastAsia="en-IN"/>
          <w14:ligatures w14:val="none"/>
        </w:rPr>
        <w:t>[Character]</w:t>
      </w:r>
      <w:r w:rsidRPr="0002396F">
        <w:rPr>
          <w:rFonts w:ascii="Courier" w:eastAsia="Times New Roman" w:hAnsi="Courier" w:cs="Courier New"/>
          <w:color w:val="141414"/>
          <w:kern w:val="0"/>
          <w:sz w:val="24"/>
          <w:szCs w:val="24"/>
          <w:bdr w:val="none" w:sz="0" w:space="0" w:color="auto" w:frame="1"/>
          <w:lang w:eastAsia="en-IN"/>
          <w14:ligatures w14:val="none"/>
        </w:rPr>
        <w:t>, who </w:t>
      </w:r>
      <w:r w:rsidRPr="0002396F">
        <w:rPr>
          <w:rFonts w:ascii="inherit" w:eastAsia="Times New Roman" w:hAnsi="inherit" w:cs="Courier New"/>
          <w:b/>
          <w:bCs/>
          <w:color w:val="141414"/>
          <w:kern w:val="0"/>
          <w:sz w:val="24"/>
          <w:szCs w:val="24"/>
          <w:bdr w:val="none" w:sz="0" w:space="0" w:color="auto" w:frame="1"/>
          <w:lang w:eastAsia="en-IN"/>
          <w14:ligatures w14:val="none"/>
        </w:rPr>
        <w:t>[Initial Character Situation]</w:t>
      </w:r>
      <w:r w:rsidRPr="0002396F">
        <w:rPr>
          <w:rFonts w:ascii="Courier" w:eastAsia="Times New Roman" w:hAnsi="Courier" w:cs="Courier New"/>
          <w:color w:val="141414"/>
          <w:kern w:val="0"/>
          <w:sz w:val="24"/>
          <w:szCs w:val="24"/>
          <w:bdr w:val="none" w:sz="0" w:space="0" w:color="auto" w:frame="1"/>
          <w:lang w:eastAsia="en-IN"/>
          <w14:ligatures w14:val="none"/>
        </w:rPr>
        <w:t> in </w:t>
      </w:r>
      <w:r w:rsidRPr="0002396F">
        <w:rPr>
          <w:rFonts w:ascii="inherit" w:eastAsia="Times New Roman" w:hAnsi="inherit" w:cs="Courier New"/>
          <w:b/>
          <w:bCs/>
          <w:color w:val="141414"/>
          <w:kern w:val="0"/>
          <w:sz w:val="24"/>
          <w:szCs w:val="24"/>
          <w:bdr w:val="none" w:sz="0" w:space="0" w:color="auto" w:frame="1"/>
          <w:lang w:eastAsia="en-IN"/>
          <w14:ligatures w14:val="none"/>
        </w:rPr>
        <w:t>[Setting]</w:t>
      </w:r>
      <w:r w:rsidRPr="0002396F">
        <w:rPr>
          <w:rFonts w:ascii="Courier" w:eastAsia="Times New Roman" w:hAnsi="Courier" w:cs="Courier New"/>
          <w:color w:val="141414"/>
          <w:kern w:val="0"/>
          <w:sz w:val="24"/>
          <w:szCs w:val="24"/>
          <w:bdr w:val="none" w:sz="0" w:space="0" w:color="auto" w:frame="1"/>
          <w:lang w:eastAsia="en-IN"/>
          <w14:ligatures w14:val="none"/>
        </w:rPr>
        <w:t>. When </w:t>
      </w:r>
      <w:r w:rsidRPr="0002396F">
        <w:rPr>
          <w:rFonts w:ascii="inherit" w:eastAsia="Times New Roman" w:hAnsi="inherit" w:cs="Courier New"/>
          <w:b/>
          <w:bCs/>
          <w:color w:val="141414"/>
          <w:kern w:val="0"/>
          <w:sz w:val="24"/>
          <w:szCs w:val="24"/>
          <w:bdr w:val="none" w:sz="0" w:space="0" w:color="auto" w:frame="1"/>
          <w:lang w:eastAsia="en-IN"/>
          <w14:ligatures w14:val="none"/>
        </w:rPr>
        <w:t>[Inciting Incident]</w:t>
      </w:r>
      <w:r w:rsidRPr="0002396F">
        <w:rPr>
          <w:rFonts w:ascii="Courier" w:eastAsia="Times New Roman" w:hAnsi="Courier" w:cs="Courier New"/>
          <w:color w:val="141414"/>
          <w:kern w:val="0"/>
          <w:sz w:val="24"/>
          <w:szCs w:val="24"/>
          <w:bdr w:val="none" w:sz="0" w:space="0" w:color="auto" w:frame="1"/>
          <w:lang w:eastAsia="en-IN"/>
          <w14:ligatures w14:val="none"/>
        </w:rPr>
        <w:t> occurs, they must </w:t>
      </w:r>
      <w:r w:rsidRPr="0002396F">
        <w:rPr>
          <w:rFonts w:ascii="inherit" w:eastAsia="Times New Roman" w:hAnsi="inherit" w:cs="Courier New"/>
          <w:b/>
          <w:bCs/>
          <w:color w:val="141414"/>
          <w:kern w:val="0"/>
          <w:sz w:val="24"/>
          <w:szCs w:val="24"/>
          <w:bdr w:val="none" w:sz="0" w:space="0" w:color="auto" w:frame="1"/>
          <w:lang w:eastAsia="en-IN"/>
          <w14:ligatures w14:val="none"/>
        </w:rPr>
        <w:t>[Objective]</w:t>
      </w:r>
      <w:r w:rsidRPr="0002396F">
        <w:rPr>
          <w:rFonts w:ascii="Courier" w:eastAsia="Times New Roman" w:hAnsi="Courier" w:cs="Courier New"/>
          <w:color w:val="141414"/>
          <w:kern w:val="0"/>
          <w:sz w:val="24"/>
          <w:szCs w:val="24"/>
          <w:bdr w:val="none" w:sz="0" w:space="0" w:color="auto" w:frame="1"/>
          <w:lang w:eastAsia="en-IN"/>
          <w14:ligatures w14:val="none"/>
        </w:rPr>
        <w:t>. Along their journey, introduce </w:t>
      </w:r>
      <w:r w:rsidRPr="0002396F">
        <w:rPr>
          <w:rFonts w:ascii="inherit" w:eastAsia="Times New Roman" w:hAnsi="inherit" w:cs="Courier New"/>
          <w:b/>
          <w:bCs/>
          <w:color w:val="141414"/>
          <w:kern w:val="0"/>
          <w:sz w:val="24"/>
          <w:szCs w:val="24"/>
          <w:bdr w:val="none" w:sz="0" w:space="0" w:color="auto" w:frame="1"/>
          <w:lang w:eastAsia="en-IN"/>
          <w14:ligatures w14:val="none"/>
        </w:rPr>
        <w:t>[Secondary Characters]</w:t>
      </w:r>
      <w:r w:rsidRPr="0002396F">
        <w:rPr>
          <w:rFonts w:ascii="Courier" w:eastAsia="Times New Roman" w:hAnsi="Courier" w:cs="Courier New"/>
          <w:color w:val="141414"/>
          <w:kern w:val="0"/>
          <w:sz w:val="24"/>
          <w:szCs w:val="24"/>
          <w:bdr w:val="none" w:sz="0" w:space="0" w:color="auto" w:frame="1"/>
          <w:lang w:eastAsia="en-IN"/>
          <w14:ligatures w14:val="none"/>
        </w:rPr>
        <w:t> who </w:t>
      </w:r>
      <w:r w:rsidRPr="0002396F">
        <w:rPr>
          <w:rFonts w:ascii="inherit" w:eastAsia="Times New Roman" w:hAnsi="inherit" w:cs="Courier New"/>
          <w:b/>
          <w:bCs/>
          <w:color w:val="141414"/>
          <w:kern w:val="0"/>
          <w:sz w:val="24"/>
          <w:szCs w:val="24"/>
          <w:bdr w:val="none" w:sz="0" w:space="0" w:color="auto" w:frame="1"/>
          <w:lang w:eastAsia="en-IN"/>
          <w14:ligatures w14:val="none"/>
        </w:rPr>
        <w:t>[Help/Hinder]</w:t>
      </w:r>
      <w:r w:rsidRPr="0002396F">
        <w:rPr>
          <w:rFonts w:ascii="Courier" w:eastAsia="Times New Roman" w:hAnsi="Courier" w:cs="Courier New"/>
          <w:color w:val="141414"/>
          <w:kern w:val="0"/>
          <w:sz w:val="24"/>
          <w:szCs w:val="24"/>
          <w:bdr w:val="none" w:sz="0" w:space="0" w:color="auto" w:frame="1"/>
          <w:lang w:eastAsia="en-IN"/>
          <w14:ligatures w14:val="none"/>
        </w:rPr>
        <w:t> the protagonist. Include </w:t>
      </w:r>
      <w:r w:rsidRPr="0002396F">
        <w:rPr>
          <w:rFonts w:ascii="inherit" w:eastAsia="Times New Roman" w:hAnsi="inherit" w:cs="Courier New"/>
          <w:b/>
          <w:bCs/>
          <w:color w:val="141414"/>
          <w:kern w:val="0"/>
          <w:sz w:val="24"/>
          <w:szCs w:val="24"/>
          <w:bdr w:val="none" w:sz="0" w:space="0" w:color="auto" w:frame="1"/>
          <w:lang w:eastAsia="en-IN"/>
          <w14:ligatures w14:val="none"/>
        </w:rPr>
        <w:t>[Number of Key Events]</w:t>
      </w:r>
      <w:r w:rsidRPr="0002396F">
        <w:rPr>
          <w:rFonts w:ascii="Courier" w:eastAsia="Times New Roman" w:hAnsi="Courier" w:cs="Courier New"/>
          <w:color w:val="141414"/>
          <w:kern w:val="0"/>
          <w:sz w:val="24"/>
          <w:szCs w:val="24"/>
          <w:bdr w:val="none" w:sz="0" w:space="0" w:color="auto" w:frame="1"/>
          <w:lang w:eastAsia="en-IN"/>
          <w14:ligatures w14:val="none"/>
        </w:rPr>
        <w:t> pivotal events such as </w:t>
      </w:r>
      <w:r w:rsidRPr="0002396F">
        <w:rPr>
          <w:rFonts w:ascii="inherit" w:eastAsia="Times New Roman" w:hAnsi="inherit" w:cs="Courier New"/>
          <w:b/>
          <w:bCs/>
          <w:color w:val="141414"/>
          <w:kern w:val="0"/>
          <w:sz w:val="24"/>
          <w:szCs w:val="24"/>
          <w:bdr w:val="none" w:sz="0" w:space="0" w:color="auto" w:frame="1"/>
          <w:lang w:eastAsia="en-IN"/>
          <w14:ligatures w14:val="none"/>
        </w:rPr>
        <w:t>[Key Event 1]</w:t>
      </w:r>
      <w:r w:rsidRPr="0002396F">
        <w:rPr>
          <w:rFonts w:ascii="Courier" w:eastAsia="Times New Roman" w:hAnsi="Courier" w:cs="Courier New"/>
          <w:color w:val="141414"/>
          <w:kern w:val="0"/>
          <w:sz w:val="24"/>
          <w:szCs w:val="24"/>
          <w:bdr w:val="none" w:sz="0" w:space="0" w:color="auto" w:frame="1"/>
          <w:lang w:eastAsia="en-IN"/>
          <w14:ligatures w14:val="none"/>
        </w:rPr>
        <w:t>, </w:t>
      </w:r>
      <w:r w:rsidRPr="0002396F">
        <w:rPr>
          <w:rFonts w:ascii="inherit" w:eastAsia="Times New Roman" w:hAnsi="inherit" w:cs="Courier New"/>
          <w:b/>
          <w:bCs/>
          <w:color w:val="141414"/>
          <w:kern w:val="0"/>
          <w:sz w:val="24"/>
          <w:szCs w:val="24"/>
          <w:bdr w:val="none" w:sz="0" w:space="0" w:color="auto" w:frame="1"/>
          <w:lang w:eastAsia="en-IN"/>
          <w14:ligatures w14:val="none"/>
        </w:rPr>
        <w:t>[Key Event 2]</w:t>
      </w:r>
      <w:r w:rsidRPr="0002396F">
        <w:rPr>
          <w:rFonts w:ascii="Courier" w:eastAsia="Times New Roman" w:hAnsi="Courier" w:cs="Courier New"/>
          <w:color w:val="141414"/>
          <w:kern w:val="0"/>
          <w:sz w:val="24"/>
          <w:szCs w:val="24"/>
          <w:bdr w:val="none" w:sz="0" w:space="0" w:color="auto" w:frame="1"/>
          <w:lang w:eastAsia="en-IN"/>
          <w14:ligatures w14:val="none"/>
        </w:rPr>
        <w:t>, and </w:t>
      </w:r>
      <w:r w:rsidRPr="0002396F">
        <w:rPr>
          <w:rFonts w:ascii="inherit" w:eastAsia="Times New Roman" w:hAnsi="inherit" w:cs="Courier New"/>
          <w:b/>
          <w:bCs/>
          <w:color w:val="141414"/>
          <w:kern w:val="0"/>
          <w:sz w:val="24"/>
          <w:szCs w:val="24"/>
          <w:bdr w:val="none" w:sz="0" w:space="0" w:color="auto" w:frame="1"/>
          <w:lang w:eastAsia="en-IN"/>
          <w14:ligatures w14:val="none"/>
        </w:rPr>
        <w:t>[Key Event 3]</w:t>
      </w:r>
      <w:r w:rsidRPr="0002396F">
        <w:rPr>
          <w:rFonts w:ascii="Courier" w:eastAsia="Times New Roman" w:hAnsi="Courier" w:cs="Courier New"/>
          <w:color w:val="141414"/>
          <w:kern w:val="0"/>
          <w:sz w:val="24"/>
          <w:szCs w:val="24"/>
          <w:bdr w:val="none" w:sz="0" w:space="0" w:color="auto" w:frame="1"/>
          <w:lang w:eastAsia="en-IN"/>
          <w14:ligatures w14:val="none"/>
        </w:rPr>
        <w:t> that escalate tension and challenge the character, leading to </w:t>
      </w:r>
      <w:r w:rsidRPr="0002396F">
        <w:rPr>
          <w:rFonts w:ascii="inherit" w:eastAsia="Times New Roman" w:hAnsi="inherit" w:cs="Courier New"/>
          <w:b/>
          <w:bCs/>
          <w:color w:val="141414"/>
          <w:kern w:val="0"/>
          <w:sz w:val="24"/>
          <w:szCs w:val="24"/>
          <w:bdr w:val="none" w:sz="0" w:space="0" w:color="auto" w:frame="1"/>
          <w:lang w:eastAsia="en-IN"/>
          <w14:ligatures w14:val="none"/>
        </w:rPr>
        <w:t>[Climax]</w:t>
      </w:r>
      <w:r w:rsidRPr="0002396F">
        <w:rPr>
          <w:rFonts w:ascii="Courier" w:eastAsia="Times New Roman" w:hAnsi="Courier" w:cs="Courier New"/>
          <w:color w:val="141414"/>
          <w:kern w:val="0"/>
          <w:sz w:val="24"/>
          <w:szCs w:val="24"/>
          <w:bdr w:val="none" w:sz="0" w:space="0" w:color="auto" w:frame="1"/>
          <w:lang w:eastAsia="en-IN"/>
          <w14:ligatures w14:val="none"/>
        </w:rPr>
        <w:t> where </w:t>
      </w:r>
      <w:r w:rsidRPr="0002396F">
        <w:rPr>
          <w:rFonts w:ascii="inherit" w:eastAsia="Times New Roman" w:hAnsi="inherit" w:cs="Courier New"/>
          <w:b/>
          <w:bCs/>
          <w:color w:val="141414"/>
          <w:kern w:val="0"/>
          <w:sz w:val="24"/>
          <w:szCs w:val="24"/>
          <w:bdr w:val="none" w:sz="0" w:space="0" w:color="auto" w:frame="1"/>
          <w:lang w:eastAsia="en-IN"/>
          <w14:ligatures w14:val="none"/>
        </w:rPr>
        <w:t>[Climactic Action/Decision]</w:t>
      </w:r>
      <w:r w:rsidRPr="0002396F">
        <w:rPr>
          <w:rFonts w:ascii="Courier" w:eastAsia="Times New Roman" w:hAnsi="Courier" w:cs="Courier New"/>
          <w:color w:val="141414"/>
          <w:kern w:val="0"/>
          <w:sz w:val="24"/>
          <w:szCs w:val="24"/>
          <w:bdr w:val="none" w:sz="0" w:space="0" w:color="auto" w:frame="1"/>
          <w:lang w:eastAsia="en-IN"/>
          <w14:ligatures w14:val="none"/>
        </w:rPr>
        <w:t>. Ensure there is </w:t>
      </w:r>
      <w:r w:rsidRPr="0002396F">
        <w:rPr>
          <w:rFonts w:ascii="inherit" w:eastAsia="Times New Roman" w:hAnsi="inherit" w:cs="Courier New"/>
          <w:b/>
          <w:bCs/>
          <w:color w:val="141414"/>
          <w:kern w:val="0"/>
          <w:sz w:val="24"/>
          <w:szCs w:val="24"/>
          <w:bdr w:val="none" w:sz="0" w:space="0" w:color="auto" w:frame="1"/>
          <w:lang w:eastAsia="en-IN"/>
          <w14:ligatures w14:val="none"/>
        </w:rPr>
        <w:t>[Type of Conflict]</w:t>
      </w:r>
      <w:r w:rsidRPr="0002396F">
        <w:rPr>
          <w:rFonts w:ascii="Courier" w:eastAsia="Times New Roman" w:hAnsi="Courier" w:cs="Courier New"/>
          <w:color w:val="141414"/>
          <w:kern w:val="0"/>
          <w:sz w:val="24"/>
          <w:szCs w:val="24"/>
          <w:bdr w:val="none" w:sz="0" w:space="0" w:color="auto" w:frame="1"/>
          <w:lang w:eastAsia="en-IN"/>
          <w14:ligatures w14:val="none"/>
        </w:rPr>
        <w:t> between </w:t>
      </w:r>
      <w:r w:rsidRPr="0002396F">
        <w:rPr>
          <w:rFonts w:ascii="inherit" w:eastAsia="Times New Roman" w:hAnsi="inherit" w:cs="Courier New"/>
          <w:b/>
          <w:bCs/>
          <w:color w:val="141414"/>
          <w:kern w:val="0"/>
          <w:sz w:val="24"/>
          <w:szCs w:val="24"/>
          <w:bdr w:val="none" w:sz="0" w:space="0" w:color="auto" w:frame="1"/>
          <w:lang w:eastAsia="en-IN"/>
          <w14:ligatures w14:val="none"/>
        </w:rPr>
        <w:t>[Protagonist]</w:t>
      </w:r>
      <w:r w:rsidRPr="0002396F">
        <w:rPr>
          <w:rFonts w:ascii="Courier" w:eastAsia="Times New Roman" w:hAnsi="Courier" w:cs="Courier New"/>
          <w:color w:val="141414"/>
          <w:kern w:val="0"/>
          <w:sz w:val="24"/>
          <w:szCs w:val="24"/>
          <w:bdr w:val="none" w:sz="0" w:space="0" w:color="auto" w:frame="1"/>
          <w:lang w:eastAsia="en-IN"/>
          <w14:ligatures w14:val="none"/>
        </w:rPr>
        <w:t> and </w:t>
      </w:r>
      <w:r w:rsidRPr="0002396F">
        <w:rPr>
          <w:rFonts w:ascii="inherit" w:eastAsia="Times New Roman" w:hAnsi="inherit" w:cs="Courier New"/>
          <w:b/>
          <w:bCs/>
          <w:color w:val="141414"/>
          <w:kern w:val="0"/>
          <w:sz w:val="24"/>
          <w:szCs w:val="24"/>
          <w:bdr w:val="none" w:sz="0" w:space="0" w:color="auto" w:frame="1"/>
          <w:lang w:eastAsia="en-IN"/>
          <w14:ligatures w14:val="none"/>
        </w:rPr>
        <w:t>[Antagonist]</w:t>
      </w:r>
      <w:r w:rsidRPr="0002396F">
        <w:rPr>
          <w:rFonts w:ascii="Courier" w:eastAsia="Times New Roman" w:hAnsi="Courier" w:cs="Courier New"/>
          <w:color w:val="141414"/>
          <w:kern w:val="0"/>
          <w:sz w:val="24"/>
          <w:szCs w:val="24"/>
          <w:bdr w:val="none" w:sz="0" w:space="0" w:color="auto" w:frame="1"/>
          <w:lang w:eastAsia="en-IN"/>
          <w14:ligatures w14:val="none"/>
        </w:rPr>
        <w:t>, representing </w:t>
      </w:r>
      <w:r w:rsidRPr="0002396F">
        <w:rPr>
          <w:rFonts w:ascii="inherit" w:eastAsia="Times New Roman" w:hAnsi="inherit" w:cs="Courier New"/>
          <w:b/>
          <w:bCs/>
          <w:color w:val="141414"/>
          <w:kern w:val="0"/>
          <w:sz w:val="24"/>
          <w:szCs w:val="24"/>
          <w:bdr w:val="none" w:sz="0" w:space="0" w:color="auto" w:frame="1"/>
          <w:lang w:eastAsia="en-IN"/>
          <w14:ligatures w14:val="none"/>
        </w:rPr>
        <w:t>[Thematic Elements]</w:t>
      </w:r>
      <w:r w:rsidRPr="0002396F">
        <w:rPr>
          <w:rFonts w:ascii="Courier" w:eastAsia="Times New Roman" w:hAnsi="Courier" w:cs="Courier New"/>
          <w:color w:val="141414"/>
          <w:kern w:val="0"/>
          <w:sz w:val="24"/>
          <w:szCs w:val="24"/>
          <w:bdr w:val="none" w:sz="0" w:space="0" w:color="auto" w:frame="1"/>
          <w:lang w:eastAsia="en-IN"/>
          <w14:ligatures w14:val="none"/>
        </w:rPr>
        <w:t>. After the climax, have </w:t>
      </w:r>
      <w:r w:rsidRPr="0002396F">
        <w:rPr>
          <w:rFonts w:ascii="inherit" w:eastAsia="Times New Roman" w:hAnsi="inherit" w:cs="Courier New"/>
          <w:b/>
          <w:bCs/>
          <w:color w:val="141414"/>
          <w:kern w:val="0"/>
          <w:sz w:val="24"/>
          <w:szCs w:val="24"/>
          <w:bdr w:val="none" w:sz="0" w:space="0" w:color="auto" w:frame="1"/>
          <w:lang w:eastAsia="en-IN"/>
          <w14:ligatures w14:val="none"/>
        </w:rPr>
        <w:t>[Resolution]</w:t>
      </w:r>
      <w:r w:rsidRPr="0002396F">
        <w:rPr>
          <w:rFonts w:ascii="Courier" w:eastAsia="Times New Roman" w:hAnsi="Courier" w:cs="Courier New"/>
          <w:color w:val="141414"/>
          <w:kern w:val="0"/>
          <w:sz w:val="24"/>
          <w:szCs w:val="24"/>
          <w:bdr w:val="none" w:sz="0" w:space="0" w:color="auto" w:frame="1"/>
          <w:lang w:eastAsia="en-IN"/>
          <w14:ligatures w14:val="none"/>
        </w:rPr>
        <w:t> where </w:t>
      </w:r>
      <w:r w:rsidRPr="0002396F">
        <w:rPr>
          <w:rFonts w:ascii="inherit" w:eastAsia="Times New Roman" w:hAnsi="inherit" w:cs="Courier New"/>
          <w:b/>
          <w:bCs/>
          <w:color w:val="141414"/>
          <w:kern w:val="0"/>
          <w:sz w:val="24"/>
          <w:szCs w:val="24"/>
          <w:bdr w:val="none" w:sz="0" w:space="0" w:color="auto" w:frame="1"/>
          <w:lang w:eastAsia="en-IN"/>
          <w14:ligatures w14:val="none"/>
        </w:rPr>
        <w:t>[Outcome of Protagonist's Journey]</w:t>
      </w:r>
      <w:r w:rsidRPr="0002396F">
        <w:rPr>
          <w:rFonts w:ascii="Courier" w:eastAsia="Times New Roman" w:hAnsi="Courier" w:cs="Courier New"/>
          <w:color w:val="141414"/>
          <w:kern w:val="0"/>
          <w:sz w:val="24"/>
          <w:szCs w:val="24"/>
          <w:bdr w:val="none" w:sz="0" w:space="0" w:color="auto" w:frame="1"/>
          <w:lang w:eastAsia="en-IN"/>
          <w14:ligatures w14:val="none"/>
        </w:rPr>
        <w:t> and </w:t>
      </w:r>
      <w:r w:rsidRPr="0002396F">
        <w:rPr>
          <w:rFonts w:ascii="inherit" w:eastAsia="Times New Roman" w:hAnsi="inherit" w:cs="Courier New"/>
          <w:b/>
          <w:bCs/>
          <w:color w:val="141414"/>
          <w:kern w:val="0"/>
          <w:sz w:val="24"/>
          <w:szCs w:val="24"/>
          <w:bdr w:val="none" w:sz="0" w:space="0" w:color="auto" w:frame="1"/>
          <w:lang w:eastAsia="en-IN"/>
          <w14:ligatures w14:val="none"/>
        </w:rPr>
        <w:t>[State of the World/Characters]</w:t>
      </w:r>
      <w:r w:rsidRPr="0002396F">
        <w:rPr>
          <w:rFonts w:ascii="Courier" w:eastAsia="Times New Roman" w:hAnsi="Courier" w:cs="Courier New"/>
          <w:color w:val="141414"/>
          <w:kern w:val="0"/>
          <w:sz w:val="24"/>
          <w:szCs w:val="24"/>
          <w:bdr w:val="none" w:sz="0" w:space="0" w:color="auto" w:frame="1"/>
          <w:lang w:eastAsia="en-IN"/>
          <w14:ligatures w14:val="none"/>
        </w:rPr>
        <w:t>. Conclude with </w:t>
      </w:r>
      <w:r w:rsidRPr="0002396F">
        <w:rPr>
          <w:rFonts w:ascii="inherit" w:eastAsia="Times New Roman" w:hAnsi="inherit" w:cs="Courier New"/>
          <w:b/>
          <w:bCs/>
          <w:color w:val="141414"/>
          <w:kern w:val="0"/>
          <w:sz w:val="24"/>
          <w:szCs w:val="24"/>
          <w:bdr w:val="none" w:sz="0" w:space="0" w:color="auto" w:frame="1"/>
          <w:lang w:eastAsia="en-IN"/>
          <w14:ligatures w14:val="none"/>
        </w:rPr>
        <w:t>[Ending Type]</w:t>
      </w:r>
      <w:r w:rsidRPr="0002396F">
        <w:rPr>
          <w:rFonts w:ascii="Courier" w:eastAsia="Times New Roman" w:hAnsi="Courier" w:cs="Courier New"/>
          <w:color w:val="141414"/>
          <w:kern w:val="0"/>
          <w:sz w:val="24"/>
          <w:szCs w:val="24"/>
          <w:bdr w:val="none" w:sz="0" w:space="0" w:color="auto" w:frame="1"/>
          <w:lang w:eastAsia="en-IN"/>
          <w14:ligatures w14:val="none"/>
        </w:rPr>
        <w:t> that leaves the reader with </w:t>
      </w:r>
      <w:r w:rsidRPr="0002396F">
        <w:rPr>
          <w:rFonts w:ascii="inherit" w:eastAsia="Times New Roman" w:hAnsi="inherit" w:cs="Courier New"/>
          <w:b/>
          <w:bCs/>
          <w:color w:val="141414"/>
          <w:kern w:val="0"/>
          <w:sz w:val="24"/>
          <w:szCs w:val="24"/>
          <w:bdr w:val="none" w:sz="0" w:space="0" w:color="auto" w:frame="1"/>
          <w:lang w:eastAsia="en-IN"/>
          <w14:ligatures w14:val="none"/>
        </w:rPr>
        <w:t>[Message/Question/Feeling]</w:t>
      </w:r>
      <w:r w:rsidRPr="0002396F">
        <w:rPr>
          <w:rFonts w:ascii="Courier" w:eastAsia="Times New Roman" w:hAnsi="Courier" w:cs="Courier New"/>
          <w:color w:val="141414"/>
          <w:kern w:val="0"/>
          <w:sz w:val="24"/>
          <w:szCs w:val="24"/>
          <w:bdr w:val="none" w:sz="0" w:space="0" w:color="auto" w:frame="1"/>
          <w:lang w:eastAsia="en-IN"/>
          <w14:ligatures w14:val="none"/>
        </w:rPr>
        <w:t>. Add depth by weaving in subplots such as </w:t>
      </w:r>
      <w:r w:rsidRPr="0002396F">
        <w:rPr>
          <w:rFonts w:ascii="inherit" w:eastAsia="Times New Roman" w:hAnsi="inherit" w:cs="Courier New"/>
          <w:b/>
          <w:bCs/>
          <w:color w:val="141414"/>
          <w:kern w:val="0"/>
          <w:sz w:val="24"/>
          <w:szCs w:val="24"/>
          <w:bdr w:val="none" w:sz="0" w:space="0" w:color="auto" w:frame="1"/>
          <w:lang w:eastAsia="en-IN"/>
          <w14:ligatures w14:val="none"/>
        </w:rPr>
        <w:t>[Subplot 1]</w:t>
      </w:r>
      <w:r w:rsidRPr="0002396F">
        <w:rPr>
          <w:rFonts w:ascii="Courier" w:eastAsia="Times New Roman" w:hAnsi="Courier" w:cs="Courier New"/>
          <w:color w:val="141414"/>
          <w:kern w:val="0"/>
          <w:sz w:val="24"/>
          <w:szCs w:val="24"/>
          <w:bdr w:val="none" w:sz="0" w:space="0" w:color="auto" w:frame="1"/>
          <w:lang w:eastAsia="en-IN"/>
          <w14:ligatures w14:val="none"/>
        </w:rPr>
        <w:t> and </w:t>
      </w:r>
      <w:r w:rsidRPr="0002396F">
        <w:rPr>
          <w:rFonts w:ascii="inherit" w:eastAsia="Times New Roman" w:hAnsi="inherit" w:cs="Courier New"/>
          <w:b/>
          <w:bCs/>
          <w:color w:val="141414"/>
          <w:kern w:val="0"/>
          <w:sz w:val="24"/>
          <w:szCs w:val="24"/>
          <w:bdr w:val="none" w:sz="0" w:space="0" w:color="auto" w:frame="1"/>
          <w:lang w:eastAsia="en-IN"/>
          <w14:ligatures w14:val="none"/>
        </w:rPr>
        <w:t>[Subplot 2]</w:t>
      </w:r>
      <w:r w:rsidRPr="0002396F">
        <w:rPr>
          <w:rFonts w:ascii="Courier" w:eastAsia="Times New Roman" w:hAnsi="Courier" w:cs="Courier New"/>
          <w:color w:val="141414"/>
          <w:kern w:val="0"/>
          <w:sz w:val="24"/>
          <w:szCs w:val="24"/>
          <w:bdr w:val="none" w:sz="0" w:space="0" w:color="auto" w:frame="1"/>
          <w:lang w:eastAsia="en-IN"/>
          <w14:ligatures w14:val="none"/>
        </w:rPr>
        <w:t>, which should </w:t>
      </w:r>
      <w:r w:rsidRPr="0002396F">
        <w:rPr>
          <w:rFonts w:ascii="inherit" w:eastAsia="Times New Roman" w:hAnsi="inherit" w:cs="Courier New"/>
          <w:b/>
          <w:bCs/>
          <w:color w:val="141414"/>
          <w:kern w:val="0"/>
          <w:sz w:val="24"/>
          <w:szCs w:val="24"/>
          <w:bdr w:val="none" w:sz="0" w:space="0" w:color="auto" w:frame="1"/>
          <w:lang w:eastAsia="en-IN"/>
          <w14:ligatures w14:val="none"/>
        </w:rPr>
        <w:t xml:space="preserve">[Tie </w:t>
      </w:r>
      <w:proofErr w:type="gramStart"/>
      <w:r w:rsidRPr="0002396F">
        <w:rPr>
          <w:rFonts w:ascii="inherit" w:eastAsia="Times New Roman" w:hAnsi="inherit" w:cs="Courier New"/>
          <w:b/>
          <w:bCs/>
          <w:color w:val="141414"/>
          <w:kern w:val="0"/>
          <w:sz w:val="24"/>
          <w:szCs w:val="24"/>
          <w:bdr w:val="none" w:sz="0" w:space="0" w:color="auto" w:frame="1"/>
          <w:lang w:eastAsia="en-IN"/>
          <w14:ligatures w14:val="none"/>
        </w:rPr>
        <w:t>Into</w:t>
      </w:r>
      <w:proofErr w:type="gramEnd"/>
      <w:r w:rsidRPr="0002396F">
        <w:rPr>
          <w:rFonts w:ascii="inherit" w:eastAsia="Times New Roman" w:hAnsi="inherit" w:cs="Courier New"/>
          <w:b/>
          <w:bCs/>
          <w:color w:val="141414"/>
          <w:kern w:val="0"/>
          <w:sz w:val="24"/>
          <w:szCs w:val="24"/>
          <w:bdr w:val="none" w:sz="0" w:space="0" w:color="auto" w:frame="1"/>
          <w:lang w:eastAsia="en-IN"/>
          <w14:ligatures w14:val="none"/>
        </w:rPr>
        <w:t xml:space="preserve"> Main Plot/Contribute to Character Development]</w:t>
      </w:r>
      <w:r w:rsidRPr="0002396F">
        <w:rPr>
          <w:rFonts w:ascii="Courier" w:eastAsia="Times New Roman" w:hAnsi="Courier" w:cs="Courier New"/>
          <w:color w:val="141414"/>
          <w:kern w:val="0"/>
          <w:sz w:val="24"/>
          <w:szCs w:val="24"/>
          <w:bdr w:val="none" w:sz="0" w:space="0" w:color="auto" w:frame="1"/>
          <w:lang w:eastAsia="en-IN"/>
          <w14:ligatures w14:val="none"/>
        </w:rPr>
        <w:t>. The plot should be structured to maintain </w:t>
      </w:r>
      <w:r w:rsidRPr="0002396F">
        <w:rPr>
          <w:rFonts w:ascii="inherit" w:eastAsia="Times New Roman" w:hAnsi="inherit" w:cs="Courier New"/>
          <w:b/>
          <w:bCs/>
          <w:color w:val="141414"/>
          <w:kern w:val="0"/>
          <w:sz w:val="24"/>
          <w:szCs w:val="24"/>
          <w:bdr w:val="none" w:sz="0" w:space="0" w:color="auto" w:frame="1"/>
          <w:lang w:eastAsia="en-IN"/>
          <w14:ligatures w14:val="none"/>
        </w:rPr>
        <w:t>[Pace]</w:t>
      </w:r>
      <w:r w:rsidRPr="0002396F">
        <w:rPr>
          <w:rFonts w:ascii="Courier" w:eastAsia="Times New Roman" w:hAnsi="Courier" w:cs="Courier New"/>
          <w:color w:val="141414"/>
          <w:kern w:val="0"/>
          <w:sz w:val="24"/>
          <w:szCs w:val="24"/>
          <w:bdr w:val="none" w:sz="0" w:space="0" w:color="auto" w:frame="1"/>
          <w:lang w:eastAsia="en-IN"/>
          <w14:ligatures w14:val="none"/>
        </w:rPr>
        <w:t> and </w:t>
      </w:r>
      <w:r w:rsidRPr="0002396F">
        <w:rPr>
          <w:rFonts w:ascii="inherit" w:eastAsia="Times New Roman" w:hAnsi="inherit" w:cs="Courier New"/>
          <w:b/>
          <w:bCs/>
          <w:color w:val="141414"/>
          <w:kern w:val="0"/>
          <w:sz w:val="24"/>
          <w:szCs w:val="24"/>
          <w:bdr w:val="none" w:sz="0" w:space="0" w:color="auto" w:frame="1"/>
          <w:lang w:eastAsia="en-IN"/>
          <w14:ligatures w14:val="none"/>
        </w:rPr>
        <w:t>[Emotional Rhythm]</w:t>
      </w:r>
      <w:r w:rsidRPr="0002396F">
        <w:rPr>
          <w:rFonts w:ascii="Courier" w:eastAsia="Times New Roman" w:hAnsi="Courier" w:cs="Courier New"/>
          <w:color w:val="141414"/>
          <w:kern w:val="0"/>
          <w:sz w:val="24"/>
          <w:szCs w:val="24"/>
          <w:bdr w:val="none" w:sz="0" w:space="0" w:color="auto" w:frame="1"/>
          <w:lang w:eastAsia="en-IN"/>
          <w14:ligatures w14:val="none"/>
        </w:rPr>
        <w:t>, leading to a satisfying </w:t>
      </w:r>
      <w:r w:rsidRPr="0002396F">
        <w:rPr>
          <w:rFonts w:ascii="inherit" w:eastAsia="Times New Roman" w:hAnsi="inherit" w:cs="Courier New"/>
          <w:b/>
          <w:bCs/>
          <w:color w:val="141414"/>
          <w:kern w:val="0"/>
          <w:sz w:val="24"/>
          <w:szCs w:val="24"/>
          <w:bdr w:val="none" w:sz="0" w:space="0" w:color="auto" w:frame="1"/>
          <w:lang w:eastAsia="en-IN"/>
          <w14:ligatures w14:val="none"/>
        </w:rPr>
        <w:t>[Conclusion]</w:t>
      </w:r>
      <w:r w:rsidRPr="0002396F">
        <w:rPr>
          <w:rFonts w:ascii="Courier" w:eastAsia="Times New Roman" w:hAnsi="Courier" w:cs="Courier New"/>
          <w:color w:val="141414"/>
          <w:kern w:val="0"/>
          <w:sz w:val="24"/>
          <w:szCs w:val="24"/>
          <w:bdr w:val="none" w:sz="0" w:space="0" w:color="auto" w:frame="1"/>
          <w:lang w:eastAsia="en-IN"/>
          <w14:ligatures w14:val="none"/>
        </w:rPr>
        <w:t>."</w:t>
      </w:r>
    </w:p>
    <w:p w14:paraId="7B21DD91" w14:textId="77777777" w:rsidR="0002396F" w:rsidRPr="0002396F" w:rsidRDefault="0002396F" w:rsidP="0002396F">
      <w:pPr>
        <w:shd w:val="clear" w:color="auto" w:fill="FFFFFF"/>
        <w:spacing w:before="100" w:beforeAutospacing="1" w:after="100" w:afterAutospacing="1" w:line="240" w:lineRule="auto"/>
        <w:textAlignment w:val="baseline"/>
        <w:rPr>
          <w:rFonts w:ascii="Arial" w:eastAsia="Times New Roman" w:hAnsi="Arial" w:cs="Arial"/>
          <w:color w:val="141414"/>
          <w:kern w:val="0"/>
          <w:sz w:val="27"/>
          <w:szCs w:val="27"/>
          <w:lang w:eastAsia="en-IN"/>
          <w14:ligatures w14:val="none"/>
        </w:rPr>
      </w:pPr>
      <w:r w:rsidRPr="0002396F">
        <w:rPr>
          <w:rFonts w:ascii="Arial" w:eastAsia="Times New Roman" w:hAnsi="Arial" w:cs="Arial"/>
          <w:color w:val="141414"/>
          <w:kern w:val="0"/>
          <w:sz w:val="27"/>
          <w:szCs w:val="27"/>
          <w:lang w:eastAsia="en-IN"/>
          <w14:ligatures w14:val="none"/>
        </w:rPr>
        <w:t>Using the above prompt, we created a storyline, and here are the results:</w:t>
      </w:r>
    </w:p>
    <w:p w14:paraId="5D3E0CCB" w14:textId="3CA903E3" w:rsidR="0002396F" w:rsidRPr="0002396F" w:rsidRDefault="0002396F" w:rsidP="0002396F">
      <w:pPr>
        <w:spacing w:after="0" w:line="240" w:lineRule="auto"/>
        <w:rPr>
          <w:rFonts w:ascii="Times New Roman" w:eastAsia="Times New Roman" w:hAnsi="Times New Roman" w:cs="Times New Roman"/>
          <w:kern w:val="0"/>
          <w:sz w:val="24"/>
          <w:szCs w:val="24"/>
          <w:lang w:eastAsia="en-IN"/>
          <w14:ligatures w14:val="none"/>
        </w:rPr>
      </w:pPr>
      <w:r w:rsidRPr="0002396F">
        <w:rPr>
          <w:rFonts w:ascii="Times New Roman" w:eastAsia="Times New Roman" w:hAnsi="Times New Roman" w:cs="Times New Roman"/>
          <w:noProof/>
          <w:kern w:val="0"/>
          <w:sz w:val="24"/>
          <w:szCs w:val="24"/>
          <w:lang w:eastAsia="en-IN"/>
          <w14:ligatures w14:val="none"/>
        </w:rPr>
        <w:drawing>
          <wp:inline distT="0" distB="0" distL="0" distR="0" wp14:anchorId="100D75A3" wp14:editId="7236D57D">
            <wp:extent cx="5731510" cy="3040380"/>
            <wp:effectExtent l="0" t="0" r="2540" b="7620"/>
            <wp:docPr id="283832822" name="Picture 59" descr="Google Fixes Gemini AI Image Generator Tool After Critic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Google Fixes Gemini AI Image Generator Tool After Criticism"/>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3040380"/>
                    </a:xfrm>
                    <a:prstGeom prst="rect">
                      <a:avLst/>
                    </a:prstGeom>
                    <a:noFill/>
                    <a:ln>
                      <a:noFill/>
                    </a:ln>
                  </pic:spPr>
                </pic:pic>
              </a:graphicData>
            </a:graphic>
          </wp:inline>
        </w:drawing>
      </w:r>
    </w:p>
    <w:p w14:paraId="307DB12C" w14:textId="77777777" w:rsidR="0002396F" w:rsidRPr="0002396F" w:rsidRDefault="0002396F" w:rsidP="0002396F">
      <w:pPr>
        <w:shd w:val="clear" w:color="auto" w:fill="FFFFFF"/>
        <w:spacing w:before="100" w:beforeAutospacing="1" w:after="100" w:afterAutospacing="1" w:line="240" w:lineRule="auto"/>
        <w:textAlignment w:val="baseline"/>
        <w:rPr>
          <w:rFonts w:ascii="Arial" w:eastAsia="Times New Roman" w:hAnsi="Arial" w:cs="Arial"/>
          <w:color w:val="141414"/>
          <w:kern w:val="0"/>
          <w:sz w:val="27"/>
          <w:szCs w:val="27"/>
          <w:lang w:eastAsia="en-IN"/>
          <w14:ligatures w14:val="none"/>
        </w:rPr>
      </w:pPr>
      <w:r w:rsidRPr="0002396F">
        <w:rPr>
          <w:rFonts w:ascii="Arial" w:eastAsia="Times New Roman" w:hAnsi="Arial" w:cs="Arial"/>
          <w:color w:val="141414"/>
          <w:kern w:val="0"/>
          <w:sz w:val="27"/>
          <w:szCs w:val="27"/>
          <w:lang w:eastAsia="en-IN"/>
          <w14:ligatures w14:val="none"/>
        </w:rPr>
        <w:t>If you want to read the whole plot you can check out the below image. With our prompt, we have generated a title, how characters will act and the entire plot.</w:t>
      </w:r>
    </w:p>
    <w:p w14:paraId="6102AE43" w14:textId="4399975C" w:rsidR="0002396F" w:rsidRPr="0002396F" w:rsidRDefault="0002396F" w:rsidP="0002396F">
      <w:pPr>
        <w:spacing w:after="0" w:line="240" w:lineRule="auto"/>
        <w:rPr>
          <w:rFonts w:ascii="Times New Roman" w:eastAsia="Times New Roman" w:hAnsi="Times New Roman" w:cs="Times New Roman"/>
          <w:kern w:val="0"/>
          <w:sz w:val="24"/>
          <w:szCs w:val="24"/>
          <w:lang w:eastAsia="en-IN"/>
          <w14:ligatures w14:val="none"/>
        </w:rPr>
      </w:pPr>
      <w:r w:rsidRPr="0002396F">
        <w:rPr>
          <w:rFonts w:ascii="Times New Roman" w:eastAsia="Times New Roman" w:hAnsi="Times New Roman" w:cs="Times New Roman"/>
          <w:noProof/>
          <w:kern w:val="0"/>
          <w:sz w:val="24"/>
          <w:szCs w:val="24"/>
          <w:lang w:eastAsia="en-IN"/>
          <w14:ligatures w14:val="none"/>
        </w:rPr>
        <w:lastRenderedPageBreak/>
        <w:drawing>
          <wp:inline distT="0" distB="0" distL="0" distR="0" wp14:anchorId="6F66B3BF" wp14:editId="50756B13">
            <wp:extent cx="4792980" cy="8863330"/>
            <wp:effectExtent l="0" t="0" r="7620" b="0"/>
            <wp:docPr id="689040044" name="Picture 58" descr="chatgpt book writing prompt result of a subplot cre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hatgpt book writing prompt result of a subplot created "/>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792980" cy="8863330"/>
                    </a:xfrm>
                    <a:prstGeom prst="rect">
                      <a:avLst/>
                    </a:prstGeom>
                    <a:noFill/>
                    <a:ln>
                      <a:noFill/>
                    </a:ln>
                  </pic:spPr>
                </pic:pic>
              </a:graphicData>
            </a:graphic>
          </wp:inline>
        </w:drawing>
      </w:r>
      <w:proofErr w:type="spellStart"/>
      <w:r w:rsidRPr="0002396F">
        <w:rPr>
          <w:rFonts w:ascii="inherit" w:eastAsia="Times New Roman" w:hAnsi="inherit" w:cs="Times New Roman"/>
          <w:i/>
          <w:iCs/>
          <w:kern w:val="0"/>
          <w:sz w:val="15"/>
          <w:szCs w:val="15"/>
          <w:bdr w:val="none" w:sz="0" w:space="0" w:color="auto" w:frame="1"/>
          <w:lang w:eastAsia="en-IN"/>
          <w14:ligatures w14:val="none"/>
        </w:rPr>
        <w:t>Storyplot</w:t>
      </w:r>
      <w:proofErr w:type="spellEnd"/>
      <w:r w:rsidRPr="0002396F">
        <w:rPr>
          <w:rFonts w:ascii="inherit" w:eastAsia="Times New Roman" w:hAnsi="inherit" w:cs="Times New Roman"/>
          <w:i/>
          <w:iCs/>
          <w:kern w:val="0"/>
          <w:sz w:val="15"/>
          <w:szCs w:val="15"/>
          <w:bdr w:val="none" w:sz="0" w:space="0" w:color="auto" w:frame="1"/>
          <w:lang w:eastAsia="en-IN"/>
          <w14:ligatures w14:val="none"/>
        </w:rPr>
        <w:t xml:space="preserve"> created using </w:t>
      </w:r>
      <w:r w:rsidRPr="0002396F">
        <w:rPr>
          <w:rFonts w:ascii="inherit" w:eastAsia="Times New Roman" w:hAnsi="inherit" w:cs="Times New Roman"/>
          <w:i/>
          <w:iCs/>
          <w:kern w:val="0"/>
          <w:sz w:val="15"/>
          <w:szCs w:val="15"/>
          <w:bdr w:val="none" w:sz="0" w:space="0" w:color="auto" w:frame="1"/>
          <w:lang w:eastAsia="en-IN"/>
          <w14:ligatures w14:val="none"/>
        </w:rPr>
        <w:lastRenderedPageBreak/>
        <w:t>ChatGPT</w:t>
      </w:r>
    </w:p>
    <w:p w14:paraId="3EE432E8" w14:textId="77777777" w:rsidR="0002396F" w:rsidRPr="0002396F" w:rsidRDefault="0002396F" w:rsidP="0002396F">
      <w:pPr>
        <w:shd w:val="clear" w:color="auto" w:fill="FFFFFF"/>
        <w:spacing w:after="100" w:afterAutospacing="1" w:line="240" w:lineRule="auto"/>
        <w:textAlignment w:val="baseline"/>
        <w:outlineLvl w:val="2"/>
        <w:rPr>
          <w:rFonts w:ascii="var(--h3-family)" w:eastAsia="Times New Roman" w:hAnsi="var(--h3-family)" w:cs="Times New Roman"/>
          <w:b/>
          <w:bCs/>
          <w:color w:val="141414"/>
          <w:kern w:val="0"/>
          <w:sz w:val="27"/>
          <w:szCs w:val="27"/>
          <w:lang w:eastAsia="en-IN"/>
          <w14:ligatures w14:val="none"/>
        </w:rPr>
      </w:pPr>
      <w:r w:rsidRPr="0002396F">
        <w:rPr>
          <w:rFonts w:ascii="var(--h3-family)" w:eastAsia="Times New Roman" w:hAnsi="var(--h3-family)" w:cs="Times New Roman"/>
          <w:b/>
          <w:bCs/>
          <w:color w:val="141414"/>
          <w:kern w:val="0"/>
          <w:sz w:val="27"/>
          <w:szCs w:val="27"/>
          <w:lang w:eastAsia="en-IN"/>
          <w14:ligatures w14:val="none"/>
        </w:rPr>
        <w:t>ChatGPT Prompt for Refining Dialogues between Characters</w:t>
      </w:r>
    </w:p>
    <w:p w14:paraId="5381BDB4" w14:textId="77777777" w:rsidR="0002396F" w:rsidRPr="0002396F" w:rsidRDefault="0002396F" w:rsidP="0002396F">
      <w:pPr>
        <w:shd w:val="clear" w:color="auto" w:fill="FFFFFF"/>
        <w:spacing w:before="100" w:beforeAutospacing="1" w:after="100" w:afterAutospacing="1" w:line="240" w:lineRule="auto"/>
        <w:textAlignment w:val="baseline"/>
        <w:rPr>
          <w:rFonts w:ascii="Arial" w:eastAsia="Times New Roman" w:hAnsi="Arial" w:cs="Arial"/>
          <w:color w:val="141414"/>
          <w:kern w:val="0"/>
          <w:sz w:val="27"/>
          <w:szCs w:val="27"/>
          <w:lang w:eastAsia="en-IN"/>
          <w14:ligatures w14:val="none"/>
        </w:rPr>
      </w:pPr>
      <w:r w:rsidRPr="0002396F">
        <w:rPr>
          <w:rFonts w:ascii="Arial" w:eastAsia="Times New Roman" w:hAnsi="Arial" w:cs="Arial"/>
          <w:color w:val="141414"/>
          <w:kern w:val="0"/>
          <w:sz w:val="27"/>
          <w:szCs w:val="27"/>
          <w:lang w:eastAsia="en-IN"/>
          <w14:ligatures w14:val="none"/>
        </w:rPr>
        <w:t>ChatGPT can help you develop natural and engaging conversations, ensure that each character’s voice is distinct, and refine the dynamics between characters.</w:t>
      </w:r>
    </w:p>
    <w:p w14:paraId="335790E9" w14:textId="77777777" w:rsidR="0002396F" w:rsidRPr="0002396F" w:rsidRDefault="0002396F" w:rsidP="0002396F">
      <w:pPr>
        <w:shd w:val="clear" w:color="auto" w:fill="FFFFFF"/>
        <w:spacing w:before="100" w:beforeAutospacing="1" w:after="100" w:afterAutospacing="1" w:line="240" w:lineRule="auto"/>
        <w:textAlignment w:val="baseline"/>
        <w:rPr>
          <w:rFonts w:ascii="Arial" w:eastAsia="Times New Roman" w:hAnsi="Arial" w:cs="Arial"/>
          <w:color w:val="141414"/>
          <w:kern w:val="0"/>
          <w:sz w:val="27"/>
          <w:szCs w:val="27"/>
          <w:lang w:eastAsia="en-IN"/>
          <w14:ligatures w14:val="none"/>
        </w:rPr>
      </w:pPr>
      <w:r w:rsidRPr="0002396F">
        <w:rPr>
          <w:rFonts w:ascii="Arial" w:eastAsia="Times New Roman" w:hAnsi="Arial" w:cs="Arial"/>
          <w:color w:val="141414"/>
          <w:kern w:val="0"/>
          <w:sz w:val="27"/>
          <w:szCs w:val="27"/>
          <w:lang w:eastAsia="en-IN"/>
          <w14:ligatures w14:val="none"/>
        </w:rPr>
        <w:t>By using the prompt below, you can address specific dialogue challenges, explore different emotional tones.</w:t>
      </w:r>
    </w:p>
    <w:p w14:paraId="415F1169" w14:textId="77777777" w:rsidR="0002396F" w:rsidRPr="0002396F" w:rsidRDefault="0002396F" w:rsidP="0002396F">
      <w:pPr>
        <w:shd w:val="clear" w:color="auto" w:fill="FFFFFF"/>
        <w:spacing w:beforeAutospacing="1" w:after="0" w:afterAutospacing="1" w:line="240" w:lineRule="auto"/>
        <w:textAlignment w:val="baseline"/>
        <w:rPr>
          <w:rFonts w:ascii="Arial" w:eastAsia="Times New Roman" w:hAnsi="Arial" w:cs="Arial"/>
          <w:color w:val="141414"/>
          <w:kern w:val="0"/>
          <w:sz w:val="27"/>
          <w:szCs w:val="27"/>
          <w:lang w:eastAsia="en-IN"/>
          <w14:ligatures w14:val="none"/>
        </w:rPr>
      </w:pPr>
      <w:r w:rsidRPr="0002396F">
        <w:rPr>
          <w:rFonts w:ascii="inherit" w:eastAsia="Times New Roman" w:hAnsi="inherit" w:cs="Arial"/>
          <w:b/>
          <w:bCs/>
          <w:color w:val="141414"/>
          <w:kern w:val="0"/>
          <w:sz w:val="27"/>
          <w:szCs w:val="27"/>
          <w:bdr w:val="none" w:sz="0" w:space="0" w:color="auto" w:frame="1"/>
          <w:lang w:eastAsia="en-IN"/>
          <w14:ligatures w14:val="none"/>
        </w:rPr>
        <w:t>Prompt:</w:t>
      </w:r>
    </w:p>
    <w:p w14:paraId="772BD005" w14:textId="77777777" w:rsidR="0002396F" w:rsidRPr="0002396F" w:rsidRDefault="0002396F" w:rsidP="0002396F">
      <w:pPr>
        <w:shd w:val="clear" w:color="auto" w:fill="DFFFF2"/>
        <w:spacing w:beforeAutospacing="1" w:after="0" w:afterAutospacing="1" w:line="240" w:lineRule="auto"/>
        <w:textAlignment w:val="baseline"/>
        <w:rPr>
          <w:rFonts w:ascii="Arial" w:eastAsia="Times New Roman" w:hAnsi="Arial" w:cs="Arial"/>
          <w:color w:val="141414"/>
          <w:kern w:val="0"/>
          <w:sz w:val="27"/>
          <w:szCs w:val="27"/>
          <w:lang w:eastAsia="en-IN"/>
          <w14:ligatures w14:val="none"/>
        </w:rPr>
      </w:pPr>
      <w:r w:rsidRPr="0002396F">
        <w:rPr>
          <w:rFonts w:ascii="Arial" w:eastAsia="Times New Roman" w:hAnsi="Arial" w:cs="Arial"/>
          <w:color w:val="141414"/>
          <w:kern w:val="0"/>
          <w:sz w:val="27"/>
          <w:szCs w:val="27"/>
          <w:lang w:eastAsia="en-IN"/>
          <w14:ligatures w14:val="none"/>
        </w:rPr>
        <w:t>“Enhance dialogue for a </w:t>
      </w:r>
      <w:r w:rsidRPr="0002396F">
        <w:rPr>
          <w:rFonts w:ascii="inherit" w:eastAsia="Times New Roman" w:hAnsi="inherit" w:cs="Arial"/>
          <w:b/>
          <w:bCs/>
          <w:color w:val="141414"/>
          <w:kern w:val="0"/>
          <w:sz w:val="27"/>
          <w:szCs w:val="27"/>
          <w:bdr w:val="none" w:sz="0" w:space="0" w:color="auto" w:frame="1"/>
          <w:lang w:eastAsia="en-IN"/>
          <w14:ligatures w14:val="none"/>
        </w:rPr>
        <w:t>[Genre]</w:t>
      </w:r>
      <w:r w:rsidRPr="0002396F">
        <w:rPr>
          <w:rFonts w:ascii="Arial" w:eastAsia="Times New Roman" w:hAnsi="Arial" w:cs="Arial"/>
          <w:color w:val="141414"/>
          <w:kern w:val="0"/>
          <w:sz w:val="27"/>
          <w:szCs w:val="27"/>
          <w:lang w:eastAsia="en-IN"/>
          <w14:ligatures w14:val="none"/>
        </w:rPr>
        <w:t> story titled ‘</w:t>
      </w:r>
      <w:r w:rsidRPr="0002396F">
        <w:rPr>
          <w:rFonts w:ascii="inherit" w:eastAsia="Times New Roman" w:hAnsi="inherit" w:cs="Arial"/>
          <w:b/>
          <w:bCs/>
          <w:color w:val="141414"/>
          <w:kern w:val="0"/>
          <w:sz w:val="27"/>
          <w:szCs w:val="27"/>
          <w:bdr w:val="none" w:sz="0" w:space="0" w:color="auto" w:frame="1"/>
          <w:lang w:eastAsia="en-IN"/>
          <w14:ligatures w14:val="none"/>
        </w:rPr>
        <w:t>[Title</w:t>
      </w:r>
      <w:proofErr w:type="gramStart"/>
      <w:r w:rsidRPr="0002396F">
        <w:rPr>
          <w:rFonts w:ascii="inherit" w:eastAsia="Times New Roman" w:hAnsi="inherit" w:cs="Arial"/>
          <w:b/>
          <w:bCs/>
          <w:color w:val="141414"/>
          <w:kern w:val="0"/>
          <w:sz w:val="27"/>
          <w:szCs w:val="27"/>
          <w:bdr w:val="none" w:sz="0" w:space="0" w:color="auto" w:frame="1"/>
          <w:lang w:eastAsia="en-IN"/>
          <w14:ligatures w14:val="none"/>
        </w:rPr>
        <w:t>]</w:t>
      </w:r>
      <w:r w:rsidRPr="0002396F">
        <w:rPr>
          <w:rFonts w:ascii="Arial" w:eastAsia="Times New Roman" w:hAnsi="Arial" w:cs="Arial"/>
          <w:color w:val="141414"/>
          <w:kern w:val="0"/>
          <w:sz w:val="27"/>
          <w:szCs w:val="27"/>
          <w:lang w:eastAsia="en-IN"/>
          <w14:ligatures w14:val="none"/>
        </w:rPr>
        <w:t>‘</w:t>
      </w:r>
      <w:proofErr w:type="gramEnd"/>
      <w:r w:rsidRPr="0002396F">
        <w:rPr>
          <w:rFonts w:ascii="Arial" w:eastAsia="Times New Roman" w:hAnsi="Arial" w:cs="Arial"/>
          <w:color w:val="141414"/>
          <w:kern w:val="0"/>
          <w:sz w:val="27"/>
          <w:szCs w:val="27"/>
          <w:lang w:eastAsia="en-IN"/>
          <w14:ligatures w14:val="none"/>
        </w:rPr>
        <w:t>. Focus on characters </w:t>
      </w:r>
      <w:r w:rsidRPr="0002396F">
        <w:rPr>
          <w:rFonts w:ascii="inherit" w:eastAsia="Times New Roman" w:hAnsi="inherit" w:cs="Arial"/>
          <w:b/>
          <w:bCs/>
          <w:color w:val="141414"/>
          <w:kern w:val="0"/>
          <w:sz w:val="27"/>
          <w:szCs w:val="27"/>
          <w:bdr w:val="none" w:sz="0" w:space="0" w:color="auto" w:frame="1"/>
          <w:lang w:eastAsia="en-IN"/>
          <w14:ligatures w14:val="none"/>
        </w:rPr>
        <w:t>[Character A]</w:t>
      </w:r>
      <w:r w:rsidRPr="0002396F">
        <w:rPr>
          <w:rFonts w:ascii="Arial" w:eastAsia="Times New Roman" w:hAnsi="Arial" w:cs="Arial"/>
          <w:color w:val="141414"/>
          <w:kern w:val="0"/>
          <w:sz w:val="27"/>
          <w:szCs w:val="27"/>
          <w:lang w:eastAsia="en-IN"/>
          <w14:ligatures w14:val="none"/>
        </w:rPr>
        <w:t> and </w:t>
      </w:r>
      <w:r w:rsidRPr="0002396F">
        <w:rPr>
          <w:rFonts w:ascii="inherit" w:eastAsia="Times New Roman" w:hAnsi="inherit" w:cs="Arial"/>
          <w:b/>
          <w:bCs/>
          <w:color w:val="141414"/>
          <w:kern w:val="0"/>
          <w:sz w:val="27"/>
          <w:szCs w:val="27"/>
          <w:bdr w:val="none" w:sz="0" w:space="0" w:color="auto" w:frame="1"/>
          <w:lang w:eastAsia="en-IN"/>
          <w14:ligatures w14:val="none"/>
        </w:rPr>
        <w:t>[Character B]</w:t>
      </w:r>
      <w:r w:rsidRPr="0002396F">
        <w:rPr>
          <w:rFonts w:ascii="Arial" w:eastAsia="Times New Roman" w:hAnsi="Arial" w:cs="Arial"/>
          <w:color w:val="141414"/>
          <w:kern w:val="0"/>
          <w:sz w:val="27"/>
          <w:szCs w:val="27"/>
          <w:lang w:eastAsia="en-IN"/>
          <w14:ligatures w14:val="none"/>
        </w:rPr>
        <w:t> in the scene </w:t>
      </w:r>
      <w:r w:rsidRPr="0002396F">
        <w:rPr>
          <w:rFonts w:ascii="inherit" w:eastAsia="Times New Roman" w:hAnsi="inherit" w:cs="Arial"/>
          <w:b/>
          <w:bCs/>
          <w:color w:val="141414"/>
          <w:kern w:val="0"/>
          <w:sz w:val="27"/>
          <w:szCs w:val="27"/>
          <w:bdr w:val="none" w:sz="0" w:space="0" w:color="auto" w:frame="1"/>
          <w:lang w:eastAsia="en-IN"/>
          <w14:ligatures w14:val="none"/>
        </w:rPr>
        <w:t>[Scene Description]</w:t>
      </w:r>
      <w:r w:rsidRPr="0002396F">
        <w:rPr>
          <w:rFonts w:ascii="Arial" w:eastAsia="Times New Roman" w:hAnsi="Arial" w:cs="Arial"/>
          <w:color w:val="141414"/>
          <w:kern w:val="0"/>
          <w:sz w:val="27"/>
          <w:szCs w:val="27"/>
          <w:lang w:eastAsia="en-IN"/>
          <w14:ligatures w14:val="none"/>
        </w:rPr>
        <w:t>. </w:t>
      </w:r>
      <w:r w:rsidRPr="0002396F">
        <w:rPr>
          <w:rFonts w:ascii="inherit" w:eastAsia="Times New Roman" w:hAnsi="inherit" w:cs="Arial"/>
          <w:b/>
          <w:bCs/>
          <w:color w:val="141414"/>
          <w:kern w:val="0"/>
          <w:sz w:val="27"/>
          <w:szCs w:val="27"/>
          <w:bdr w:val="none" w:sz="0" w:space="0" w:color="auto" w:frame="1"/>
          <w:lang w:eastAsia="en-IN"/>
          <w14:ligatures w14:val="none"/>
        </w:rPr>
        <w:t>[Character A]</w:t>
      </w:r>
      <w:r w:rsidRPr="0002396F">
        <w:rPr>
          <w:rFonts w:ascii="Arial" w:eastAsia="Times New Roman" w:hAnsi="Arial" w:cs="Arial"/>
          <w:color w:val="141414"/>
          <w:kern w:val="0"/>
          <w:sz w:val="27"/>
          <w:szCs w:val="27"/>
          <w:lang w:eastAsia="en-IN"/>
          <w14:ligatures w14:val="none"/>
        </w:rPr>
        <w:t> should convey </w:t>
      </w:r>
      <w:r w:rsidRPr="0002396F">
        <w:rPr>
          <w:rFonts w:ascii="inherit" w:eastAsia="Times New Roman" w:hAnsi="inherit" w:cs="Arial"/>
          <w:b/>
          <w:bCs/>
          <w:color w:val="141414"/>
          <w:kern w:val="0"/>
          <w:sz w:val="27"/>
          <w:szCs w:val="27"/>
          <w:bdr w:val="none" w:sz="0" w:space="0" w:color="auto" w:frame="1"/>
          <w:lang w:eastAsia="en-IN"/>
          <w14:ligatures w14:val="none"/>
        </w:rPr>
        <w:t>[Emotion/Information]</w:t>
      </w:r>
      <w:r w:rsidRPr="0002396F">
        <w:rPr>
          <w:rFonts w:ascii="Arial" w:eastAsia="Times New Roman" w:hAnsi="Arial" w:cs="Arial"/>
          <w:color w:val="141414"/>
          <w:kern w:val="0"/>
          <w:sz w:val="27"/>
          <w:szCs w:val="27"/>
          <w:lang w:eastAsia="en-IN"/>
          <w14:ligatures w14:val="none"/>
        </w:rPr>
        <w:t> while </w:t>
      </w:r>
      <w:r w:rsidRPr="0002396F">
        <w:rPr>
          <w:rFonts w:ascii="inherit" w:eastAsia="Times New Roman" w:hAnsi="inherit" w:cs="Arial"/>
          <w:b/>
          <w:bCs/>
          <w:color w:val="141414"/>
          <w:kern w:val="0"/>
          <w:sz w:val="27"/>
          <w:szCs w:val="27"/>
          <w:bdr w:val="none" w:sz="0" w:space="0" w:color="auto" w:frame="1"/>
          <w:lang w:eastAsia="en-IN"/>
          <w14:ligatures w14:val="none"/>
        </w:rPr>
        <w:t>[Character B]</w:t>
      </w:r>
      <w:r w:rsidRPr="0002396F">
        <w:rPr>
          <w:rFonts w:ascii="Arial" w:eastAsia="Times New Roman" w:hAnsi="Arial" w:cs="Arial"/>
          <w:color w:val="141414"/>
          <w:kern w:val="0"/>
          <w:sz w:val="27"/>
          <w:szCs w:val="27"/>
          <w:lang w:eastAsia="en-IN"/>
          <w14:ligatures w14:val="none"/>
        </w:rPr>
        <w:t> responds with </w:t>
      </w:r>
      <w:r w:rsidRPr="0002396F">
        <w:rPr>
          <w:rFonts w:ascii="inherit" w:eastAsia="Times New Roman" w:hAnsi="inherit" w:cs="Arial"/>
          <w:b/>
          <w:bCs/>
          <w:color w:val="141414"/>
          <w:kern w:val="0"/>
          <w:sz w:val="27"/>
          <w:szCs w:val="27"/>
          <w:bdr w:val="none" w:sz="0" w:space="0" w:color="auto" w:frame="1"/>
          <w:lang w:eastAsia="en-IN"/>
          <w14:ligatures w14:val="none"/>
        </w:rPr>
        <w:t>[Contrasting Emotion/Information]</w:t>
      </w:r>
      <w:r w:rsidRPr="0002396F">
        <w:rPr>
          <w:rFonts w:ascii="Arial" w:eastAsia="Times New Roman" w:hAnsi="Arial" w:cs="Arial"/>
          <w:color w:val="141414"/>
          <w:kern w:val="0"/>
          <w:sz w:val="27"/>
          <w:szCs w:val="27"/>
          <w:lang w:eastAsia="en-IN"/>
          <w14:ligatures w14:val="none"/>
        </w:rPr>
        <w:t>. The dialogue must </w:t>
      </w:r>
      <w:r w:rsidRPr="0002396F">
        <w:rPr>
          <w:rFonts w:ascii="inherit" w:eastAsia="Times New Roman" w:hAnsi="inherit" w:cs="Arial"/>
          <w:b/>
          <w:bCs/>
          <w:color w:val="141414"/>
          <w:kern w:val="0"/>
          <w:sz w:val="27"/>
          <w:szCs w:val="27"/>
          <w:bdr w:val="none" w:sz="0" w:space="0" w:color="auto" w:frame="1"/>
          <w:lang w:eastAsia="en-IN"/>
          <w14:ligatures w14:val="none"/>
        </w:rPr>
        <w:t>[Advance the Plot/Reveal Character/Increase Tension]</w:t>
      </w:r>
      <w:r w:rsidRPr="0002396F">
        <w:rPr>
          <w:rFonts w:ascii="Arial" w:eastAsia="Times New Roman" w:hAnsi="Arial" w:cs="Arial"/>
          <w:color w:val="141414"/>
          <w:kern w:val="0"/>
          <w:sz w:val="27"/>
          <w:szCs w:val="27"/>
          <w:lang w:eastAsia="en-IN"/>
          <w14:ligatures w14:val="none"/>
        </w:rPr>
        <w:t> and reflect </w:t>
      </w:r>
      <w:r w:rsidRPr="0002396F">
        <w:rPr>
          <w:rFonts w:ascii="inherit" w:eastAsia="Times New Roman" w:hAnsi="inherit" w:cs="Arial"/>
          <w:b/>
          <w:bCs/>
          <w:color w:val="141414"/>
          <w:kern w:val="0"/>
          <w:sz w:val="27"/>
          <w:szCs w:val="27"/>
          <w:bdr w:val="none" w:sz="0" w:space="0" w:color="auto" w:frame="1"/>
          <w:lang w:eastAsia="en-IN"/>
          <w14:ligatures w14:val="none"/>
        </w:rPr>
        <w:t>[Each Character’s Background/Personality/Education Level]</w:t>
      </w:r>
      <w:r w:rsidRPr="0002396F">
        <w:rPr>
          <w:rFonts w:ascii="Arial" w:eastAsia="Times New Roman" w:hAnsi="Arial" w:cs="Arial"/>
          <w:color w:val="141414"/>
          <w:kern w:val="0"/>
          <w:sz w:val="27"/>
          <w:szCs w:val="27"/>
          <w:lang w:eastAsia="en-IN"/>
          <w14:ligatures w14:val="none"/>
        </w:rPr>
        <w:t>. Include subtext that suggests </w:t>
      </w:r>
      <w:r w:rsidRPr="0002396F">
        <w:rPr>
          <w:rFonts w:ascii="inherit" w:eastAsia="Times New Roman" w:hAnsi="inherit" w:cs="Arial"/>
          <w:b/>
          <w:bCs/>
          <w:color w:val="141414"/>
          <w:kern w:val="0"/>
          <w:sz w:val="27"/>
          <w:szCs w:val="27"/>
          <w:bdr w:val="none" w:sz="0" w:space="0" w:color="auto" w:frame="1"/>
          <w:lang w:eastAsia="en-IN"/>
          <w14:ligatures w14:val="none"/>
        </w:rPr>
        <w:t>[Underlying Tensions/Secrets/Relationship Dynamics]</w:t>
      </w:r>
      <w:r w:rsidRPr="0002396F">
        <w:rPr>
          <w:rFonts w:ascii="Arial" w:eastAsia="Times New Roman" w:hAnsi="Arial" w:cs="Arial"/>
          <w:color w:val="141414"/>
          <w:kern w:val="0"/>
          <w:sz w:val="27"/>
          <w:szCs w:val="27"/>
          <w:lang w:eastAsia="en-IN"/>
          <w14:ligatures w14:val="none"/>
        </w:rPr>
        <w:t> without directly stating them. Ensure the exchange fits the </w:t>
      </w:r>
      <w:r w:rsidRPr="0002396F">
        <w:rPr>
          <w:rFonts w:ascii="inherit" w:eastAsia="Times New Roman" w:hAnsi="inherit" w:cs="Arial"/>
          <w:b/>
          <w:bCs/>
          <w:color w:val="141414"/>
          <w:kern w:val="0"/>
          <w:sz w:val="27"/>
          <w:szCs w:val="27"/>
          <w:bdr w:val="none" w:sz="0" w:space="0" w:color="auto" w:frame="1"/>
          <w:lang w:eastAsia="en-IN"/>
          <w14:ligatures w14:val="none"/>
        </w:rPr>
        <w:t>[Story’s Tone/Pacing]</w:t>
      </w:r>
      <w:r w:rsidRPr="0002396F">
        <w:rPr>
          <w:rFonts w:ascii="Arial" w:eastAsia="Times New Roman" w:hAnsi="Arial" w:cs="Arial"/>
          <w:color w:val="141414"/>
          <w:kern w:val="0"/>
          <w:sz w:val="27"/>
          <w:szCs w:val="27"/>
          <w:lang w:eastAsia="en-IN"/>
          <w14:ligatures w14:val="none"/>
        </w:rPr>
        <w:t> and consider </w:t>
      </w:r>
      <w:r w:rsidRPr="0002396F">
        <w:rPr>
          <w:rFonts w:ascii="inherit" w:eastAsia="Times New Roman" w:hAnsi="inherit" w:cs="Arial"/>
          <w:b/>
          <w:bCs/>
          <w:color w:val="141414"/>
          <w:kern w:val="0"/>
          <w:sz w:val="27"/>
          <w:szCs w:val="27"/>
          <w:bdr w:val="none" w:sz="0" w:space="0" w:color="auto" w:frame="1"/>
          <w:lang w:eastAsia="en-IN"/>
          <w14:ligatures w14:val="none"/>
        </w:rPr>
        <w:t>[Cultural Nuances/Language Specifics]</w:t>
      </w:r>
      <w:r w:rsidRPr="0002396F">
        <w:rPr>
          <w:rFonts w:ascii="Arial" w:eastAsia="Times New Roman" w:hAnsi="Arial" w:cs="Arial"/>
          <w:color w:val="141414"/>
          <w:kern w:val="0"/>
          <w:sz w:val="27"/>
          <w:szCs w:val="27"/>
          <w:lang w:eastAsia="en-IN"/>
          <w14:ligatures w14:val="none"/>
        </w:rPr>
        <w:t> where applicable. Rewrite the following exchange to increase impact and emotional depth: ‘</w:t>
      </w:r>
      <w:r w:rsidRPr="0002396F">
        <w:rPr>
          <w:rFonts w:ascii="inherit" w:eastAsia="Times New Roman" w:hAnsi="inherit" w:cs="Arial"/>
          <w:b/>
          <w:bCs/>
          <w:color w:val="141414"/>
          <w:kern w:val="0"/>
          <w:sz w:val="27"/>
          <w:szCs w:val="27"/>
          <w:bdr w:val="none" w:sz="0" w:space="0" w:color="auto" w:frame="1"/>
          <w:lang w:eastAsia="en-IN"/>
          <w14:ligatures w14:val="none"/>
        </w:rPr>
        <w:t xml:space="preserve">[Current </w:t>
      </w:r>
      <w:proofErr w:type="gramStart"/>
      <w:r w:rsidRPr="0002396F">
        <w:rPr>
          <w:rFonts w:ascii="inherit" w:eastAsia="Times New Roman" w:hAnsi="inherit" w:cs="Arial"/>
          <w:b/>
          <w:bCs/>
          <w:color w:val="141414"/>
          <w:kern w:val="0"/>
          <w:sz w:val="27"/>
          <w:szCs w:val="27"/>
          <w:bdr w:val="none" w:sz="0" w:space="0" w:color="auto" w:frame="1"/>
          <w:lang w:eastAsia="en-IN"/>
          <w14:ligatures w14:val="none"/>
        </w:rPr>
        <w:t>Dialogue]</w:t>
      </w:r>
      <w:r w:rsidRPr="0002396F">
        <w:rPr>
          <w:rFonts w:ascii="Arial" w:eastAsia="Times New Roman" w:hAnsi="Arial" w:cs="Arial"/>
          <w:color w:val="141414"/>
          <w:kern w:val="0"/>
          <w:sz w:val="27"/>
          <w:szCs w:val="27"/>
          <w:lang w:eastAsia="en-IN"/>
          <w14:ligatures w14:val="none"/>
        </w:rPr>
        <w:t>‘</w:t>
      </w:r>
      <w:proofErr w:type="gramEnd"/>
      <w:r w:rsidRPr="0002396F">
        <w:rPr>
          <w:rFonts w:ascii="Arial" w:eastAsia="Times New Roman" w:hAnsi="Arial" w:cs="Arial"/>
          <w:color w:val="141414"/>
          <w:kern w:val="0"/>
          <w:sz w:val="27"/>
          <w:szCs w:val="27"/>
          <w:lang w:eastAsia="en-IN"/>
          <w14:ligatures w14:val="none"/>
        </w:rPr>
        <w:t>.”</w:t>
      </w:r>
    </w:p>
    <w:p w14:paraId="7FBD140B" w14:textId="77777777" w:rsidR="0002396F" w:rsidRDefault="0002396F" w:rsidP="0002396F">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ChatGPT Prompt for Writing Feedback</w:t>
      </w:r>
    </w:p>
    <w:p w14:paraId="35AB1B0D" w14:textId="77777777" w:rsidR="0002396F" w:rsidRDefault="0002396F" w:rsidP="0002396F">
      <w:pPr>
        <w:pStyle w:val="has-background"/>
        <w:shd w:val="clear" w:color="auto" w:fill="DFFFF2"/>
        <w:spacing w:before="0" w:after="0"/>
        <w:textAlignment w:val="baseline"/>
        <w:rPr>
          <w:rFonts w:ascii="Arial" w:hAnsi="Arial" w:cs="Arial"/>
          <w:color w:val="141414"/>
          <w:sz w:val="27"/>
          <w:szCs w:val="27"/>
        </w:rPr>
      </w:pPr>
      <w:r>
        <w:rPr>
          <w:rStyle w:val="HTMLCode"/>
          <w:rFonts w:ascii="Courier" w:hAnsi="Courier"/>
          <w:color w:val="141414"/>
          <w:bdr w:val="none" w:sz="0" w:space="0" w:color="auto" w:frame="1"/>
        </w:rPr>
        <w:t>"Provide constructive feedback for a </w:t>
      </w:r>
      <w:r>
        <w:rPr>
          <w:rStyle w:val="Strong"/>
          <w:rFonts w:ascii="inherit" w:hAnsi="inherit" w:cs="Courier New"/>
          <w:color w:val="141414"/>
          <w:bdr w:val="none" w:sz="0" w:space="0" w:color="auto" w:frame="1"/>
        </w:rPr>
        <w:t>[Genre]</w:t>
      </w:r>
      <w:r>
        <w:rPr>
          <w:rStyle w:val="HTMLCode"/>
          <w:rFonts w:ascii="Courier" w:hAnsi="Courier"/>
          <w:color w:val="141414"/>
          <w:bdr w:val="none" w:sz="0" w:space="0" w:color="auto" w:frame="1"/>
        </w:rPr>
        <w:t> manuscript titled '</w:t>
      </w:r>
      <w:r>
        <w:rPr>
          <w:rStyle w:val="Strong"/>
          <w:rFonts w:ascii="inherit" w:hAnsi="inherit" w:cs="Courier New"/>
          <w:color w:val="141414"/>
          <w:bdr w:val="none" w:sz="0" w:space="0" w:color="auto" w:frame="1"/>
        </w:rPr>
        <w:t>[Title]</w:t>
      </w:r>
      <w:r>
        <w:rPr>
          <w:rStyle w:val="HTMLCode"/>
          <w:rFonts w:ascii="Courier" w:hAnsi="Courier"/>
          <w:color w:val="141414"/>
          <w:bdr w:val="none" w:sz="0" w:space="0" w:color="auto" w:frame="1"/>
        </w:rPr>
        <w:t>'. Evaluate the </w:t>
      </w:r>
      <w:r>
        <w:rPr>
          <w:rStyle w:val="Strong"/>
          <w:rFonts w:ascii="inherit" w:hAnsi="inherit" w:cs="Courier New"/>
          <w:color w:val="141414"/>
          <w:bdr w:val="none" w:sz="0" w:space="0" w:color="auto" w:frame="1"/>
        </w:rPr>
        <w:t>[Structure]</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[Character Development]</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[Pacing]</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[Thematic Consistency]</w:t>
      </w:r>
      <w:r>
        <w:rPr>
          <w:rStyle w:val="HTMLCode"/>
          <w:rFonts w:ascii="Courier" w:hAnsi="Courier"/>
          <w:color w:val="141414"/>
          <w:bdr w:val="none" w:sz="0" w:space="0" w:color="auto" w:frame="1"/>
        </w:rPr>
        <w:t>. Comment on the </w:t>
      </w:r>
      <w:r>
        <w:rPr>
          <w:rStyle w:val="Strong"/>
          <w:rFonts w:ascii="inherit" w:hAnsi="inherit" w:cs="Courier New"/>
          <w:color w:val="141414"/>
          <w:bdr w:val="none" w:sz="0" w:space="0" w:color="auto" w:frame="1"/>
        </w:rPr>
        <w:t>[Dialogue]</w:t>
      </w:r>
      <w:r>
        <w:rPr>
          <w:rStyle w:val="HTMLCode"/>
          <w:rFonts w:ascii="Courier" w:hAnsi="Courier"/>
          <w:color w:val="141414"/>
          <w:bdr w:val="none" w:sz="0" w:space="0" w:color="auto" w:frame="1"/>
        </w:rPr>
        <w:t> and its authenticity, and how well the </w:t>
      </w:r>
      <w:r>
        <w:rPr>
          <w:rStyle w:val="Strong"/>
          <w:rFonts w:ascii="inherit" w:hAnsi="inherit" w:cs="Courier New"/>
          <w:color w:val="141414"/>
          <w:bdr w:val="none" w:sz="0" w:space="0" w:color="auto" w:frame="1"/>
        </w:rPr>
        <w:t>[Plot Developments]</w:t>
      </w:r>
      <w:r>
        <w:rPr>
          <w:rStyle w:val="HTMLCode"/>
          <w:rFonts w:ascii="Courier" w:hAnsi="Courier"/>
          <w:color w:val="141414"/>
          <w:bdr w:val="none" w:sz="0" w:space="0" w:color="auto" w:frame="1"/>
        </w:rPr>
        <w:t> align with </w:t>
      </w:r>
      <w:r>
        <w:rPr>
          <w:rStyle w:val="Strong"/>
          <w:rFonts w:ascii="inherit" w:hAnsi="inherit" w:cs="Courier New"/>
          <w:color w:val="141414"/>
          <w:bdr w:val="none" w:sz="0" w:space="0" w:color="auto" w:frame="1"/>
        </w:rPr>
        <w:t>[Character Motivations]</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[Reader Expectations]</w:t>
      </w:r>
      <w:r>
        <w:rPr>
          <w:rStyle w:val="HTMLCode"/>
          <w:rFonts w:ascii="Courier" w:hAnsi="Courier"/>
          <w:color w:val="141414"/>
          <w:bdr w:val="none" w:sz="0" w:space="0" w:color="auto" w:frame="1"/>
        </w:rPr>
        <w:t>. Offer specific suggestions to improve </w:t>
      </w:r>
      <w:r>
        <w:rPr>
          <w:rStyle w:val="Strong"/>
          <w:rFonts w:ascii="inherit" w:hAnsi="inherit" w:cs="Courier New"/>
          <w:color w:val="141414"/>
          <w:bdr w:val="none" w:sz="0" w:space="0" w:color="auto" w:frame="1"/>
        </w:rPr>
        <w:t>[Areas Needing Work]</w:t>
      </w:r>
      <w:r>
        <w:rPr>
          <w:rStyle w:val="HTMLCode"/>
          <w:rFonts w:ascii="Courier" w:hAnsi="Courier"/>
          <w:color w:val="141414"/>
          <w:bdr w:val="none" w:sz="0" w:space="0" w:color="auto" w:frame="1"/>
        </w:rPr>
        <w:t> and compliment </w:t>
      </w:r>
      <w:r>
        <w:rPr>
          <w:rStyle w:val="Strong"/>
          <w:rFonts w:ascii="inherit" w:hAnsi="inherit" w:cs="Courier New"/>
          <w:color w:val="141414"/>
          <w:bdr w:val="none" w:sz="0" w:space="0" w:color="auto" w:frame="1"/>
        </w:rPr>
        <w:t>[Areas of Strength]</w:t>
      </w:r>
      <w:r>
        <w:rPr>
          <w:rStyle w:val="HTMLCode"/>
          <w:rFonts w:ascii="Courier" w:hAnsi="Courier"/>
          <w:color w:val="141414"/>
          <w:bdr w:val="none" w:sz="0" w:space="0" w:color="auto" w:frame="1"/>
        </w:rPr>
        <w:t xml:space="preserve">. Address how well the story </w:t>
      </w:r>
      <w:proofErr w:type="spellStart"/>
      <w:r>
        <w:rPr>
          <w:rStyle w:val="HTMLCode"/>
          <w:rFonts w:ascii="Courier" w:hAnsi="Courier"/>
          <w:color w:val="141414"/>
          <w:bdr w:val="none" w:sz="0" w:space="0" w:color="auto" w:frame="1"/>
        </w:rPr>
        <w:t>fulfills</w:t>
      </w:r>
      <w:proofErr w:type="spellEnd"/>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[Genre Expectations]</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[Audience Engagement]</w:t>
      </w:r>
      <w:r>
        <w:rPr>
          <w:rStyle w:val="HTMLCode"/>
          <w:rFonts w:ascii="Courier" w:hAnsi="Courier"/>
          <w:color w:val="141414"/>
          <w:bdr w:val="none" w:sz="0" w:space="0" w:color="auto" w:frame="1"/>
        </w:rPr>
        <w:t>. Provide examples for improvement, such as '</w:t>
      </w:r>
      <w:r>
        <w:rPr>
          <w:rStyle w:val="Strong"/>
          <w:rFonts w:ascii="inherit" w:hAnsi="inherit" w:cs="Courier New"/>
          <w:color w:val="141414"/>
          <w:bdr w:val="none" w:sz="0" w:space="0" w:color="auto" w:frame="1"/>
        </w:rPr>
        <w:t>[Specific Text]</w:t>
      </w:r>
      <w:r>
        <w:rPr>
          <w:rStyle w:val="HTMLCode"/>
          <w:rFonts w:ascii="Courier" w:hAnsi="Courier"/>
          <w:color w:val="141414"/>
          <w:bdr w:val="none" w:sz="0" w:space="0" w:color="auto" w:frame="1"/>
        </w:rPr>
        <w:t>', and explain how changes might enhance the overall narrative."</w:t>
      </w:r>
    </w:p>
    <w:p w14:paraId="00398935" w14:textId="77777777" w:rsidR="0002396F" w:rsidRDefault="0002396F" w:rsidP="0002396F">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ChatGPT Prompt for Author Branding</w:t>
      </w:r>
    </w:p>
    <w:p w14:paraId="3A5174AB" w14:textId="77777777" w:rsidR="0002396F" w:rsidRDefault="0002396F" w:rsidP="0002396F">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Using the above ChatGPT prompts, you can write any fiction, non-fiction or children’s book. But what about marketing and branding?</w:t>
      </w:r>
    </w:p>
    <w:p w14:paraId="61F5A9B9" w14:textId="77777777" w:rsidR="0002396F" w:rsidRDefault="0002396F" w:rsidP="0002396F">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You need a marketing strategy for your book to sell it, and here’s the ChatGPT prompt to help you out:</w:t>
      </w:r>
    </w:p>
    <w:p w14:paraId="287D121F" w14:textId="77777777" w:rsidR="0002396F" w:rsidRDefault="0002396F" w:rsidP="0002396F">
      <w:pPr>
        <w:pStyle w:val="has-background"/>
        <w:shd w:val="clear" w:color="auto" w:fill="DFFFF2"/>
        <w:spacing w:before="0" w:after="0"/>
        <w:textAlignment w:val="baseline"/>
        <w:rPr>
          <w:rFonts w:ascii="Arial" w:hAnsi="Arial" w:cs="Arial"/>
          <w:color w:val="141414"/>
          <w:sz w:val="27"/>
          <w:szCs w:val="27"/>
        </w:rPr>
      </w:pPr>
      <w:r>
        <w:rPr>
          <w:rStyle w:val="HTMLCode"/>
          <w:rFonts w:ascii="Courier" w:hAnsi="Courier"/>
          <w:color w:val="141414"/>
          <w:bdr w:val="none" w:sz="0" w:space="0" w:color="auto" w:frame="1"/>
        </w:rPr>
        <w:t>"Develop an author branding strategy for </w:t>
      </w:r>
      <w:r>
        <w:rPr>
          <w:rStyle w:val="Strong"/>
          <w:rFonts w:ascii="inherit" w:hAnsi="inherit" w:cs="Courier New"/>
          <w:color w:val="141414"/>
          <w:bdr w:val="none" w:sz="0" w:space="0" w:color="auto" w:frame="1"/>
        </w:rPr>
        <w:t>[Author Name]</w:t>
      </w:r>
      <w:r>
        <w:rPr>
          <w:rStyle w:val="HTMLCode"/>
          <w:rFonts w:ascii="Courier" w:hAnsi="Courier"/>
          <w:color w:val="141414"/>
          <w:bdr w:val="none" w:sz="0" w:space="0" w:color="auto" w:frame="1"/>
        </w:rPr>
        <w:t> who writes </w:t>
      </w:r>
      <w:r>
        <w:rPr>
          <w:rStyle w:val="Strong"/>
          <w:rFonts w:ascii="inherit" w:hAnsi="inherit" w:cs="Courier New"/>
          <w:color w:val="141414"/>
          <w:bdr w:val="none" w:sz="0" w:space="0" w:color="auto" w:frame="1"/>
        </w:rPr>
        <w:t>[Genre(s)]</w:t>
      </w:r>
      <w:r>
        <w:rPr>
          <w:rStyle w:val="HTMLCode"/>
          <w:rFonts w:ascii="Courier" w:hAnsi="Courier"/>
          <w:color w:val="141414"/>
          <w:bdr w:val="none" w:sz="0" w:space="0" w:color="auto" w:frame="1"/>
        </w:rPr>
        <w:t> and is preparing to publish '</w:t>
      </w:r>
      <w:r>
        <w:rPr>
          <w:rStyle w:val="Strong"/>
          <w:rFonts w:ascii="inherit" w:hAnsi="inherit" w:cs="Courier New"/>
          <w:color w:val="141414"/>
          <w:bdr w:val="none" w:sz="0" w:space="0" w:color="auto" w:frame="1"/>
        </w:rPr>
        <w:t>[Title]</w:t>
      </w:r>
      <w:r>
        <w:rPr>
          <w:rStyle w:val="HTMLCode"/>
          <w:rFonts w:ascii="Courier" w:hAnsi="Courier"/>
          <w:color w:val="141414"/>
          <w:bdr w:val="none" w:sz="0" w:space="0" w:color="auto" w:frame="1"/>
        </w:rPr>
        <w:t xml:space="preserve">'. Outline steps </w:t>
      </w:r>
      <w:r>
        <w:rPr>
          <w:rStyle w:val="HTMLCode"/>
          <w:rFonts w:ascii="Courier" w:hAnsi="Courier"/>
          <w:color w:val="141414"/>
          <w:bdr w:val="none" w:sz="0" w:space="0" w:color="auto" w:frame="1"/>
        </w:rPr>
        <w:lastRenderedPageBreak/>
        <w:t>for </w:t>
      </w:r>
      <w:r>
        <w:rPr>
          <w:rStyle w:val="Strong"/>
          <w:rFonts w:ascii="inherit" w:hAnsi="inherit" w:cs="Courier New"/>
          <w:color w:val="141414"/>
          <w:bdr w:val="none" w:sz="0" w:space="0" w:color="auto" w:frame="1"/>
        </w:rPr>
        <w:t>[Building an Online Presence]</w:t>
      </w:r>
      <w:r>
        <w:rPr>
          <w:rStyle w:val="HTMLCode"/>
          <w:rFonts w:ascii="Courier" w:hAnsi="Courier"/>
          <w:color w:val="141414"/>
          <w:bdr w:val="none" w:sz="0" w:space="0" w:color="auto" w:frame="1"/>
        </w:rPr>
        <w:t>, including </w:t>
      </w:r>
      <w:r>
        <w:rPr>
          <w:rStyle w:val="Strong"/>
          <w:rFonts w:ascii="inherit" w:hAnsi="inherit" w:cs="Courier New"/>
          <w:color w:val="141414"/>
          <w:bdr w:val="none" w:sz="0" w:space="0" w:color="auto" w:frame="1"/>
        </w:rPr>
        <w:t>[Social Media Platforms]</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[Content Strategy]</w:t>
      </w:r>
      <w:r>
        <w:rPr>
          <w:rStyle w:val="HTMLCode"/>
          <w:rFonts w:ascii="Courier" w:hAnsi="Courier"/>
          <w:color w:val="141414"/>
          <w:bdr w:val="none" w:sz="0" w:space="0" w:color="auto" w:frame="1"/>
        </w:rPr>
        <w:t> tailored to </w:t>
      </w:r>
      <w:r>
        <w:rPr>
          <w:rStyle w:val="Strong"/>
          <w:rFonts w:ascii="inherit" w:hAnsi="inherit" w:cs="Courier New"/>
          <w:color w:val="141414"/>
          <w:bdr w:val="none" w:sz="0" w:space="0" w:color="auto" w:frame="1"/>
        </w:rPr>
        <w:t>[Target Audience]</w:t>
      </w:r>
      <w:r>
        <w:rPr>
          <w:rStyle w:val="HTMLCode"/>
          <w:rFonts w:ascii="Courier" w:hAnsi="Courier"/>
          <w:color w:val="141414"/>
          <w:bdr w:val="none" w:sz="0" w:space="0" w:color="auto" w:frame="1"/>
        </w:rPr>
        <w:t>. Create a plan for </w:t>
      </w:r>
      <w:r>
        <w:rPr>
          <w:rStyle w:val="Strong"/>
          <w:rFonts w:ascii="inherit" w:hAnsi="inherit" w:cs="Courier New"/>
          <w:color w:val="141414"/>
          <w:bdr w:val="none" w:sz="0" w:space="0" w:color="auto" w:frame="1"/>
        </w:rPr>
        <w:t>[Community Engagement]</w:t>
      </w:r>
      <w:r>
        <w:rPr>
          <w:rStyle w:val="HTMLCode"/>
          <w:rFonts w:ascii="Courier" w:hAnsi="Courier"/>
          <w:color w:val="141414"/>
          <w:bdr w:val="none" w:sz="0" w:space="0" w:color="auto" w:frame="1"/>
        </w:rPr>
        <w:t> that involves </w:t>
      </w:r>
      <w:r>
        <w:rPr>
          <w:rStyle w:val="Strong"/>
          <w:rFonts w:ascii="inherit" w:hAnsi="inherit" w:cs="Courier New"/>
          <w:color w:val="141414"/>
          <w:bdr w:val="none" w:sz="0" w:space="0" w:color="auto" w:frame="1"/>
        </w:rPr>
        <w:t>[Reader Interactions]</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[Brand Consistency]</w:t>
      </w:r>
      <w:r>
        <w:rPr>
          <w:rStyle w:val="HTMLCode"/>
          <w:rFonts w:ascii="Courier" w:hAnsi="Courier"/>
          <w:color w:val="141414"/>
          <w:bdr w:val="none" w:sz="0" w:space="0" w:color="auto" w:frame="1"/>
        </w:rPr>
        <w:t>. Formulate tactics for </w:t>
      </w:r>
      <w:r>
        <w:rPr>
          <w:rStyle w:val="Strong"/>
          <w:rFonts w:ascii="inherit" w:hAnsi="inherit" w:cs="Courier New"/>
          <w:color w:val="141414"/>
          <w:bdr w:val="none" w:sz="0" w:space="0" w:color="auto" w:frame="1"/>
        </w:rPr>
        <w:t>[Promotions and Marketing]</w:t>
      </w:r>
      <w:r>
        <w:rPr>
          <w:rStyle w:val="HTMLCode"/>
          <w:rFonts w:ascii="Courier" w:hAnsi="Courier"/>
          <w:color w:val="141414"/>
          <w:bdr w:val="none" w:sz="0" w:space="0" w:color="auto" w:frame="1"/>
        </w:rPr>
        <w:t>, considering </w:t>
      </w:r>
      <w:r>
        <w:rPr>
          <w:rStyle w:val="Strong"/>
          <w:rFonts w:ascii="inherit" w:hAnsi="inherit" w:cs="Courier New"/>
          <w:color w:val="141414"/>
          <w:bdr w:val="none" w:sz="0" w:space="0" w:color="auto" w:frame="1"/>
        </w:rPr>
        <w:t>[Budget]</w:t>
      </w:r>
      <w:r>
        <w:rPr>
          <w:rStyle w:val="HTMLCode"/>
          <w:rFonts w:ascii="Courier" w:hAnsi="Courier"/>
          <w:color w:val="141414"/>
          <w:bdr w:val="none" w:sz="0" w:space="0" w:color="auto" w:frame="1"/>
        </w:rPr>
        <w:t>, </w:t>
      </w:r>
      <w:r>
        <w:rPr>
          <w:rStyle w:val="Strong"/>
          <w:rFonts w:ascii="inherit" w:hAnsi="inherit" w:cs="Courier New"/>
          <w:color w:val="141414"/>
          <w:bdr w:val="none" w:sz="0" w:space="0" w:color="auto" w:frame="1"/>
        </w:rPr>
        <w:t>[Book Launch Timeline]</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[Outreach Opportunities]</w:t>
      </w:r>
      <w:r>
        <w:rPr>
          <w:rStyle w:val="HTMLCode"/>
          <w:rFonts w:ascii="Courier" w:hAnsi="Courier"/>
          <w:color w:val="141414"/>
          <w:bdr w:val="none" w:sz="0" w:space="0" w:color="auto" w:frame="1"/>
        </w:rPr>
        <w:t>. Offer advice on </w:t>
      </w:r>
      <w:r>
        <w:rPr>
          <w:rStyle w:val="Strong"/>
          <w:rFonts w:ascii="inherit" w:hAnsi="inherit" w:cs="Courier New"/>
          <w:color w:val="141414"/>
          <w:bdr w:val="none" w:sz="0" w:space="0" w:color="auto" w:frame="1"/>
        </w:rPr>
        <w:t>[Publishing Avenues]</w:t>
      </w:r>
      <w:r>
        <w:rPr>
          <w:rStyle w:val="HTMLCode"/>
          <w:rFonts w:ascii="Courier" w:hAnsi="Courier"/>
          <w:color w:val="141414"/>
          <w:bdr w:val="none" w:sz="0" w:space="0" w:color="auto" w:frame="1"/>
        </w:rPr>
        <w:t>, whether </w:t>
      </w:r>
      <w:r>
        <w:rPr>
          <w:rStyle w:val="Strong"/>
          <w:rFonts w:ascii="inherit" w:hAnsi="inherit" w:cs="Courier New"/>
          <w:color w:val="141414"/>
          <w:bdr w:val="none" w:sz="0" w:space="0" w:color="auto" w:frame="1"/>
        </w:rPr>
        <w:t>[Traditional/Self-Publishing]</w:t>
      </w:r>
      <w:r>
        <w:rPr>
          <w:rStyle w:val="HTMLCode"/>
          <w:rFonts w:ascii="Courier" w:hAnsi="Courier"/>
          <w:color w:val="141414"/>
          <w:bdr w:val="none" w:sz="0" w:space="0" w:color="auto" w:frame="1"/>
        </w:rPr>
        <w:t>, and </w:t>
      </w:r>
      <w:r>
        <w:rPr>
          <w:rStyle w:val="Strong"/>
          <w:rFonts w:ascii="inherit" w:hAnsi="inherit" w:cs="Courier New"/>
          <w:color w:val="141414"/>
          <w:bdr w:val="none" w:sz="0" w:space="0" w:color="auto" w:frame="1"/>
        </w:rPr>
        <w:t>[Networking with Industry Professionals]</w:t>
      </w:r>
      <w:r>
        <w:rPr>
          <w:rStyle w:val="HTMLCode"/>
          <w:rFonts w:ascii="Courier" w:hAnsi="Courier"/>
          <w:color w:val="141414"/>
          <w:bdr w:val="none" w:sz="0" w:space="0" w:color="auto" w:frame="1"/>
        </w:rPr>
        <w:t>. Provide a list of </w:t>
      </w:r>
      <w:r>
        <w:rPr>
          <w:rStyle w:val="Strong"/>
          <w:rFonts w:ascii="inherit" w:hAnsi="inherit" w:cs="Courier New"/>
          <w:color w:val="141414"/>
          <w:bdr w:val="none" w:sz="0" w:space="0" w:color="auto" w:frame="1"/>
        </w:rPr>
        <w:t>[Marketing Materials]</w:t>
      </w:r>
      <w:r>
        <w:rPr>
          <w:rStyle w:val="HTMLCode"/>
          <w:rFonts w:ascii="Courier" w:hAnsi="Courier"/>
          <w:color w:val="141414"/>
          <w:bdr w:val="none" w:sz="0" w:space="0" w:color="auto" w:frame="1"/>
        </w:rPr>
        <w:t> needed, such as </w:t>
      </w:r>
      <w:r>
        <w:rPr>
          <w:rStyle w:val="Strong"/>
          <w:rFonts w:ascii="inherit" w:hAnsi="inherit" w:cs="Courier New"/>
          <w:color w:val="141414"/>
          <w:bdr w:val="none" w:sz="0" w:space="0" w:color="auto" w:frame="1"/>
        </w:rPr>
        <w:t>[Book Covers, Author Photos, Promotional Graphics]</w:t>
      </w:r>
      <w:r>
        <w:rPr>
          <w:rStyle w:val="HTMLCode"/>
          <w:rFonts w:ascii="Courier" w:hAnsi="Courier"/>
          <w:color w:val="141414"/>
          <w:bdr w:val="none" w:sz="0" w:space="0" w:color="auto" w:frame="1"/>
        </w:rPr>
        <w:t>, and how to effectively utilize them in a </w:t>
      </w:r>
      <w:r>
        <w:rPr>
          <w:rStyle w:val="Strong"/>
          <w:rFonts w:ascii="inherit" w:hAnsi="inherit" w:cs="Courier New"/>
          <w:color w:val="141414"/>
          <w:bdr w:val="none" w:sz="0" w:space="0" w:color="auto" w:frame="1"/>
        </w:rPr>
        <w:t>[Marketing Campaign]</w:t>
      </w:r>
      <w:r>
        <w:rPr>
          <w:rStyle w:val="HTMLCode"/>
          <w:rFonts w:ascii="Courier" w:hAnsi="Courier"/>
          <w:color w:val="141414"/>
          <w:bdr w:val="none" w:sz="0" w:space="0" w:color="auto" w:frame="1"/>
        </w:rPr>
        <w:t>."</w:t>
      </w:r>
    </w:p>
    <w:p w14:paraId="17C01C40" w14:textId="745CB41D" w:rsidR="0002396F" w:rsidRDefault="0002396F" w:rsidP="0002396F">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w:t>
      </w:r>
    </w:p>
    <w:p w14:paraId="40087A66" w14:textId="77777777" w:rsidR="0002396F" w:rsidRDefault="0002396F" w:rsidP="0002396F">
      <w:pPr>
        <w:numPr>
          <w:ilvl w:val="0"/>
          <w:numId w:val="35"/>
        </w:numPr>
        <w:shd w:val="clear" w:color="auto" w:fill="FFFFFF"/>
        <w:spacing w:after="0" w:afterAutospacing="1" w:line="240" w:lineRule="auto"/>
        <w:textAlignment w:val="baseline"/>
        <w:rPr>
          <w:rFonts w:ascii="inherit" w:hAnsi="inherit" w:cs="Arial"/>
          <w:color w:val="141414"/>
          <w:sz w:val="27"/>
          <w:szCs w:val="27"/>
        </w:rPr>
      </w:pPr>
      <w:r>
        <w:rPr>
          <w:rStyle w:val="Strong"/>
          <w:rFonts w:ascii="inherit" w:hAnsi="inherit" w:cs="Arial"/>
          <w:color w:val="141414"/>
          <w:sz w:val="27"/>
          <w:szCs w:val="27"/>
          <w:bdr w:val="none" w:sz="0" w:space="0" w:color="auto" w:frame="1"/>
        </w:rPr>
        <w:t>Building an Online Presence</w:t>
      </w:r>
      <w:r>
        <w:rPr>
          <w:rFonts w:ascii="inherit" w:hAnsi="inherit" w:cs="Arial"/>
          <w:color w:val="141414"/>
          <w:sz w:val="27"/>
          <w:szCs w:val="27"/>
        </w:rPr>
        <w:t>: This part of the prompt asks for a plan to establish the author’s presence on the Internet. This could include creating a website, starting a blog, or setting up profiles on various social media platforms.</w:t>
      </w:r>
    </w:p>
    <w:p w14:paraId="204C68E8" w14:textId="77777777" w:rsidR="0002396F" w:rsidRDefault="0002396F" w:rsidP="0002396F">
      <w:pPr>
        <w:numPr>
          <w:ilvl w:val="0"/>
          <w:numId w:val="35"/>
        </w:numPr>
        <w:shd w:val="clear" w:color="auto" w:fill="FFFFFF"/>
        <w:spacing w:after="0" w:afterAutospacing="1" w:line="240" w:lineRule="auto"/>
        <w:textAlignment w:val="baseline"/>
        <w:rPr>
          <w:rFonts w:ascii="inherit" w:hAnsi="inherit" w:cs="Arial"/>
          <w:color w:val="141414"/>
          <w:sz w:val="27"/>
          <w:szCs w:val="27"/>
        </w:rPr>
      </w:pPr>
      <w:r>
        <w:rPr>
          <w:rStyle w:val="Strong"/>
          <w:rFonts w:ascii="inherit" w:hAnsi="inherit" w:cs="Arial"/>
          <w:color w:val="141414"/>
          <w:sz w:val="27"/>
          <w:szCs w:val="27"/>
          <w:bdr w:val="none" w:sz="0" w:space="0" w:color="auto" w:frame="1"/>
        </w:rPr>
        <w:t>Social Media Platforms and Content Strategy</w:t>
      </w:r>
      <w:r>
        <w:rPr>
          <w:rFonts w:ascii="inherit" w:hAnsi="inherit" w:cs="Arial"/>
          <w:color w:val="141414"/>
          <w:sz w:val="27"/>
          <w:szCs w:val="27"/>
        </w:rPr>
        <w:t>: This section asks for a strategy tailored to the author’s target audience, detailing which social media platforms to use and what content to post.</w:t>
      </w:r>
    </w:p>
    <w:p w14:paraId="2E615B8F" w14:textId="77777777" w:rsidR="0002396F" w:rsidRDefault="0002396F" w:rsidP="0002396F">
      <w:pPr>
        <w:numPr>
          <w:ilvl w:val="0"/>
          <w:numId w:val="35"/>
        </w:numPr>
        <w:shd w:val="clear" w:color="auto" w:fill="FFFFFF"/>
        <w:spacing w:after="0" w:afterAutospacing="1" w:line="240" w:lineRule="auto"/>
        <w:textAlignment w:val="baseline"/>
        <w:rPr>
          <w:rFonts w:ascii="inherit" w:hAnsi="inherit" w:cs="Arial"/>
          <w:color w:val="141414"/>
          <w:sz w:val="27"/>
          <w:szCs w:val="27"/>
        </w:rPr>
      </w:pPr>
      <w:r>
        <w:rPr>
          <w:rStyle w:val="Strong"/>
          <w:rFonts w:ascii="inherit" w:hAnsi="inherit" w:cs="Arial"/>
          <w:color w:val="141414"/>
          <w:sz w:val="27"/>
          <w:szCs w:val="27"/>
          <w:bdr w:val="none" w:sz="0" w:space="0" w:color="auto" w:frame="1"/>
        </w:rPr>
        <w:t>Community Engagement</w:t>
      </w:r>
      <w:r>
        <w:rPr>
          <w:rFonts w:ascii="inherit" w:hAnsi="inherit" w:cs="Arial"/>
          <w:color w:val="141414"/>
          <w:sz w:val="27"/>
          <w:szCs w:val="27"/>
        </w:rPr>
        <w:t>: This part of the prompt asks for a plan to engage with readers and maintain brand consistency. This could involve responding to comments, hosting giveaways, or regularly updating social media with relevant content.</w:t>
      </w:r>
    </w:p>
    <w:p w14:paraId="6802372B" w14:textId="77777777" w:rsidR="0002396F" w:rsidRDefault="0002396F" w:rsidP="0002396F">
      <w:pPr>
        <w:numPr>
          <w:ilvl w:val="0"/>
          <w:numId w:val="35"/>
        </w:numPr>
        <w:shd w:val="clear" w:color="auto" w:fill="FFFFFF"/>
        <w:spacing w:after="0" w:afterAutospacing="1" w:line="240" w:lineRule="auto"/>
        <w:textAlignment w:val="baseline"/>
        <w:rPr>
          <w:rFonts w:ascii="inherit" w:hAnsi="inherit" w:cs="Arial"/>
          <w:color w:val="141414"/>
          <w:sz w:val="27"/>
          <w:szCs w:val="27"/>
        </w:rPr>
      </w:pPr>
      <w:r>
        <w:rPr>
          <w:rStyle w:val="Strong"/>
          <w:rFonts w:ascii="inherit" w:hAnsi="inherit" w:cs="Arial"/>
          <w:color w:val="141414"/>
          <w:sz w:val="27"/>
          <w:szCs w:val="27"/>
          <w:bdr w:val="none" w:sz="0" w:space="0" w:color="auto" w:frame="1"/>
        </w:rPr>
        <w:t>Promotions and Marketing</w:t>
      </w:r>
      <w:r>
        <w:rPr>
          <w:rFonts w:ascii="inherit" w:hAnsi="inherit" w:cs="Arial"/>
          <w:color w:val="141414"/>
          <w:sz w:val="27"/>
          <w:szCs w:val="27"/>
        </w:rPr>
        <w:t>: This section asks for a plan to promote and market the book to potential readers. This could involve paid advertising, reaching out to book reviewers, or organizing a book launch event.</w:t>
      </w:r>
    </w:p>
    <w:p w14:paraId="380B4BA2" w14:textId="77777777" w:rsidR="0002396F" w:rsidRDefault="0002396F" w:rsidP="0002396F">
      <w:pPr>
        <w:numPr>
          <w:ilvl w:val="0"/>
          <w:numId w:val="35"/>
        </w:numPr>
        <w:shd w:val="clear" w:color="auto" w:fill="FFFFFF"/>
        <w:spacing w:after="0" w:afterAutospacing="1" w:line="240" w:lineRule="auto"/>
        <w:textAlignment w:val="baseline"/>
        <w:rPr>
          <w:rFonts w:ascii="inherit" w:hAnsi="inherit" w:cs="Arial"/>
          <w:color w:val="141414"/>
          <w:sz w:val="27"/>
          <w:szCs w:val="27"/>
        </w:rPr>
      </w:pPr>
      <w:r>
        <w:rPr>
          <w:rStyle w:val="Strong"/>
          <w:rFonts w:ascii="inherit" w:hAnsi="inherit" w:cs="Arial"/>
          <w:color w:val="141414"/>
          <w:sz w:val="27"/>
          <w:szCs w:val="27"/>
          <w:bdr w:val="none" w:sz="0" w:space="0" w:color="auto" w:frame="1"/>
        </w:rPr>
        <w:t>Publishing Avenues</w:t>
      </w:r>
      <w:r>
        <w:rPr>
          <w:rFonts w:ascii="inherit" w:hAnsi="inherit" w:cs="Arial"/>
          <w:color w:val="141414"/>
          <w:sz w:val="27"/>
          <w:szCs w:val="27"/>
        </w:rPr>
        <w:t>: This part of the prompt asks for advice on whether to pursue traditional publishing or self-publishing, and how to network with industry professionals.</w:t>
      </w:r>
    </w:p>
    <w:p w14:paraId="2461459E" w14:textId="77777777" w:rsidR="0002396F" w:rsidRDefault="0002396F" w:rsidP="0002396F">
      <w:pPr>
        <w:numPr>
          <w:ilvl w:val="0"/>
          <w:numId w:val="35"/>
        </w:numPr>
        <w:shd w:val="clear" w:color="auto" w:fill="FFFFFF"/>
        <w:spacing w:after="0" w:afterAutospacing="1" w:line="240" w:lineRule="auto"/>
        <w:textAlignment w:val="baseline"/>
        <w:rPr>
          <w:rFonts w:ascii="inherit" w:hAnsi="inherit" w:cs="Arial"/>
          <w:color w:val="141414"/>
          <w:sz w:val="27"/>
          <w:szCs w:val="27"/>
        </w:rPr>
      </w:pPr>
      <w:r>
        <w:rPr>
          <w:rStyle w:val="Strong"/>
          <w:rFonts w:ascii="inherit" w:hAnsi="inherit" w:cs="Arial"/>
          <w:color w:val="141414"/>
          <w:sz w:val="27"/>
          <w:szCs w:val="27"/>
          <w:bdr w:val="none" w:sz="0" w:space="0" w:color="auto" w:frame="1"/>
        </w:rPr>
        <w:t>Marketing Materials</w:t>
      </w:r>
      <w:r>
        <w:rPr>
          <w:rFonts w:ascii="inherit" w:hAnsi="inherit" w:cs="Arial"/>
          <w:color w:val="141414"/>
          <w:sz w:val="27"/>
          <w:szCs w:val="27"/>
        </w:rPr>
        <w:t>: This section asks for a list of materials needed for a marketing campaign, such as book covers, author photos, and promotional graphics, and how to effectively utilize them.</w:t>
      </w:r>
    </w:p>
    <w:p w14:paraId="41426DF8" w14:textId="77777777" w:rsidR="0002396F" w:rsidRDefault="0002396F" w:rsidP="0002396F">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ChatGPT Book Writing Prompts for Various Use Cases</w:t>
      </w:r>
    </w:p>
    <w:tbl>
      <w:tblPr>
        <w:tblW w:w="6196" w:type="dxa"/>
        <w:shd w:val="clear" w:color="auto" w:fill="FFFFFF"/>
        <w:tblCellMar>
          <w:left w:w="0" w:type="dxa"/>
          <w:right w:w="0" w:type="dxa"/>
        </w:tblCellMar>
        <w:tblLook w:val="04A0" w:firstRow="1" w:lastRow="0" w:firstColumn="1" w:lastColumn="0" w:noHBand="0" w:noVBand="1"/>
      </w:tblPr>
      <w:tblGrid>
        <w:gridCol w:w="1998"/>
        <w:gridCol w:w="7012"/>
      </w:tblGrid>
      <w:tr w:rsidR="0002396F" w:rsidRPr="0002396F" w14:paraId="4F72E1A2" w14:textId="77777777" w:rsidTr="0002396F">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EF3131C" w14:textId="77777777" w:rsidR="0002396F" w:rsidRPr="0002396F" w:rsidRDefault="0002396F" w:rsidP="0002396F">
            <w:pPr>
              <w:spacing w:after="0" w:line="240" w:lineRule="auto"/>
              <w:rPr>
                <w:rFonts w:ascii="inherit" w:eastAsia="Times New Roman" w:hAnsi="inherit" w:cs="Arial"/>
                <w:color w:val="141414"/>
                <w:kern w:val="0"/>
                <w:sz w:val="27"/>
                <w:szCs w:val="27"/>
                <w:lang w:eastAsia="en-IN"/>
                <w14:ligatures w14:val="none"/>
              </w:rPr>
            </w:pPr>
            <w:r w:rsidRPr="0002396F">
              <w:rPr>
                <w:rFonts w:ascii="inherit" w:eastAsia="Times New Roman" w:hAnsi="inherit" w:cs="Arial"/>
                <w:b/>
                <w:bCs/>
                <w:color w:val="141414"/>
                <w:kern w:val="0"/>
                <w:sz w:val="27"/>
                <w:szCs w:val="27"/>
                <w:bdr w:val="none" w:sz="0" w:space="0" w:color="auto" w:frame="1"/>
                <w:lang w:eastAsia="en-IN"/>
                <w14:ligatures w14:val="none"/>
              </w:rPr>
              <w:t>Theme Exploration</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1E30C143" w14:textId="77777777" w:rsidR="0002396F" w:rsidRPr="0002396F" w:rsidRDefault="0002396F" w:rsidP="0002396F">
            <w:pPr>
              <w:spacing w:after="0" w:line="240" w:lineRule="auto"/>
              <w:rPr>
                <w:rFonts w:ascii="inherit" w:eastAsia="Times New Roman" w:hAnsi="inherit" w:cs="Arial"/>
                <w:color w:val="141414"/>
                <w:kern w:val="0"/>
                <w:sz w:val="27"/>
                <w:szCs w:val="27"/>
                <w:lang w:eastAsia="en-IN"/>
                <w14:ligatures w14:val="none"/>
              </w:rPr>
            </w:pPr>
            <w:r w:rsidRPr="0002396F">
              <w:rPr>
                <w:rFonts w:ascii="inherit" w:eastAsia="Times New Roman" w:hAnsi="inherit" w:cs="Arial"/>
                <w:color w:val="141414"/>
                <w:kern w:val="0"/>
                <w:sz w:val="27"/>
                <w:szCs w:val="27"/>
                <w:lang w:eastAsia="en-IN"/>
                <w14:ligatures w14:val="none"/>
              </w:rPr>
              <w:t>“Identify and expand on the themes in </w:t>
            </w:r>
            <w:r w:rsidRPr="0002396F">
              <w:rPr>
                <w:rFonts w:ascii="inherit" w:eastAsia="Times New Roman" w:hAnsi="inherit" w:cs="Arial"/>
                <w:b/>
                <w:bCs/>
                <w:color w:val="141414"/>
                <w:kern w:val="0"/>
                <w:sz w:val="27"/>
                <w:szCs w:val="27"/>
                <w:bdr w:val="none" w:sz="0" w:space="0" w:color="auto" w:frame="1"/>
                <w:lang w:eastAsia="en-IN"/>
                <w14:ligatures w14:val="none"/>
              </w:rPr>
              <w:t>[Title]</w:t>
            </w:r>
            <w:r w:rsidRPr="0002396F">
              <w:rPr>
                <w:rFonts w:ascii="inherit" w:eastAsia="Times New Roman" w:hAnsi="inherit" w:cs="Arial"/>
                <w:color w:val="141414"/>
                <w:kern w:val="0"/>
                <w:sz w:val="27"/>
                <w:szCs w:val="27"/>
                <w:lang w:eastAsia="en-IN"/>
                <w14:ligatures w14:val="none"/>
              </w:rPr>
              <w:t> by exploring </w:t>
            </w:r>
            <w:r w:rsidRPr="0002396F">
              <w:rPr>
                <w:rFonts w:ascii="inherit" w:eastAsia="Times New Roman" w:hAnsi="inherit" w:cs="Arial"/>
                <w:b/>
                <w:bCs/>
                <w:color w:val="141414"/>
                <w:kern w:val="0"/>
                <w:sz w:val="27"/>
                <w:szCs w:val="27"/>
                <w:bdr w:val="none" w:sz="0" w:space="0" w:color="auto" w:frame="1"/>
                <w:lang w:eastAsia="en-IN"/>
                <w14:ligatures w14:val="none"/>
              </w:rPr>
              <w:t>[Character’s]</w:t>
            </w:r>
            <w:r w:rsidRPr="0002396F">
              <w:rPr>
                <w:rFonts w:ascii="inherit" w:eastAsia="Times New Roman" w:hAnsi="inherit" w:cs="Arial"/>
                <w:color w:val="141414"/>
                <w:kern w:val="0"/>
                <w:sz w:val="27"/>
                <w:szCs w:val="27"/>
                <w:lang w:eastAsia="en-IN"/>
                <w14:ligatures w14:val="none"/>
              </w:rPr>
              <w:t> journey and how it reflects </w:t>
            </w:r>
            <w:r w:rsidRPr="0002396F">
              <w:rPr>
                <w:rFonts w:ascii="inherit" w:eastAsia="Times New Roman" w:hAnsi="inherit" w:cs="Arial"/>
                <w:b/>
                <w:bCs/>
                <w:color w:val="141414"/>
                <w:kern w:val="0"/>
                <w:sz w:val="27"/>
                <w:szCs w:val="27"/>
                <w:bdr w:val="none" w:sz="0" w:space="0" w:color="auto" w:frame="1"/>
                <w:lang w:eastAsia="en-IN"/>
                <w14:ligatures w14:val="none"/>
              </w:rPr>
              <w:t>[Theme]</w:t>
            </w:r>
            <w:r w:rsidRPr="0002396F">
              <w:rPr>
                <w:rFonts w:ascii="inherit" w:eastAsia="Times New Roman" w:hAnsi="inherit" w:cs="Arial"/>
                <w:color w:val="141414"/>
                <w:kern w:val="0"/>
                <w:sz w:val="27"/>
                <w:szCs w:val="27"/>
                <w:lang w:eastAsia="en-IN"/>
                <w14:ligatures w14:val="none"/>
              </w:rPr>
              <w:t>.”</w:t>
            </w:r>
          </w:p>
        </w:tc>
      </w:tr>
      <w:tr w:rsidR="0002396F" w:rsidRPr="0002396F" w14:paraId="70C24C22" w14:textId="77777777" w:rsidTr="0002396F">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546E9D5" w14:textId="77777777" w:rsidR="0002396F" w:rsidRPr="0002396F" w:rsidRDefault="0002396F" w:rsidP="0002396F">
            <w:pPr>
              <w:spacing w:after="0" w:line="240" w:lineRule="auto"/>
              <w:rPr>
                <w:rFonts w:ascii="inherit" w:eastAsia="Times New Roman" w:hAnsi="inherit" w:cs="Arial"/>
                <w:color w:val="141414"/>
                <w:kern w:val="0"/>
                <w:sz w:val="27"/>
                <w:szCs w:val="27"/>
                <w:lang w:eastAsia="en-IN"/>
                <w14:ligatures w14:val="none"/>
              </w:rPr>
            </w:pPr>
            <w:r w:rsidRPr="0002396F">
              <w:rPr>
                <w:rFonts w:ascii="inherit" w:eastAsia="Times New Roman" w:hAnsi="inherit" w:cs="Arial"/>
                <w:b/>
                <w:bCs/>
                <w:color w:val="141414"/>
                <w:kern w:val="0"/>
                <w:sz w:val="27"/>
                <w:szCs w:val="27"/>
                <w:bdr w:val="none" w:sz="0" w:space="0" w:color="auto" w:frame="1"/>
                <w:lang w:eastAsia="en-IN"/>
                <w14:ligatures w14:val="none"/>
              </w:rPr>
              <w:t>Scene Setting</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C854C06" w14:textId="77777777" w:rsidR="0002396F" w:rsidRPr="0002396F" w:rsidRDefault="0002396F" w:rsidP="0002396F">
            <w:pPr>
              <w:spacing w:after="0" w:line="240" w:lineRule="auto"/>
              <w:rPr>
                <w:rFonts w:ascii="inherit" w:eastAsia="Times New Roman" w:hAnsi="inherit" w:cs="Arial"/>
                <w:color w:val="141414"/>
                <w:kern w:val="0"/>
                <w:sz w:val="27"/>
                <w:szCs w:val="27"/>
                <w:lang w:eastAsia="en-IN"/>
                <w14:ligatures w14:val="none"/>
              </w:rPr>
            </w:pPr>
            <w:r w:rsidRPr="0002396F">
              <w:rPr>
                <w:rFonts w:ascii="inherit" w:eastAsia="Times New Roman" w:hAnsi="inherit" w:cs="Arial"/>
                <w:color w:val="141414"/>
                <w:kern w:val="0"/>
                <w:sz w:val="27"/>
                <w:szCs w:val="27"/>
                <w:lang w:eastAsia="en-IN"/>
                <w14:ligatures w14:val="none"/>
              </w:rPr>
              <w:t>“Describe a scene in </w:t>
            </w:r>
            <w:r w:rsidRPr="0002396F">
              <w:rPr>
                <w:rFonts w:ascii="inherit" w:eastAsia="Times New Roman" w:hAnsi="inherit" w:cs="Arial"/>
                <w:b/>
                <w:bCs/>
                <w:color w:val="141414"/>
                <w:kern w:val="0"/>
                <w:sz w:val="27"/>
                <w:szCs w:val="27"/>
                <w:bdr w:val="none" w:sz="0" w:space="0" w:color="auto" w:frame="1"/>
                <w:lang w:eastAsia="en-IN"/>
                <w14:ligatures w14:val="none"/>
              </w:rPr>
              <w:t>[Location]</w:t>
            </w:r>
            <w:r w:rsidRPr="0002396F">
              <w:rPr>
                <w:rFonts w:ascii="inherit" w:eastAsia="Times New Roman" w:hAnsi="inherit" w:cs="Arial"/>
                <w:color w:val="141414"/>
                <w:kern w:val="0"/>
                <w:sz w:val="27"/>
                <w:szCs w:val="27"/>
                <w:lang w:eastAsia="en-IN"/>
                <w14:ligatures w14:val="none"/>
              </w:rPr>
              <w:t> where </w:t>
            </w:r>
            <w:r w:rsidRPr="0002396F">
              <w:rPr>
                <w:rFonts w:ascii="inherit" w:eastAsia="Times New Roman" w:hAnsi="inherit" w:cs="Arial"/>
                <w:b/>
                <w:bCs/>
                <w:color w:val="141414"/>
                <w:kern w:val="0"/>
                <w:sz w:val="27"/>
                <w:szCs w:val="27"/>
                <w:bdr w:val="none" w:sz="0" w:space="0" w:color="auto" w:frame="1"/>
                <w:lang w:eastAsia="en-IN"/>
                <w14:ligatures w14:val="none"/>
              </w:rPr>
              <w:t>[Character]</w:t>
            </w:r>
            <w:r w:rsidRPr="0002396F">
              <w:rPr>
                <w:rFonts w:ascii="inherit" w:eastAsia="Times New Roman" w:hAnsi="inherit" w:cs="Arial"/>
                <w:color w:val="141414"/>
                <w:kern w:val="0"/>
                <w:sz w:val="27"/>
                <w:szCs w:val="27"/>
                <w:lang w:eastAsia="en-IN"/>
                <w14:ligatures w14:val="none"/>
              </w:rPr>
              <w:t> experiences </w:t>
            </w:r>
            <w:r w:rsidRPr="0002396F">
              <w:rPr>
                <w:rFonts w:ascii="inherit" w:eastAsia="Times New Roman" w:hAnsi="inherit" w:cs="Arial"/>
                <w:b/>
                <w:bCs/>
                <w:color w:val="141414"/>
                <w:kern w:val="0"/>
                <w:sz w:val="27"/>
                <w:szCs w:val="27"/>
                <w:bdr w:val="none" w:sz="0" w:space="0" w:color="auto" w:frame="1"/>
                <w:lang w:eastAsia="en-IN"/>
                <w14:ligatures w14:val="none"/>
              </w:rPr>
              <w:t>[Event]</w:t>
            </w:r>
            <w:r w:rsidRPr="0002396F">
              <w:rPr>
                <w:rFonts w:ascii="inherit" w:eastAsia="Times New Roman" w:hAnsi="inherit" w:cs="Arial"/>
                <w:color w:val="141414"/>
                <w:kern w:val="0"/>
                <w:sz w:val="27"/>
                <w:szCs w:val="27"/>
                <w:lang w:eastAsia="en-IN"/>
                <w14:ligatures w14:val="none"/>
              </w:rPr>
              <w:t> that’s crucial for </w:t>
            </w:r>
            <w:r w:rsidRPr="0002396F">
              <w:rPr>
                <w:rFonts w:ascii="inherit" w:eastAsia="Times New Roman" w:hAnsi="inherit" w:cs="Arial"/>
                <w:b/>
                <w:bCs/>
                <w:color w:val="141414"/>
                <w:kern w:val="0"/>
                <w:sz w:val="27"/>
                <w:szCs w:val="27"/>
                <w:bdr w:val="none" w:sz="0" w:space="0" w:color="auto" w:frame="1"/>
                <w:lang w:eastAsia="en-IN"/>
                <w14:ligatures w14:val="none"/>
              </w:rPr>
              <w:t>[Story Development]</w:t>
            </w:r>
            <w:r w:rsidRPr="0002396F">
              <w:rPr>
                <w:rFonts w:ascii="inherit" w:eastAsia="Times New Roman" w:hAnsi="inherit" w:cs="Arial"/>
                <w:color w:val="141414"/>
                <w:kern w:val="0"/>
                <w:sz w:val="27"/>
                <w:szCs w:val="27"/>
                <w:lang w:eastAsia="en-IN"/>
                <w14:ligatures w14:val="none"/>
              </w:rPr>
              <w:t>.”</w:t>
            </w:r>
          </w:p>
        </w:tc>
      </w:tr>
      <w:tr w:rsidR="0002396F" w:rsidRPr="0002396F" w14:paraId="3ACF4474" w14:textId="77777777" w:rsidTr="0002396F">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8EF98E7" w14:textId="77777777" w:rsidR="0002396F" w:rsidRPr="0002396F" w:rsidRDefault="0002396F" w:rsidP="0002396F">
            <w:pPr>
              <w:spacing w:after="0" w:line="240" w:lineRule="auto"/>
              <w:rPr>
                <w:rFonts w:ascii="inherit" w:eastAsia="Times New Roman" w:hAnsi="inherit" w:cs="Arial"/>
                <w:color w:val="141414"/>
                <w:kern w:val="0"/>
                <w:sz w:val="27"/>
                <w:szCs w:val="27"/>
                <w:lang w:eastAsia="en-IN"/>
                <w14:ligatures w14:val="none"/>
              </w:rPr>
            </w:pPr>
            <w:r w:rsidRPr="0002396F">
              <w:rPr>
                <w:rFonts w:ascii="inherit" w:eastAsia="Times New Roman" w:hAnsi="inherit" w:cs="Arial"/>
                <w:b/>
                <w:bCs/>
                <w:color w:val="141414"/>
                <w:kern w:val="0"/>
                <w:sz w:val="27"/>
                <w:szCs w:val="27"/>
                <w:bdr w:val="none" w:sz="0" w:space="0" w:color="auto" w:frame="1"/>
                <w:lang w:eastAsia="en-IN"/>
                <w14:ligatures w14:val="none"/>
              </w:rPr>
              <w:lastRenderedPageBreak/>
              <w:t>Conflict Creation</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AC9CD21" w14:textId="77777777" w:rsidR="0002396F" w:rsidRPr="0002396F" w:rsidRDefault="0002396F" w:rsidP="0002396F">
            <w:pPr>
              <w:spacing w:after="0" w:line="240" w:lineRule="auto"/>
              <w:rPr>
                <w:rFonts w:ascii="inherit" w:eastAsia="Times New Roman" w:hAnsi="inherit" w:cs="Arial"/>
                <w:color w:val="141414"/>
                <w:kern w:val="0"/>
                <w:sz w:val="27"/>
                <w:szCs w:val="27"/>
                <w:lang w:eastAsia="en-IN"/>
                <w14:ligatures w14:val="none"/>
              </w:rPr>
            </w:pPr>
            <w:r w:rsidRPr="0002396F">
              <w:rPr>
                <w:rFonts w:ascii="inherit" w:eastAsia="Times New Roman" w:hAnsi="inherit" w:cs="Arial"/>
                <w:color w:val="141414"/>
                <w:kern w:val="0"/>
                <w:sz w:val="27"/>
                <w:szCs w:val="27"/>
                <w:lang w:eastAsia="en-IN"/>
                <w14:ligatures w14:val="none"/>
              </w:rPr>
              <w:t>“Introduce a conflict involving </w:t>
            </w:r>
            <w:r w:rsidRPr="0002396F">
              <w:rPr>
                <w:rFonts w:ascii="inherit" w:eastAsia="Times New Roman" w:hAnsi="inherit" w:cs="Arial"/>
                <w:b/>
                <w:bCs/>
                <w:color w:val="141414"/>
                <w:kern w:val="0"/>
                <w:sz w:val="27"/>
                <w:szCs w:val="27"/>
                <w:bdr w:val="none" w:sz="0" w:space="0" w:color="auto" w:frame="1"/>
                <w:lang w:eastAsia="en-IN"/>
                <w14:ligatures w14:val="none"/>
              </w:rPr>
              <w:t>[Character]</w:t>
            </w:r>
            <w:r w:rsidRPr="0002396F">
              <w:rPr>
                <w:rFonts w:ascii="inherit" w:eastAsia="Times New Roman" w:hAnsi="inherit" w:cs="Arial"/>
                <w:color w:val="141414"/>
                <w:kern w:val="0"/>
                <w:sz w:val="27"/>
                <w:szCs w:val="27"/>
                <w:lang w:eastAsia="en-IN"/>
                <w14:ligatures w14:val="none"/>
              </w:rPr>
              <w:t> and </w:t>
            </w:r>
            <w:r w:rsidRPr="0002396F">
              <w:rPr>
                <w:rFonts w:ascii="inherit" w:eastAsia="Times New Roman" w:hAnsi="inherit" w:cs="Arial"/>
                <w:b/>
                <w:bCs/>
                <w:color w:val="141414"/>
                <w:kern w:val="0"/>
                <w:sz w:val="27"/>
                <w:szCs w:val="27"/>
                <w:bdr w:val="none" w:sz="0" w:space="0" w:color="auto" w:frame="1"/>
                <w:lang w:eastAsia="en-IN"/>
                <w14:ligatures w14:val="none"/>
              </w:rPr>
              <w:t>[Opposing Force]</w:t>
            </w:r>
            <w:r w:rsidRPr="0002396F">
              <w:rPr>
                <w:rFonts w:ascii="inherit" w:eastAsia="Times New Roman" w:hAnsi="inherit" w:cs="Arial"/>
                <w:color w:val="141414"/>
                <w:kern w:val="0"/>
                <w:sz w:val="27"/>
                <w:szCs w:val="27"/>
                <w:lang w:eastAsia="en-IN"/>
                <w14:ligatures w14:val="none"/>
              </w:rPr>
              <w:t> that complicates </w:t>
            </w:r>
            <w:r w:rsidRPr="0002396F">
              <w:rPr>
                <w:rFonts w:ascii="inherit" w:eastAsia="Times New Roman" w:hAnsi="inherit" w:cs="Arial"/>
                <w:b/>
                <w:bCs/>
                <w:color w:val="141414"/>
                <w:kern w:val="0"/>
                <w:sz w:val="27"/>
                <w:szCs w:val="27"/>
                <w:bdr w:val="none" w:sz="0" w:space="0" w:color="auto" w:frame="1"/>
                <w:lang w:eastAsia="en-IN"/>
                <w14:ligatures w14:val="none"/>
              </w:rPr>
              <w:t>[Character’s Goal]</w:t>
            </w:r>
            <w:r w:rsidRPr="0002396F">
              <w:rPr>
                <w:rFonts w:ascii="inherit" w:eastAsia="Times New Roman" w:hAnsi="inherit" w:cs="Arial"/>
                <w:color w:val="141414"/>
                <w:kern w:val="0"/>
                <w:sz w:val="27"/>
                <w:szCs w:val="27"/>
                <w:lang w:eastAsia="en-IN"/>
                <w14:ligatures w14:val="none"/>
              </w:rPr>
              <w:t>.”</w:t>
            </w:r>
          </w:p>
        </w:tc>
      </w:tr>
      <w:tr w:rsidR="0002396F" w:rsidRPr="0002396F" w14:paraId="043DA2BB" w14:textId="77777777" w:rsidTr="0002396F">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C81EB56" w14:textId="77777777" w:rsidR="0002396F" w:rsidRPr="0002396F" w:rsidRDefault="0002396F" w:rsidP="0002396F">
            <w:pPr>
              <w:spacing w:after="0" w:line="240" w:lineRule="auto"/>
              <w:rPr>
                <w:rFonts w:ascii="inherit" w:eastAsia="Times New Roman" w:hAnsi="inherit" w:cs="Arial"/>
                <w:color w:val="141414"/>
                <w:kern w:val="0"/>
                <w:sz w:val="27"/>
                <w:szCs w:val="27"/>
                <w:lang w:eastAsia="en-IN"/>
                <w14:ligatures w14:val="none"/>
              </w:rPr>
            </w:pPr>
            <w:r w:rsidRPr="0002396F">
              <w:rPr>
                <w:rFonts w:ascii="inherit" w:eastAsia="Times New Roman" w:hAnsi="inherit" w:cs="Arial"/>
                <w:b/>
                <w:bCs/>
                <w:color w:val="141414"/>
                <w:kern w:val="0"/>
                <w:sz w:val="27"/>
                <w:szCs w:val="27"/>
                <w:bdr w:val="none" w:sz="0" w:space="0" w:color="auto" w:frame="1"/>
                <w:lang w:eastAsia="en-IN"/>
                <w14:ligatures w14:val="none"/>
              </w:rPr>
              <w:t>Pacing Adjustment</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F2E09DF" w14:textId="77777777" w:rsidR="0002396F" w:rsidRPr="0002396F" w:rsidRDefault="0002396F" w:rsidP="0002396F">
            <w:pPr>
              <w:spacing w:after="0" w:line="240" w:lineRule="auto"/>
              <w:rPr>
                <w:rFonts w:ascii="inherit" w:eastAsia="Times New Roman" w:hAnsi="inherit" w:cs="Arial"/>
                <w:color w:val="141414"/>
                <w:kern w:val="0"/>
                <w:sz w:val="27"/>
                <w:szCs w:val="27"/>
                <w:lang w:eastAsia="en-IN"/>
                <w14:ligatures w14:val="none"/>
              </w:rPr>
            </w:pPr>
            <w:r w:rsidRPr="0002396F">
              <w:rPr>
                <w:rFonts w:ascii="inherit" w:eastAsia="Times New Roman" w:hAnsi="inherit" w:cs="Arial"/>
                <w:color w:val="141414"/>
                <w:kern w:val="0"/>
                <w:sz w:val="27"/>
                <w:szCs w:val="27"/>
                <w:lang w:eastAsia="en-IN"/>
                <w14:ligatures w14:val="none"/>
              </w:rPr>
              <w:t>“Adjust the pacing in </w:t>
            </w:r>
            <w:r w:rsidRPr="0002396F">
              <w:rPr>
                <w:rFonts w:ascii="inherit" w:eastAsia="Times New Roman" w:hAnsi="inherit" w:cs="Arial"/>
                <w:b/>
                <w:bCs/>
                <w:color w:val="141414"/>
                <w:kern w:val="0"/>
                <w:sz w:val="27"/>
                <w:szCs w:val="27"/>
                <w:bdr w:val="none" w:sz="0" w:space="0" w:color="auto" w:frame="1"/>
                <w:lang w:eastAsia="en-IN"/>
                <w14:ligatures w14:val="none"/>
              </w:rPr>
              <w:t>[Manuscript Section]</w:t>
            </w:r>
            <w:r w:rsidRPr="0002396F">
              <w:rPr>
                <w:rFonts w:ascii="inherit" w:eastAsia="Times New Roman" w:hAnsi="inherit" w:cs="Arial"/>
                <w:color w:val="141414"/>
                <w:kern w:val="0"/>
                <w:sz w:val="27"/>
                <w:szCs w:val="27"/>
                <w:lang w:eastAsia="en-IN"/>
                <w14:ligatures w14:val="none"/>
              </w:rPr>
              <w:t> to create </w:t>
            </w:r>
            <w:r w:rsidRPr="0002396F">
              <w:rPr>
                <w:rFonts w:ascii="inherit" w:eastAsia="Times New Roman" w:hAnsi="inherit" w:cs="Arial"/>
                <w:b/>
                <w:bCs/>
                <w:color w:val="141414"/>
                <w:kern w:val="0"/>
                <w:sz w:val="27"/>
                <w:szCs w:val="27"/>
                <w:bdr w:val="none" w:sz="0" w:space="0" w:color="auto" w:frame="1"/>
                <w:lang w:eastAsia="en-IN"/>
                <w14:ligatures w14:val="none"/>
              </w:rPr>
              <w:t>[Desired Effect]</w:t>
            </w:r>
            <w:r w:rsidRPr="0002396F">
              <w:rPr>
                <w:rFonts w:ascii="inherit" w:eastAsia="Times New Roman" w:hAnsi="inherit" w:cs="Arial"/>
                <w:color w:val="141414"/>
                <w:kern w:val="0"/>
                <w:sz w:val="27"/>
                <w:szCs w:val="27"/>
                <w:lang w:eastAsia="en-IN"/>
                <w14:ligatures w14:val="none"/>
              </w:rPr>
              <w:t> in the narrative flow.”</w:t>
            </w:r>
          </w:p>
        </w:tc>
      </w:tr>
      <w:tr w:rsidR="0002396F" w:rsidRPr="0002396F" w14:paraId="1CB9402E" w14:textId="77777777" w:rsidTr="0002396F">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4B9896EE" w14:textId="77777777" w:rsidR="0002396F" w:rsidRPr="0002396F" w:rsidRDefault="0002396F" w:rsidP="0002396F">
            <w:pPr>
              <w:spacing w:after="0" w:line="240" w:lineRule="auto"/>
              <w:rPr>
                <w:rFonts w:ascii="inherit" w:eastAsia="Times New Roman" w:hAnsi="inherit" w:cs="Arial"/>
                <w:color w:val="141414"/>
                <w:kern w:val="0"/>
                <w:sz w:val="27"/>
                <w:szCs w:val="27"/>
                <w:lang w:eastAsia="en-IN"/>
                <w14:ligatures w14:val="none"/>
              </w:rPr>
            </w:pPr>
            <w:r w:rsidRPr="0002396F">
              <w:rPr>
                <w:rFonts w:ascii="inherit" w:eastAsia="Times New Roman" w:hAnsi="inherit" w:cs="Arial"/>
                <w:b/>
                <w:bCs/>
                <w:color w:val="141414"/>
                <w:kern w:val="0"/>
                <w:sz w:val="27"/>
                <w:szCs w:val="27"/>
                <w:bdr w:val="none" w:sz="0" w:space="0" w:color="auto" w:frame="1"/>
                <w:lang w:eastAsia="en-IN"/>
                <w14:ligatures w14:val="none"/>
              </w:rPr>
              <w:t>Backstory Integration</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7E30EBD" w14:textId="77777777" w:rsidR="0002396F" w:rsidRPr="0002396F" w:rsidRDefault="0002396F" w:rsidP="0002396F">
            <w:pPr>
              <w:spacing w:after="0" w:line="240" w:lineRule="auto"/>
              <w:rPr>
                <w:rFonts w:ascii="inherit" w:eastAsia="Times New Roman" w:hAnsi="inherit" w:cs="Arial"/>
                <w:color w:val="141414"/>
                <w:kern w:val="0"/>
                <w:sz w:val="27"/>
                <w:szCs w:val="27"/>
                <w:lang w:eastAsia="en-IN"/>
                <w14:ligatures w14:val="none"/>
              </w:rPr>
            </w:pPr>
            <w:r w:rsidRPr="0002396F">
              <w:rPr>
                <w:rFonts w:ascii="inherit" w:eastAsia="Times New Roman" w:hAnsi="inherit" w:cs="Arial"/>
                <w:color w:val="141414"/>
                <w:kern w:val="0"/>
                <w:sz w:val="27"/>
                <w:szCs w:val="27"/>
                <w:lang w:eastAsia="en-IN"/>
                <w14:ligatures w14:val="none"/>
              </w:rPr>
              <w:t>“Weave </w:t>
            </w:r>
            <w:r w:rsidRPr="0002396F">
              <w:rPr>
                <w:rFonts w:ascii="inherit" w:eastAsia="Times New Roman" w:hAnsi="inherit" w:cs="Arial"/>
                <w:b/>
                <w:bCs/>
                <w:color w:val="141414"/>
                <w:kern w:val="0"/>
                <w:sz w:val="27"/>
                <w:szCs w:val="27"/>
                <w:bdr w:val="none" w:sz="0" w:space="0" w:color="auto" w:frame="1"/>
                <w:lang w:eastAsia="en-IN"/>
                <w14:ligatures w14:val="none"/>
              </w:rPr>
              <w:t>[Character’s]</w:t>
            </w:r>
            <w:r w:rsidRPr="0002396F">
              <w:rPr>
                <w:rFonts w:ascii="inherit" w:eastAsia="Times New Roman" w:hAnsi="inherit" w:cs="Arial"/>
                <w:color w:val="141414"/>
                <w:kern w:val="0"/>
                <w:sz w:val="27"/>
                <w:szCs w:val="27"/>
                <w:lang w:eastAsia="en-IN"/>
                <w14:ligatures w14:val="none"/>
              </w:rPr>
              <w:t> backstory into the plot without disrupting the current pacing and action.”</w:t>
            </w:r>
          </w:p>
        </w:tc>
      </w:tr>
      <w:tr w:rsidR="0002396F" w:rsidRPr="0002396F" w14:paraId="0B01D1D1" w14:textId="77777777" w:rsidTr="0002396F">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9DFDE2F" w14:textId="77777777" w:rsidR="0002396F" w:rsidRPr="0002396F" w:rsidRDefault="0002396F" w:rsidP="0002396F">
            <w:pPr>
              <w:spacing w:after="0" w:line="240" w:lineRule="auto"/>
              <w:rPr>
                <w:rFonts w:ascii="inherit" w:eastAsia="Times New Roman" w:hAnsi="inherit" w:cs="Arial"/>
                <w:color w:val="141414"/>
                <w:kern w:val="0"/>
                <w:sz w:val="27"/>
                <w:szCs w:val="27"/>
                <w:lang w:eastAsia="en-IN"/>
                <w14:ligatures w14:val="none"/>
              </w:rPr>
            </w:pPr>
            <w:r w:rsidRPr="0002396F">
              <w:rPr>
                <w:rFonts w:ascii="inherit" w:eastAsia="Times New Roman" w:hAnsi="inherit" w:cs="Arial"/>
                <w:b/>
                <w:bCs/>
                <w:color w:val="141414"/>
                <w:kern w:val="0"/>
                <w:sz w:val="27"/>
                <w:szCs w:val="27"/>
                <w:bdr w:val="none" w:sz="0" w:space="0" w:color="auto" w:frame="1"/>
                <w:lang w:eastAsia="en-IN"/>
                <w14:ligatures w14:val="none"/>
              </w:rPr>
              <w:t>Subplot Development</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6C5B70C3" w14:textId="77777777" w:rsidR="0002396F" w:rsidRPr="0002396F" w:rsidRDefault="0002396F" w:rsidP="0002396F">
            <w:pPr>
              <w:spacing w:after="0" w:line="240" w:lineRule="auto"/>
              <w:rPr>
                <w:rFonts w:ascii="inherit" w:eastAsia="Times New Roman" w:hAnsi="inherit" w:cs="Arial"/>
                <w:color w:val="141414"/>
                <w:kern w:val="0"/>
                <w:sz w:val="27"/>
                <w:szCs w:val="27"/>
                <w:lang w:eastAsia="en-IN"/>
                <w14:ligatures w14:val="none"/>
              </w:rPr>
            </w:pPr>
            <w:r w:rsidRPr="0002396F">
              <w:rPr>
                <w:rFonts w:ascii="inherit" w:eastAsia="Times New Roman" w:hAnsi="inherit" w:cs="Arial"/>
                <w:color w:val="141414"/>
                <w:kern w:val="0"/>
                <w:sz w:val="27"/>
                <w:szCs w:val="27"/>
                <w:lang w:eastAsia="en-IN"/>
                <w14:ligatures w14:val="none"/>
              </w:rPr>
              <w:t>“Develop a subplot for </w:t>
            </w:r>
            <w:r w:rsidRPr="0002396F">
              <w:rPr>
                <w:rFonts w:ascii="inherit" w:eastAsia="Times New Roman" w:hAnsi="inherit" w:cs="Arial"/>
                <w:b/>
                <w:bCs/>
                <w:color w:val="141414"/>
                <w:kern w:val="0"/>
                <w:sz w:val="27"/>
                <w:szCs w:val="27"/>
                <w:bdr w:val="none" w:sz="0" w:space="0" w:color="auto" w:frame="1"/>
                <w:lang w:eastAsia="en-IN"/>
                <w14:ligatures w14:val="none"/>
              </w:rPr>
              <w:t>[Secondary Character]</w:t>
            </w:r>
            <w:r w:rsidRPr="0002396F">
              <w:rPr>
                <w:rFonts w:ascii="inherit" w:eastAsia="Times New Roman" w:hAnsi="inherit" w:cs="Arial"/>
                <w:color w:val="141414"/>
                <w:kern w:val="0"/>
                <w:sz w:val="27"/>
                <w:szCs w:val="27"/>
                <w:lang w:eastAsia="en-IN"/>
                <w14:ligatures w14:val="none"/>
              </w:rPr>
              <w:t> that supports the main plot through </w:t>
            </w:r>
            <w:r w:rsidRPr="0002396F">
              <w:rPr>
                <w:rFonts w:ascii="inherit" w:eastAsia="Times New Roman" w:hAnsi="inherit" w:cs="Arial"/>
                <w:b/>
                <w:bCs/>
                <w:color w:val="141414"/>
                <w:kern w:val="0"/>
                <w:sz w:val="27"/>
                <w:szCs w:val="27"/>
                <w:bdr w:val="none" w:sz="0" w:space="0" w:color="auto" w:frame="1"/>
                <w:lang w:eastAsia="en-IN"/>
                <w14:ligatures w14:val="none"/>
              </w:rPr>
              <w:t>[Subplot Action/Theme]</w:t>
            </w:r>
            <w:r w:rsidRPr="0002396F">
              <w:rPr>
                <w:rFonts w:ascii="inherit" w:eastAsia="Times New Roman" w:hAnsi="inherit" w:cs="Arial"/>
                <w:color w:val="141414"/>
                <w:kern w:val="0"/>
                <w:sz w:val="27"/>
                <w:szCs w:val="27"/>
                <w:lang w:eastAsia="en-IN"/>
                <w14:ligatures w14:val="none"/>
              </w:rPr>
              <w:t>.”</w:t>
            </w:r>
          </w:p>
        </w:tc>
      </w:tr>
      <w:tr w:rsidR="0002396F" w:rsidRPr="0002396F" w14:paraId="1335ABDA" w14:textId="77777777" w:rsidTr="0002396F">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5FDB04D5" w14:textId="77777777" w:rsidR="0002396F" w:rsidRPr="0002396F" w:rsidRDefault="0002396F" w:rsidP="0002396F">
            <w:pPr>
              <w:spacing w:after="0" w:line="240" w:lineRule="auto"/>
              <w:rPr>
                <w:rFonts w:ascii="inherit" w:eastAsia="Times New Roman" w:hAnsi="inherit" w:cs="Arial"/>
                <w:color w:val="141414"/>
                <w:kern w:val="0"/>
                <w:sz w:val="27"/>
                <w:szCs w:val="27"/>
                <w:lang w:eastAsia="en-IN"/>
                <w14:ligatures w14:val="none"/>
              </w:rPr>
            </w:pPr>
            <w:r w:rsidRPr="0002396F">
              <w:rPr>
                <w:rFonts w:ascii="inherit" w:eastAsia="Times New Roman" w:hAnsi="inherit" w:cs="Arial"/>
                <w:b/>
                <w:bCs/>
                <w:color w:val="141414"/>
                <w:kern w:val="0"/>
                <w:sz w:val="27"/>
                <w:szCs w:val="27"/>
                <w:bdr w:val="none" w:sz="0" w:space="0" w:color="auto" w:frame="1"/>
                <w:lang w:eastAsia="en-IN"/>
                <w14:ligatures w14:val="none"/>
              </w:rPr>
              <w:t>Character Description</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0554B46" w14:textId="77777777" w:rsidR="0002396F" w:rsidRPr="0002396F" w:rsidRDefault="0002396F" w:rsidP="0002396F">
            <w:pPr>
              <w:spacing w:after="0" w:line="240" w:lineRule="auto"/>
              <w:rPr>
                <w:rFonts w:ascii="inherit" w:eastAsia="Times New Roman" w:hAnsi="inherit" w:cs="Arial"/>
                <w:color w:val="141414"/>
                <w:kern w:val="0"/>
                <w:sz w:val="27"/>
                <w:szCs w:val="27"/>
                <w:lang w:eastAsia="en-IN"/>
                <w14:ligatures w14:val="none"/>
              </w:rPr>
            </w:pPr>
            <w:r w:rsidRPr="0002396F">
              <w:rPr>
                <w:rFonts w:ascii="inherit" w:eastAsia="Times New Roman" w:hAnsi="inherit" w:cs="Arial"/>
                <w:color w:val="141414"/>
                <w:kern w:val="0"/>
                <w:sz w:val="27"/>
                <w:szCs w:val="27"/>
                <w:lang w:eastAsia="en-IN"/>
                <w14:ligatures w14:val="none"/>
              </w:rPr>
              <w:t>“Craft a detailed description of </w:t>
            </w:r>
            <w:r w:rsidRPr="0002396F">
              <w:rPr>
                <w:rFonts w:ascii="inherit" w:eastAsia="Times New Roman" w:hAnsi="inherit" w:cs="Arial"/>
                <w:b/>
                <w:bCs/>
                <w:color w:val="141414"/>
                <w:kern w:val="0"/>
                <w:sz w:val="27"/>
                <w:szCs w:val="27"/>
                <w:bdr w:val="none" w:sz="0" w:space="0" w:color="auto" w:frame="1"/>
                <w:lang w:eastAsia="en-IN"/>
                <w14:ligatures w14:val="none"/>
              </w:rPr>
              <w:t>[Character]</w:t>
            </w:r>
            <w:r w:rsidRPr="0002396F">
              <w:rPr>
                <w:rFonts w:ascii="inherit" w:eastAsia="Times New Roman" w:hAnsi="inherit" w:cs="Arial"/>
                <w:color w:val="141414"/>
                <w:kern w:val="0"/>
                <w:sz w:val="27"/>
                <w:szCs w:val="27"/>
                <w:lang w:eastAsia="en-IN"/>
                <w14:ligatures w14:val="none"/>
              </w:rPr>
              <w:t> that captures their personality and physical traits through </w:t>
            </w:r>
            <w:r w:rsidRPr="0002396F">
              <w:rPr>
                <w:rFonts w:ascii="inherit" w:eastAsia="Times New Roman" w:hAnsi="inherit" w:cs="Arial"/>
                <w:b/>
                <w:bCs/>
                <w:color w:val="141414"/>
                <w:kern w:val="0"/>
                <w:sz w:val="27"/>
                <w:szCs w:val="27"/>
                <w:bdr w:val="none" w:sz="0" w:space="0" w:color="auto" w:frame="1"/>
                <w:lang w:eastAsia="en-IN"/>
                <w14:ligatures w14:val="none"/>
              </w:rPr>
              <w:t>[Action]</w:t>
            </w:r>
            <w:r w:rsidRPr="0002396F">
              <w:rPr>
                <w:rFonts w:ascii="inherit" w:eastAsia="Times New Roman" w:hAnsi="inherit" w:cs="Arial"/>
                <w:color w:val="141414"/>
                <w:kern w:val="0"/>
                <w:sz w:val="27"/>
                <w:szCs w:val="27"/>
                <w:lang w:eastAsia="en-IN"/>
                <w14:ligatures w14:val="none"/>
              </w:rPr>
              <w:t>.”</w:t>
            </w:r>
          </w:p>
        </w:tc>
      </w:tr>
      <w:tr w:rsidR="0002396F" w:rsidRPr="0002396F" w14:paraId="4E9EB73C" w14:textId="77777777" w:rsidTr="0002396F">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D0E8192" w14:textId="77777777" w:rsidR="0002396F" w:rsidRPr="0002396F" w:rsidRDefault="0002396F" w:rsidP="0002396F">
            <w:pPr>
              <w:spacing w:after="0" w:line="240" w:lineRule="auto"/>
              <w:rPr>
                <w:rFonts w:ascii="inherit" w:eastAsia="Times New Roman" w:hAnsi="inherit" w:cs="Arial"/>
                <w:color w:val="141414"/>
                <w:kern w:val="0"/>
                <w:sz w:val="27"/>
                <w:szCs w:val="27"/>
                <w:lang w:eastAsia="en-IN"/>
                <w14:ligatures w14:val="none"/>
              </w:rPr>
            </w:pPr>
            <w:r w:rsidRPr="0002396F">
              <w:rPr>
                <w:rFonts w:ascii="inherit" w:eastAsia="Times New Roman" w:hAnsi="inherit" w:cs="Arial"/>
                <w:b/>
                <w:bCs/>
                <w:color w:val="141414"/>
                <w:kern w:val="0"/>
                <w:sz w:val="27"/>
                <w:szCs w:val="27"/>
                <w:bdr w:val="none" w:sz="0" w:space="0" w:color="auto" w:frame="1"/>
                <w:lang w:eastAsia="en-IN"/>
                <w14:ligatures w14:val="none"/>
              </w:rPr>
              <w:t>Emotional Layering</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008D7A6F" w14:textId="77777777" w:rsidR="0002396F" w:rsidRPr="0002396F" w:rsidRDefault="0002396F" w:rsidP="0002396F">
            <w:pPr>
              <w:spacing w:after="0" w:line="240" w:lineRule="auto"/>
              <w:rPr>
                <w:rFonts w:ascii="inherit" w:eastAsia="Times New Roman" w:hAnsi="inherit" w:cs="Arial"/>
                <w:color w:val="141414"/>
                <w:kern w:val="0"/>
                <w:sz w:val="27"/>
                <w:szCs w:val="27"/>
                <w:lang w:eastAsia="en-IN"/>
                <w14:ligatures w14:val="none"/>
              </w:rPr>
            </w:pPr>
            <w:r w:rsidRPr="0002396F">
              <w:rPr>
                <w:rFonts w:ascii="inherit" w:eastAsia="Times New Roman" w:hAnsi="inherit" w:cs="Arial"/>
                <w:color w:val="141414"/>
                <w:kern w:val="0"/>
                <w:sz w:val="27"/>
                <w:szCs w:val="27"/>
                <w:lang w:eastAsia="en-IN"/>
                <w14:ligatures w14:val="none"/>
              </w:rPr>
              <w:t>“Add emotional depth to </w:t>
            </w:r>
            <w:r w:rsidRPr="0002396F">
              <w:rPr>
                <w:rFonts w:ascii="inherit" w:eastAsia="Times New Roman" w:hAnsi="inherit" w:cs="Arial"/>
                <w:b/>
                <w:bCs/>
                <w:color w:val="141414"/>
                <w:kern w:val="0"/>
                <w:sz w:val="27"/>
                <w:szCs w:val="27"/>
                <w:bdr w:val="none" w:sz="0" w:space="0" w:color="auto" w:frame="1"/>
                <w:lang w:eastAsia="en-IN"/>
                <w14:ligatures w14:val="none"/>
              </w:rPr>
              <w:t>[Scene]</w:t>
            </w:r>
            <w:r w:rsidRPr="0002396F">
              <w:rPr>
                <w:rFonts w:ascii="inherit" w:eastAsia="Times New Roman" w:hAnsi="inherit" w:cs="Arial"/>
                <w:color w:val="141414"/>
                <w:kern w:val="0"/>
                <w:sz w:val="27"/>
                <w:szCs w:val="27"/>
                <w:lang w:eastAsia="en-IN"/>
                <w14:ligatures w14:val="none"/>
              </w:rPr>
              <w:t> by showing </w:t>
            </w:r>
            <w:r w:rsidRPr="0002396F">
              <w:rPr>
                <w:rFonts w:ascii="inherit" w:eastAsia="Times New Roman" w:hAnsi="inherit" w:cs="Arial"/>
                <w:b/>
                <w:bCs/>
                <w:color w:val="141414"/>
                <w:kern w:val="0"/>
                <w:sz w:val="27"/>
                <w:szCs w:val="27"/>
                <w:bdr w:val="none" w:sz="0" w:space="0" w:color="auto" w:frame="1"/>
                <w:lang w:eastAsia="en-IN"/>
                <w14:ligatures w14:val="none"/>
              </w:rPr>
              <w:t>[Character’s]</w:t>
            </w:r>
            <w:r w:rsidRPr="0002396F">
              <w:rPr>
                <w:rFonts w:ascii="inherit" w:eastAsia="Times New Roman" w:hAnsi="inherit" w:cs="Arial"/>
                <w:color w:val="141414"/>
                <w:kern w:val="0"/>
                <w:sz w:val="27"/>
                <w:szCs w:val="27"/>
                <w:lang w:eastAsia="en-IN"/>
                <w14:ligatures w14:val="none"/>
              </w:rPr>
              <w:t> internal reaction to </w:t>
            </w:r>
            <w:r w:rsidRPr="0002396F">
              <w:rPr>
                <w:rFonts w:ascii="inherit" w:eastAsia="Times New Roman" w:hAnsi="inherit" w:cs="Arial"/>
                <w:b/>
                <w:bCs/>
                <w:color w:val="141414"/>
                <w:kern w:val="0"/>
                <w:sz w:val="27"/>
                <w:szCs w:val="27"/>
                <w:bdr w:val="none" w:sz="0" w:space="0" w:color="auto" w:frame="1"/>
                <w:lang w:eastAsia="en-IN"/>
                <w14:ligatures w14:val="none"/>
              </w:rPr>
              <w:t>[Event]</w:t>
            </w:r>
            <w:r w:rsidRPr="0002396F">
              <w:rPr>
                <w:rFonts w:ascii="inherit" w:eastAsia="Times New Roman" w:hAnsi="inherit" w:cs="Arial"/>
                <w:color w:val="141414"/>
                <w:kern w:val="0"/>
                <w:sz w:val="27"/>
                <w:szCs w:val="27"/>
                <w:lang w:eastAsia="en-IN"/>
                <w14:ligatures w14:val="none"/>
              </w:rPr>
              <w:t>.”</w:t>
            </w:r>
          </w:p>
        </w:tc>
      </w:tr>
      <w:tr w:rsidR="0002396F" w:rsidRPr="0002396F" w14:paraId="65760096" w14:textId="77777777" w:rsidTr="0002396F">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39E85A81" w14:textId="77777777" w:rsidR="0002396F" w:rsidRPr="0002396F" w:rsidRDefault="0002396F" w:rsidP="0002396F">
            <w:pPr>
              <w:spacing w:after="0" w:line="240" w:lineRule="auto"/>
              <w:rPr>
                <w:rFonts w:ascii="inherit" w:eastAsia="Times New Roman" w:hAnsi="inherit" w:cs="Arial"/>
                <w:color w:val="141414"/>
                <w:kern w:val="0"/>
                <w:sz w:val="27"/>
                <w:szCs w:val="27"/>
                <w:lang w:eastAsia="en-IN"/>
                <w14:ligatures w14:val="none"/>
              </w:rPr>
            </w:pPr>
            <w:r w:rsidRPr="0002396F">
              <w:rPr>
                <w:rFonts w:ascii="inherit" w:eastAsia="Times New Roman" w:hAnsi="inherit" w:cs="Arial"/>
                <w:b/>
                <w:bCs/>
                <w:color w:val="141414"/>
                <w:kern w:val="0"/>
                <w:sz w:val="27"/>
                <w:szCs w:val="27"/>
                <w:bdr w:val="none" w:sz="0" w:space="0" w:color="auto" w:frame="1"/>
                <w:lang w:eastAsia="en-IN"/>
                <w14:ligatures w14:val="none"/>
              </w:rPr>
              <w:t>Sensory Detailing</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21E4E6C6" w14:textId="77777777" w:rsidR="0002396F" w:rsidRPr="0002396F" w:rsidRDefault="0002396F" w:rsidP="0002396F">
            <w:pPr>
              <w:spacing w:after="0" w:line="240" w:lineRule="auto"/>
              <w:rPr>
                <w:rFonts w:ascii="inherit" w:eastAsia="Times New Roman" w:hAnsi="inherit" w:cs="Arial"/>
                <w:color w:val="141414"/>
                <w:kern w:val="0"/>
                <w:sz w:val="27"/>
                <w:szCs w:val="27"/>
                <w:lang w:eastAsia="en-IN"/>
                <w14:ligatures w14:val="none"/>
              </w:rPr>
            </w:pPr>
            <w:r w:rsidRPr="0002396F">
              <w:rPr>
                <w:rFonts w:ascii="inherit" w:eastAsia="Times New Roman" w:hAnsi="inherit" w:cs="Arial"/>
                <w:color w:val="141414"/>
                <w:kern w:val="0"/>
                <w:sz w:val="27"/>
                <w:szCs w:val="27"/>
                <w:lang w:eastAsia="en-IN"/>
                <w14:ligatures w14:val="none"/>
              </w:rPr>
              <w:t>“Enhance </w:t>
            </w:r>
            <w:r w:rsidRPr="0002396F">
              <w:rPr>
                <w:rFonts w:ascii="inherit" w:eastAsia="Times New Roman" w:hAnsi="inherit" w:cs="Arial"/>
                <w:b/>
                <w:bCs/>
                <w:color w:val="141414"/>
                <w:kern w:val="0"/>
                <w:sz w:val="27"/>
                <w:szCs w:val="27"/>
                <w:bdr w:val="none" w:sz="0" w:space="0" w:color="auto" w:frame="1"/>
                <w:lang w:eastAsia="en-IN"/>
                <w14:ligatures w14:val="none"/>
              </w:rPr>
              <w:t>[Scene]</w:t>
            </w:r>
            <w:r w:rsidRPr="0002396F">
              <w:rPr>
                <w:rFonts w:ascii="inherit" w:eastAsia="Times New Roman" w:hAnsi="inherit" w:cs="Arial"/>
                <w:color w:val="141414"/>
                <w:kern w:val="0"/>
                <w:sz w:val="27"/>
                <w:szCs w:val="27"/>
                <w:lang w:eastAsia="en-IN"/>
                <w14:ligatures w14:val="none"/>
              </w:rPr>
              <w:t> by adding sensory details that evoke the senses of sight, sound, smell, touch, and taste.”</w:t>
            </w:r>
          </w:p>
        </w:tc>
      </w:tr>
      <w:tr w:rsidR="0002396F" w:rsidRPr="0002396F" w14:paraId="4BFC529D" w14:textId="77777777" w:rsidTr="0002396F">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B015F58" w14:textId="77777777" w:rsidR="0002396F" w:rsidRPr="0002396F" w:rsidRDefault="0002396F" w:rsidP="0002396F">
            <w:pPr>
              <w:spacing w:after="0" w:line="240" w:lineRule="auto"/>
              <w:rPr>
                <w:rFonts w:ascii="inherit" w:eastAsia="Times New Roman" w:hAnsi="inherit" w:cs="Arial"/>
                <w:color w:val="141414"/>
                <w:kern w:val="0"/>
                <w:sz w:val="27"/>
                <w:szCs w:val="27"/>
                <w:lang w:eastAsia="en-IN"/>
                <w14:ligatures w14:val="none"/>
              </w:rPr>
            </w:pPr>
            <w:r w:rsidRPr="0002396F">
              <w:rPr>
                <w:rFonts w:ascii="inherit" w:eastAsia="Times New Roman" w:hAnsi="inherit" w:cs="Arial"/>
                <w:b/>
                <w:bCs/>
                <w:color w:val="141414"/>
                <w:kern w:val="0"/>
                <w:sz w:val="27"/>
                <w:szCs w:val="27"/>
                <w:bdr w:val="none" w:sz="0" w:space="0" w:color="auto" w:frame="1"/>
                <w:lang w:eastAsia="en-IN"/>
                <w14:ligatures w14:val="none"/>
              </w:rPr>
              <w:t>Dialogue Naturalization</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14:paraId="7EB39F89" w14:textId="77777777" w:rsidR="0002396F" w:rsidRPr="0002396F" w:rsidRDefault="0002396F" w:rsidP="0002396F">
            <w:pPr>
              <w:spacing w:after="0" w:line="240" w:lineRule="auto"/>
              <w:rPr>
                <w:rFonts w:ascii="inherit" w:eastAsia="Times New Roman" w:hAnsi="inherit" w:cs="Arial"/>
                <w:color w:val="141414"/>
                <w:kern w:val="0"/>
                <w:sz w:val="27"/>
                <w:szCs w:val="27"/>
                <w:lang w:eastAsia="en-IN"/>
                <w14:ligatures w14:val="none"/>
              </w:rPr>
            </w:pPr>
            <w:r w:rsidRPr="0002396F">
              <w:rPr>
                <w:rFonts w:ascii="inherit" w:eastAsia="Times New Roman" w:hAnsi="inherit" w:cs="Arial"/>
                <w:color w:val="141414"/>
                <w:kern w:val="0"/>
                <w:sz w:val="27"/>
                <w:szCs w:val="27"/>
                <w:lang w:eastAsia="en-IN"/>
                <w14:ligatures w14:val="none"/>
              </w:rPr>
              <w:t>“Revise the dialogue between </w:t>
            </w:r>
            <w:r w:rsidRPr="0002396F">
              <w:rPr>
                <w:rFonts w:ascii="inherit" w:eastAsia="Times New Roman" w:hAnsi="inherit" w:cs="Arial"/>
                <w:b/>
                <w:bCs/>
                <w:color w:val="141414"/>
                <w:kern w:val="0"/>
                <w:sz w:val="27"/>
                <w:szCs w:val="27"/>
                <w:bdr w:val="none" w:sz="0" w:space="0" w:color="auto" w:frame="1"/>
                <w:lang w:eastAsia="en-IN"/>
                <w14:ligatures w14:val="none"/>
              </w:rPr>
              <w:t>[Character A]</w:t>
            </w:r>
            <w:r w:rsidRPr="0002396F">
              <w:rPr>
                <w:rFonts w:ascii="inherit" w:eastAsia="Times New Roman" w:hAnsi="inherit" w:cs="Arial"/>
                <w:color w:val="141414"/>
                <w:kern w:val="0"/>
                <w:sz w:val="27"/>
                <w:szCs w:val="27"/>
                <w:lang w:eastAsia="en-IN"/>
                <w14:ligatures w14:val="none"/>
              </w:rPr>
              <w:t> and </w:t>
            </w:r>
            <w:r w:rsidRPr="0002396F">
              <w:rPr>
                <w:rFonts w:ascii="inherit" w:eastAsia="Times New Roman" w:hAnsi="inherit" w:cs="Arial"/>
                <w:b/>
                <w:bCs/>
                <w:color w:val="141414"/>
                <w:kern w:val="0"/>
                <w:sz w:val="27"/>
                <w:szCs w:val="27"/>
                <w:bdr w:val="none" w:sz="0" w:space="0" w:color="auto" w:frame="1"/>
                <w:lang w:eastAsia="en-IN"/>
                <w14:ligatures w14:val="none"/>
              </w:rPr>
              <w:t>[Character B]</w:t>
            </w:r>
            <w:r w:rsidRPr="0002396F">
              <w:rPr>
                <w:rFonts w:ascii="inherit" w:eastAsia="Times New Roman" w:hAnsi="inherit" w:cs="Arial"/>
                <w:color w:val="141414"/>
                <w:kern w:val="0"/>
                <w:sz w:val="27"/>
                <w:szCs w:val="27"/>
                <w:lang w:eastAsia="en-IN"/>
                <w14:ligatures w14:val="none"/>
              </w:rPr>
              <w:t> to make their conversation more natural and engaging.”</w:t>
            </w:r>
          </w:p>
        </w:tc>
      </w:tr>
    </w:tbl>
    <w:p w14:paraId="696A7447" w14:textId="77777777" w:rsidR="0002396F" w:rsidRDefault="0002396F" w:rsidP="0002396F">
      <w:pPr>
        <w:pStyle w:val="Heading3"/>
        <w:shd w:val="clear" w:color="auto" w:fill="FFFFFF"/>
        <w:spacing w:before="0" w:beforeAutospacing="0"/>
        <w:textAlignment w:val="baseline"/>
        <w:rPr>
          <w:rFonts w:ascii="var(--h3-family)" w:hAnsi="var(--h3-family)"/>
          <w:color w:val="141414"/>
        </w:rPr>
      </w:pPr>
    </w:p>
    <w:p w14:paraId="7DAE7771" w14:textId="77777777" w:rsidR="00660B40" w:rsidRDefault="00660B40" w:rsidP="00660B40">
      <w:pPr>
        <w:pStyle w:val="Heading1"/>
        <w:shd w:val="clear" w:color="auto" w:fill="FFFFFF"/>
        <w:spacing w:before="0" w:beforeAutospacing="0" w:after="0" w:afterAutospacing="0"/>
        <w:textAlignment w:val="baseline"/>
      </w:pPr>
      <w:r>
        <w:t>How To Use Negative Prompts in NMKD Stable Diffusion GUI?</w:t>
      </w:r>
    </w:p>
    <w:p w14:paraId="74FC72FF" w14:textId="77777777" w:rsidR="00660B40" w:rsidRDefault="00660B40" w:rsidP="0002396F">
      <w:pPr>
        <w:pStyle w:val="Heading3"/>
        <w:shd w:val="clear" w:color="auto" w:fill="FFFFFF"/>
        <w:spacing w:before="0" w:beforeAutospacing="0"/>
        <w:textAlignment w:val="baseline"/>
        <w:rPr>
          <w:rFonts w:ascii="var(--h3-family)" w:hAnsi="var(--h3-family)"/>
          <w:color w:val="141414"/>
        </w:rPr>
      </w:pPr>
    </w:p>
    <w:p w14:paraId="7151594F" w14:textId="77777777" w:rsidR="00660B40" w:rsidRDefault="00660B40" w:rsidP="00660B40">
      <w:pPr>
        <w:pStyle w:val="Heading2"/>
        <w:shd w:val="clear" w:color="auto" w:fill="FFFFFF"/>
        <w:spacing w:before="0"/>
        <w:textAlignment w:val="baseline"/>
        <w:rPr>
          <w:rFonts w:ascii="var(--h2-family)" w:hAnsi="var(--h2-family)"/>
          <w:color w:val="141414"/>
        </w:rPr>
      </w:pPr>
      <w:r>
        <w:rPr>
          <w:rFonts w:ascii="var(--h2-family)" w:hAnsi="var(--h2-family)"/>
          <w:color w:val="141414"/>
        </w:rPr>
        <w:t xml:space="preserve">How To Use Negative Prompts </w:t>
      </w:r>
      <w:proofErr w:type="gramStart"/>
      <w:r>
        <w:rPr>
          <w:rFonts w:ascii="var(--h2-family)" w:hAnsi="var(--h2-family)"/>
          <w:color w:val="141414"/>
        </w:rPr>
        <w:t>On</w:t>
      </w:r>
      <w:proofErr w:type="gramEnd"/>
      <w:r>
        <w:rPr>
          <w:rFonts w:ascii="var(--h2-family)" w:hAnsi="var(--h2-family)"/>
          <w:color w:val="141414"/>
        </w:rPr>
        <w:t xml:space="preserve"> NMKD GUI?</w:t>
      </w:r>
    </w:p>
    <w:p w14:paraId="58DC22E9" w14:textId="77777777" w:rsidR="00660B40" w:rsidRDefault="00660B40" w:rsidP="00660B40">
      <w:pPr>
        <w:numPr>
          <w:ilvl w:val="0"/>
          <w:numId w:val="36"/>
        </w:numPr>
        <w:shd w:val="clear" w:color="auto" w:fill="FFFFFF"/>
        <w:spacing w:beforeAutospacing="1" w:after="0" w:afterAutospacing="1" w:line="240" w:lineRule="auto"/>
        <w:textAlignment w:val="baseline"/>
        <w:rPr>
          <w:rFonts w:ascii="inherit" w:hAnsi="inherit" w:cs="Arial"/>
          <w:color w:val="141414"/>
          <w:sz w:val="27"/>
          <w:szCs w:val="27"/>
        </w:rPr>
      </w:pPr>
      <w:r>
        <w:rPr>
          <w:rFonts w:ascii="inherit" w:hAnsi="inherit" w:cs="Arial"/>
          <w:color w:val="141414"/>
          <w:sz w:val="27"/>
          <w:szCs w:val="27"/>
        </w:rPr>
        <w:t>Press </w:t>
      </w:r>
      <w:r>
        <w:rPr>
          <w:rStyle w:val="Strong"/>
          <w:rFonts w:ascii="inherit" w:hAnsi="inherit" w:cs="Arial"/>
          <w:color w:val="141414"/>
          <w:sz w:val="27"/>
          <w:szCs w:val="27"/>
          <w:bdr w:val="none" w:sz="0" w:space="0" w:color="auto" w:frame="1"/>
        </w:rPr>
        <w:t>“</w:t>
      </w:r>
      <w:proofErr w:type="spellStart"/>
      <w:r>
        <w:rPr>
          <w:rStyle w:val="Strong"/>
          <w:rFonts w:ascii="inherit" w:hAnsi="inherit" w:cs="Arial"/>
          <w:color w:val="141414"/>
          <w:sz w:val="27"/>
          <w:szCs w:val="27"/>
          <w:bdr w:val="none" w:sz="0" w:space="0" w:color="auto" w:frame="1"/>
        </w:rPr>
        <w:t>CTRL+Shift+PLUS</w:t>
      </w:r>
      <w:proofErr w:type="spellEnd"/>
      <w:r>
        <w:rPr>
          <w:rStyle w:val="Strong"/>
          <w:rFonts w:ascii="inherit" w:hAnsi="inherit" w:cs="Arial"/>
          <w:color w:val="141414"/>
          <w:sz w:val="27"/>
          <w:szCs w:val="27"/>
          <w:bdr w:val="none" w:sz="0" w:space="0" w:color="auto" w:frame="1"/>
        </w:rPr>
        <w:t>” </w:t>
      </w:r>
      <w:r>
        <w:rPr>
          <w:rFonts w:ascii="inherit" w:hAnsi="inherit" w:cs="Arial"/>
          <w:color w:val="141414"/>
          <w:sz w:val="27"/>
          <w:szCs w:val="27"/>
        </w:rPr>
        <w:t>to open the negative prompt toggle on the NMKD GUI.</w:t>
      </w:r>
    </w:p>
    <w:p w14:paraId="10341E30" w14:textId="77777777" w:rsidR="00660B40" w:rsidRDefault="00660B40" w:rsidP="00660B40">
      <w:pPr>
        <w:numPr>
          <w:ilvl w:val="0"/>
          <w:numId w:val="36"/>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Once the negative prompt toggle is open, you will see two ways to add negative prompts:</w:t>
      </w:r>
    </w:p>
    <w:p w14:paraId="3A76CD3D" w14:textId="77777777" w:rsidR="00660B40" w:rsidRDefault="00660B40" w:rsidP="00660B40">
      <w:pPr>
        <w:numPr>
          <w:ilvl w:val="1"/>
          <w:numId w:val="36"/>
        </w:numPr>
        <w:shd w:val="clear" w:color="auto" w:fill="FFFFFF"/>
        <w:spacing w:beforeAutospacing="1" w:after="0" w:afterAutospacing="1" w:line="240" w:lineRule="auto"/>
        <w:textAlignment w:val="baseline"/>
        <w:rPr>
          <w:rFonts w:ascii="inherit" w:hAnsi="inherit" w:cs="Arial"/>
          <w:color w:val="141414"/>
          <w:sz w:val="27"/>
          <w:szCs w:val="27"/>
        </w:rPr>
      </w:pPr>
      <w:r>
        <w:rPr>
          <w:rStyle w:val="Strong"/>
          <w:rFonts w:ascii="inherit" w:hAnsi="inherit" w:cs="Arial"/>
          <w:color w:val="141414"/>
          <w:sz w:val="27"/>
          <w:szCs w:val="27"/>
          <w:bdr w:val="none" w:sz="0" w:space="0" w:color="auto" w:frame="1"/>
        </w:rPr>
        <w:t>Put words or phrases into the input box to tell the AI to exclude those things when generating images. </w:t>
      </w:r>
      <w:r>
        <w:rPr>
          <w:rFonts w:ascii="inherit" w:hAnsi="inherit" w:cs="Arial"/>
          <w:color w:val="141414"/>
          <w:sz w:val="27"/>
          <w:szCs w:val="27"/>
        </w:rPr>
        <w:t>For example, you could input “red apples” to exclude any images of red apples from being generated in prompt “table full of apples”.</w:t>
      </w:r>
    </w:p>
    <w:p w14:paraId="7AAC60AB" w14:textId="77777777" w:rsidR="00660B40" w:rsidRDefault="00660B40" w:rsidP="00660B40">
      <w:pPr>
        <w:numPr>
          <w:ilvl w:val="0"/>
          <w:numId w:val="36"/>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OR</w:t>
      </w:r>
    </w:p>
    <w:p w14:paraId="42057336" w14:textId="77777777" w:rsidR="00660B40" w:rsidRDefault="00660B40" w:rsidP="00660B40">
      <w:pPr>
        <w:numPr>
          <w:ilvl w:val="1"/>
          <w:numId w:val="36"/>
        </w:numPr>
        <w:shd w:val="clear" w:color="auto" w:fill="FFFFFF"/>
        <w:spacing w:beforeAutospacing="1" w:after="0" w:afterAutospacing="1" w:line="240" w:lineRule="auto"/>
        <w:textAlignment w:val="baseline"/>
        <w:rPr>
          <w:rFonts w:ascii="inherit" w:hAnsi="inherit" w:cs="Arial"/>
          <w:color w:val="141414"/>
          <w:sz w:val="27"/>
          <w:szCs w:val="27"/>
        </w:rPr>
      </w:pPr>
      <w:r>
        <w:rPr>
          <w:rFonts w:ascii="inherit" w:hAnsi="inherit" w:cs="Arial"/>
          <w:color w:val="141414"/>
          <w:sz w:val="27"/>
          <w:szCs w:val="27"/>
        </w:rPr>
        <w:lastRenderedPageBreak/>
        <w:t>Add the </w:t>
      </w:r>
      <w:r>
        <w:rPr>
          <w:rStyle w:val="Strong"/>
          <w:rFonts w:ascii="inherit" w:hAnsi="inherit" w:cs="Arial"/>
          <w:color w:val="141414"/>
          <w:sz w:val="27"/>
          <w:szCs w:val="27"/>
          <w:bdr w:val="none" w:sz="0" w:space="0" w:color="auto" w:frame="1"/>
        </w:rPr>
        <w:t>negative prompts inside square brackets</w:t>
      </w:r>
      <w:r>
        <w:rPr>
          <w:rFonts w:ascii="inherit" w:hAnsi="inherit" w:cs="Arial"/>
          <w:color w:val="141414"/>
          <w:sz w:val="27"/>
          <w:szCs w:val="27"/>
        </w:rPr>
        <w:t> like in the image given below. For example, you could input “[red apples]” to exclude any images of red apples from being generated.</w:t>
      </w:r>
    </w:p>
    <w:p w14:paraId="6621B874" w14:textId="409C89CE" w:rsidR="00660B40" w:rsidRDefault="00660B40" w:rsidP="00660B40">
      <w:pPr>
        <w:shd w:val="clear" w:color="auto" w:fill="FFFFFF"/>
        <w:textAlignment w:val="baseline"/>
        <w:rPr>
          <w:rFonts w:ascii="Arial" w:hAnsi="Arial" w:cs="Arial"/>
          <w:color w:val="141414"/>
          <w:sz w:val="27"/>
          <w:szCs w:val="27"/>
        </w:rPr>
      </w:pPr>
      <w:r>
        <w:rPr>
          <w:rFonts w:ascii="Arial" w:hAnsi="Arial" w:cs="Arial"/>
          <w:noProof/>
          <w:color w:val="141414"/>
          <w:sz w:val="27"/>
          <w:szCs w:val="27"/>
        </w:rPr>
        <w:drawing>
          <wp:inline distT="0" distB="0" distL="0" distR="0" wp14:anchorId="73251988" wp14:editId="6643583A">
            <wp:extent cx="4564380" cy="4198620"/>
            <wp:effectExtent l="0" t="0" r="7620" b="0"/>
            <wp:docPr id="1993361150" name="Picture 60" descr="NMKD GUI negative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NMKD GUI negative prompt"/>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64380" cy="4198620"/>
                    </a:xfrm>
                    <a:prstGeom prst="rect">
                      <a:avLst/>
                    </a:prstGeom>
                    <a:noFill/>
                    <a:ln>
                      <a:noFill/>
                    </a:ln>
                  </pic:spPr>
                </pic:pic>
              </a:graphicData>
            </a:graphic>
          </wp:inline>
        </w:drawing>
      </w:r>
    </w:p>
    <w:p w14:paraId="36AE322D" w14:textId="77777777" w:rsidR="00660B40" w:rsidRDefault="00660B40" w:rsidP="00660B40">
      <w:pPr>
        <w:numPr>
          <w:ilvl w:val="0"/>
          <w:numId w:val="37"/>
        </w:numPr>
        <w:shd w:val="clear" w:color="auto" w:fill="FFFFFF"/>
        <w:spacing w:beforeAutospacing="1" w:after="0" w:afterAutospacing="1" w:line="240" w:lineRule="auto"/>
        <w:textAlignment w:val="baseline"/>
        <w:rPr>
          <w:rFonts w:ascii="inherit" w:hAnsi="inherit" w:cs="Arial"/>
          <w:color w:val="141414"/>
          <w:sz w:val="27"/>
          <w:szCs w:val="27"/>
        </w:rPr>
      </w:pPr>
      <w:r>
        <w:rPr>
          <w:rFonts w:ascii="inherit" w:hAnsi="inherit" w:cs="Arial"/>
          <w:color w:val="141414"/>
          <w:sz w:val="27"/>
          <w:szCs w:val="27"/>
        </w:rPr>
        <w:t>If you’re using N</w:t>
      </w:r>
      <w:r>
        <w:rPr>
          <w:rStyle w:val="Strong"/>
          <w:rFonts w:ascii="inherit" w:hAnsi="inherit" w:cs="Arial"/>
          <w:color w:val="141414"/>
          <w:sz w:val="27"/>
          <w:szCs w:val="27"/>
          <w:bdr w:val="none" w:sz="0" w:space="0" w:color="auto" w:frame="1"/>
        </w:rPr>
        <w:t>MKD GUI 1.5.0 or later, you will also see an option to use prompt weights</w:t>
      </w:r>
      <w:r>
        <w:rPr>
          <w:rFonts w:ascii="inherit" w:hAnsi="inherit" w:cs="Arial"/>
          <w:color w:val="141414"/>
          <w:sz w:val="27"/>
          <w:szCs w:val="27"/>
        </w:rPr>
        <w:t>.</w:t>
      </w:r>
    </w:p>
    <w:p w14:paraId="53C7C1BC" w14:textId="77777777" w:rsidR="00660B40" w:rsidRDefault="00660B40" w:rsidP="00660B40">
      <w:pPr>
        <w:numPr>
          <w:ilvl w:val="0"/>
          <w:numId w:val="37"/>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To use prompt weights, use a negative number for a “negative” prompt.</w:t>
      </w:r>
    </w:p>
    <w:p w14:paraId="31603DE3" w14:textId="77777777" w:rsidR="00660B40" w:rsidRDefault="00660B40" w:rsidP="00660B40">
      <w:pPr>
        <w:numPr>
          <w:ilvl w:val="1"/>
          <w:numId w:val="37"/>
        </w:numPr>
        <w:shd w:val="clear" w:color="auto" w:fill="FFFFFF"/>
        <w:spacing w:before="100" w:beforeAutospacing="1" w:after="100" w:afterAutospacing="1" w:line="240" w:lineRule="auto"/>
        <w:textAlignment w:val="baseline"/>
        <w:rPr>
          <w:rFonts w:ascii="inherit" w:hAnsi="inherit" w:cs="Arial"/>
          <w:color w:val="141414"/>
          <w:sz w:val="27"/>
          <w:szCs w:val="27"/>
        </w:rPr>
      </w:pPr>
      <w:r>
        <w:rPr>
          <w:rFonts w:ascii="inherit" w:hAnsi="inherit" w:cs="Arial"/>
          <w:color w:val="141414"/>
          <w:sz w:val="27"/>
          <w:szCs w:val="27"/>
        </w:rPr>
        <w:t xml:space="preserve">For example, you could input “A bowl of apples:1 </w:t>
      </w:r>
      <w:proofErr w:type="gramStart"/>
      <w:r>
        <w:rPr>
          <w:rFonts w:ascii="inherit" w:hAnsi="inherit" w:cs="Arial"/>
          <w:color w:val="141414"/>
          <w:sz w:val="27"/>
          <w:szCs w:val="27"/>
        </w:rPr>
        <w:t>red:-</w:t>
      </w:r>
      <w:proofErr w:type="gramEnd"/>
      <w:r>
        <w:rPr>
          <w:rFonts w:ascii="inherit" w:hAnsi="inherit" w:cs="Arial"/>
          <w:color w:val="141414"/>
          <w:sz w:val="27"/>
          <w:szCs w:val="27"/>
        </w:rPr>
        <w:t>1” to tell the AI to generate a bowl of apples but not red apples.</w:t>
      </w:r>
    </w:p>
    <w:p w14:paraId="5432F937" w14:textId="77777777" w:rsidR="00660B40" w:rsidRDefault="00660B40" w:rsidP="00660B40">
      <w:pPr>
        <w:pStyle w:val="NormalWeb"/>
        <w:shd w:val="clear" w:color="auto" w:fill="FFFFFF"/>
        <w:spacing w:before="0" w:after="0"/>
        <w:textAlignment w:val="baseline"/>
        <w:rPr>
          <w:rFonts w:ascii="Arial" w:hAnsi="Arial" w:cs="Arial"/>
          <w:color w:val="141414"/>
          <w:sz w:val="27"/>
          <w:szCs w:val="27"/>
        </w:rPr>
      </w:pPr>
      <w:r>
        <w:rPr>
          <w:rFonts w:ascii="Arial" w:hAnsi="Arial" w:cs="Arial"/>
          <w:color w:val="141414"/>
          <w:sz w:val="27"/>
          <w:szCs w:val="27"/>
        </w:rPr>
        <w:t>For more information, you can check the </w:t>
      </w:r>
      <w:hyperlink r:id="rId156" w:anchor="features-and-how-to-use-them" w:tgtFrame="_blank" w:history="1">
        <w:r>
          <w:rPr>
            <w:rStyle w:val="Hyperlink"/>
            <w:rFonts w:ascii="inherit" w:hAnsi="inherit" w:cs="Arial"/>
            <w:sz w:val="27"/>
            <w:szCs w:val="27"/>
            <w:bdr w:val="none" w:sz="0" w:space="0" w:color="auto" w:frame="1"/>
          </w:rPr>
          <w:t>official NMKD GUI Guide</w:t>
        </w:r>
      </w:hyperlink>
      <w:r>
        <w:rPr>
          <w:rFonts w:ascii="Arial" w:hAnsi="Arial" w:cs="Arial"/>
          <w:color w:val="141414"/>
          <w:sz w:val="27"/>
          <w:szCs w:val="27"/>
        </w:rPr>
        <w:t>.</w:t>
      </w:r>
    </w:p>
    <w:p w14:paraId="428FA552" w14:textId="77777777" w:rsidR="00660B40" w:rsidRDefault="00660B40" w:rsidP="00660B40">
      <w:pPr>
        <w:pStyle w:val="Heading2"/>
        <w:shd w:val="clear" w:color="auto" w:fill="FFFFFF"/>
        <w:spacing w:before="0"/>
        <w:textAlignment w:val="baseline"/>
        <w:rPr>
          <w:rFonts w:ascii="var(--h2-family)" w:hAnsi="var(--h2-family)" w:cs="Times New Roman"/>
          <w:color w:val="141414"/>
          <w:sz w:val="36"/>
          <w:szCs w:val="36"/>
        </w:rPr>
      </w:pPr>
      <w:r>
        <w:rPr>
          <w:rFonts w:ascii="var(--h2-family)" w:hAnsi="var(--h2-family)"/>
          <w:color w:val="141414"/>
        </w:rPr>
        <w:t>Watch This Video!</w:t>
      </w:r>
    </w:p>
    <w:p w14:paraId="1BC61BAD" w14:textId="77777777" w:rsidR="00660B40" w:rsidRDefault="00660B40" w:rsidP="00660B40">
      <w:pPr>
        <w:pStyle w:val="NormalWeb"/>
        <w:shd w:val="clear" w:color="auto" w:fill="FFFFFF"/>
        <w:spacing w:before="0" w:after="0"/>
        <w:textAlignment w:val="baseline"/>
        <w:rPr>
          <w:rStyle w:val="Emphasis"/>
          <w:rFonts w:ascii="inherit" w:hAnsi="inherit" w:cs="Arial"/>
          <w:color w:val="141414"/>
          <w:sz w:val="27"/>
          <w:szCs w:val="27"/>
          <w:bdr w:val="none" w:sz="0" w:space="0" w:color="auto" w:frame="1"/>
        </w:rPr>
      </w:pPr>
      <w:r>
        <w:rPr>
          <w:rStyle w:val="Emphasis"/>
          <w:rFonts w:ascii="inherit" w:hAnsi="inherit" w:cs="Arial"/>
          <w:color w:val="141414"/>
          <w:sz w:val="27"/>
          <w:szCs w:val="27"/>
          <w:bdr w:val="none" w:sz="0" w:space="0" w:color="auto" w:frame="1"/>
        </w:rPr>
        <w:t>We are aware of the fact that this video is in different language but the steps are useful to get a general idea of how NMKD GUI works and how one can use negative prompts in the module.</w:t>
      </w:r>
    </w:p>
    <w:p w14:paraId="12722EC4" w14:textId="77777777" w:rsidR="00660B40" w:rsidRDefault="00660B40" w:rsidP="00660B40">
      <w:pPr>
        <w:pStyle w:val="Heading1"/>
        <w:shd w:val="clear" w:color="auto" w:fill="FFFFFF"/>
        <w:spacing w:before="0" w:beforeAutospacing="0" w:after="0" w:afterAutospacing="0"/>
        <w:textAlignment w:val="baseline"/>
      </w:pPr>
      <w:r>
        <w:t>50 Best Ai Character Design Prompts to Elevate Your Designs</w:t>
      </w:r>
    </w:p>
    <w:p w14:paraId="49EBC8DC" w14:textId="77777777" w:rsidR="00660B40" w:rsidRDefault="00660B40" w:rsidP="00660B40">
      <w:pPr>
        <w:pStyle w:val="NormalWeb"/>
        <w:shd w:val="clear" w:color="auto" w:fill="FFFFFF"/>
        <w:spacing w:before="0" w:after="0"/>
        <w:textAlignment w:val="baseline"/>
        <w:rPr>
          <w:rFonts w:ascii="Arial" w:hAnsi="Arial" w:cs="Arial"/>
          <w:color w:val="141414"/>
          <w:sz w:val="27"/>
          <w:szCs w:val="27"/>
        </w:rPr>
      </w:pPr>
    </w:p>
    <w:tbl>
      <w:tblPr>
        <w:tblW w:w="6196" w:type="dxa"/>
        <w:tblCellMar>
          <w:left w:w="0" w:type="dxa"/>
          <w:right w:w="0" w:type="dxa"/>
        </w:tblCellMar>
        <w:tblLook w:val="04A0" w:firstRow="1" w:lastRow="0" w:firstColumn="1" w:lastColumn="0" w:noHBand="0" w:noVBand="1"/>
      </w:tblPr>
      <w:tblGrid>
        <w:gridCol w:w="752"/>
        <w:gridCol w:w="5444"/>
      </w:tblGrid>
      <w:tr w:rsidR="00660B40" w:rsidRPr="00660B40" w14:paraId="331A2569" w14:textId="77777777" w:rsidTr="00660B40">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91813FC" w14:textId="77777777" w:rsidR="00660B40" w:rsidRPr="00660B40" w:rsidRDefault="00660B40" w:rsidP="00660B40">
            <w:pPr>
              <w:spacing w:after="0" w:line="240" w:lineRule="auto"/>
              <w:jc w:val="center"/>
              <w:rPr>
                <w:rFonts w:ascii="inherit" w:eastAsia="Times New Roman" w:hAnsi="inherit" w:cs="Times New Roman"/>
                <w:b/>
                <w:bCs/>
                <w:kern w:val="0"/>
                <w:sz w:val="23"/>
                <w:szCs w:val="23"/>
                <w:lang w:eastAsia="en-IN"/>
                <w14:ligatures w14:val="none"/>
              </w:rPr>
            </w:pPr>
            <w:proofErr w:type="spellStart"/>
            <w:r w:rsidRPr="00660B40">
              <w:rPr>
                <w:rFonts w:ascii="inherit" w:eastAsia="Times New Roman" w:hAnsi="inherit" w:cs="Times New Roman"/>
                <w:b/>
                <w:bCs/>
                <w:kern w:val="0"/>
                <w:sz w:val="23"/>
                <w:szCs w:val="23"/>
                <w:lang w:eastAsia="en-IN"/>
                <w14:ligatures w14:val="none"/>
              </w:rPr>
              <w:t>S.No</w:t>
            </w:r>
            <w:proofErr w:type="spellEnd"/>
            <w:r w:rsidRPr="00660B40">
              <w:rPr>
                <w:rFonts w:ascii="inherit" w:eastAsia="Times New Roman" w:hAnsi="inherit" w:cs="Times New Roman"/>
                <w:b/>
                <w:bCs/>
                <w:kern w:val="0"/>
                <w:sz w:val="23"/>
                <w:szCs w:val="23"/>
                <w:lang w:eastAsia="en-IN"/>
                <w14:ligatures w14:val="none"/>
              </w:rPr>
              <w: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BC36C30" w14:textId="77777777" w:rsidR="00660B40" w:rsidRPr="00660B40" w:rsidRDefault="00660B40" w:rsidP="00660B40">
            <w:pPr>
              <w:spacing w:after="0" w:line="240" w:lineRule="auto"/>
              <w:jc w:val="center"/>
              <w:rPr>
                <w:rFonts w:ascii="inherit" w:eastAsia="Times New Roman" w:hAnsi="inherit" w:cs="Times New Roman"/>
                <w:b/>
                <w:bCs/>
                <w:kern w:val="0"/>
                <w:sz w:val="23"/>
                <w:szCs w:val="23"/>
                <w:lang w:eastAsia="en-IN"/>
                <w14:ligatures w14:val="none"/>
              </w:rPr>
            </w:pPr>
            <w:r w:rsidRPr="00660B40">
              <w:rPr>
                <w:rFonts w:ascii="inherit" w:eastAsia="Times New Roman" w:hAnsi="inherit" w:cs="Times New Roman"/>
                <w:b/>
                <w:bCs/>
                <w:kern w:val="0"/>
                <w:sz w:val="23"/>
                <w:szCs w:val="23"/>
                <w:lang w:eastAsia="en-IN"/>
                <w14:ligatures w14:val="none"/>
              </w:rPr>
              <w:t>Ai Character Design Prompts</w:t>
            </w:r>
          </w:p>
        </w:tc>
      </w:tr>
      <w:tr w:rsidR="00660B40" w:rsidRPr="00660B40" w14:paraId="1E277C57"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D19FAEC"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8BBF80A"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robotic being finding peace in a graveyard amongst the ruins”</w:t>
            </w:r>
          </w:p>
        </w:tc>
      </w:tr>
      <w:tr w:rsidR="00660B40" w:rsidRPr="00660B40" w14:paraId="4E8D6884"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BD9CDE0"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DBBF407"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futuristic cyborg with a neon-lit body and intricate circuitry”</w:t>
            </w:r>
          </w:p>
        </w:tc>
      </w:tr>
      <w:tr w:rsidR="00660B40" w:rsidRPr="00660B40" w14:paraId="4715E3DD"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1EF5DBB"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6EB973D"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humanoid creature made of interlocking metal plates”</w:t>
            </w:r>
          </w:p>
        </w:tc>
      </w:tr>
      <w:tr w:rsidR="00660B40" w:rsidRPr="00660B40" w14:paraId="045BE601"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DD373EC"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412E806"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“An android with a broken heart, surrounded by a mysterious fog”</w:t>
            </w:r>
          </w:p>
        </w:tc>
      </w:tr>
      <w:tr w:rsidR="00660B40" w:rsidRPr="00660B40" w14:paraId="51060FA4"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4937434"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7DDBF70"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robot monk meditating in a surreal world of infinite possibilities”</w:t>
            </w:r>
          </w:p>
        </w:tc>
      </w:tr>
      <w:tr w:rsidR="00660B40" w:rsidRPr="00660B40" w14:paraId="3F201A9C"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092EC41"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F7E661C"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steampunk robot with a mechanical body and a human heart”</w:t>
            </w:r>
          </w:p>
        </w:tc>
      </w:tr>
      <w:tr w:rsidR="00660B40" w:rsidRPr="00660B40" w14:paraId="54FB9748"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DA9B5BA"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2AD7F5C"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robotic being awakening in a post-apocalyptic world”</w:t>
            </w:r>
          </w:p>
        </w:tc>
      </w:tr>
      <w:tr w:rsidR="00660B40" w:rsidRPr="00660B40" w14:paraId="2EBF7C13"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2E77B1A"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56A6C0A"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cyborg with a hauntingly beautiful face, glowing with neon energy”</w:t>
            </w:r>
          </w:p>
        </w:tc>
      </w:tr>
      <w:tr w:rsidR="00660B40" w:rsidRPr="00660B40" w14:paraId="6D5E7A3A"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307A079"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6A404F1"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“An android with a broken heart, surrounded by a mysterious fog”</w:t>
            </w:r>
          </w:p>
        </w:tc>
      </w:tr>
      <w:tr w:rsidR="00660B40" w:rsidRPr="00660B40" w14:paraId="3BD15901"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C83EA65"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10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BC4111D"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“An angelic being with four wings, bathed in a cosmic light”</w:t>
            </w:r>
          </w:p>
        </w:tc>
      </w:tr>
      <w:tr w:rsidR="00660B40" w:rsidRPr="00660B40" w14:paraId="1790773E"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950628A"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11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BE1268B"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young girl in a post-apocalyptic world, with a robotic arm and a mysterious past”</w:t>
            </w:r>
          </w:p>
        </w:tc>
      </w:tr>
      <w:tr w:rsidR="00660B40" w:rsidRPr="00660B40" w14:paraId="4FBF8B7E"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C3B49B6"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12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98789D5"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samurai with a robotic heart, searching for peace in a chaotic world”</w:t>
            </w:r>
          </w:p>
        </w:tc>
      </w:tr>
      <w:tr w:rsidR="00660B40" w:rsidRPr="00660B40" w14:paraId="4D200225"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25735D2"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13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6B872FB"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teenage boy with a robotic arm, struggling to do justice in a futuristic dystopia”</w:t>
            </w:r>
          </w:p>
        </w:tc>
      </w:tr>
      <w:tr w:rsidR="00660B40" w:rsidRPr="00660B40" w14:paraId="6FBEC6C5"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FFF12B1"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14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77CF48E"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“An android with superhuman strength, seeking to find the meaning of life”</w:t>
            </w:r>
          </w:p>
        </w:tc>
      </w:tr>
      <w:tr w:rsidR="00660B40" w:rsidRPr="00660B40" w14:paraId="1F58E262"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4DC75F2"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lastRenderedPageBreak/>
              <w:t>15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8A57A7E"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cyborg warrior with a mysterious past, on a mission to save the world”</w:t>
            </w:r>
          </w:p>
        </w:tc>
      </w:tr>
      <w:tr w:rsidR="00660B40" w:rsidRPr="00660B40" w14:paraId="2AF362AC"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FF17C54"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16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E3B7B3B"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witch wielding a magical staff, soaring through the night sky”</w:t>
            </w:r>
          </w:p>
        </w:tc>
      </w:tr>
      <w:tr w:rsidR="00660B40" w:rsidRPr="00660B40" w14:paraId="5B60D374"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61D2AF6"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17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8060E56"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knight with a robotic arm, struggling to keep his humanity in a dystopian world”</w:t>
            </w:r>
          </w:p>
        </w:tc>
      </w:tr>
      <w:tr w:rsidR="00660B40" w:rsidRPr="00660B40" w14:paraId="4AC65406"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C9CFDA8"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18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DBBDAD1"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ninja with a robotic eye, trying to protect a sacred artifact”</w:t>
            </w:r>
          </w:p>
        </w:tc>
      </w:tr>
      <w:tr w:rsidR="00660B40" w:rsidRPr="00660B40" w14:paraId="11197612"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5924AB0"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19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84819FA"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cyborg with a human heart, on a mission to save a planet from destruction”</w:t>
            </w:r>
          </w:p>
        </w:tc>
      </w:tr>
      <w:tr w:rsidR="00660B40" w:rsidRPr="00660B40" w14:paraId="0BABDC4F"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8D359BF"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20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F26B99E"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samurai with a robotic arm, fighting for justice in an ancient war”</w:t>
            </w:r>
          </w:p>
        </w:tc>
      </w:tr>
      <w:tr w:rsidR="00660B40" w:rsidRPr="00660B40" w14:paraId="2FBB1178"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B2F8A8E"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21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9E34AD8"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witch with a robotic arm, trying to unlock the secrets of magic”</w:t>
            </w:r>
          </w:p>
        </w:tc>
      </w:tr>
      <w:tr w:rsidR="00660B40" w:rsidRPr="00660B40" w14:paraId="4F527F37"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699E9A2"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22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9A4B8CD"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cyborg with a human heart, trying to find his place in a futuristic world”</w:t>
            </w:r>
          </w:p>
        </w:tc>
      </w:tr>
      <w:tr w:rsidR="00660B40" w:rsidRPr="00660B40" w14:paraId="3DF337BC"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AE74CA7"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6747D2F"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“An android with a mysterious past, searching for the truth in a dystopian future”</w:t>
            </w:r>
          </w:p>
        </w:tc>
      </w:tr>
      <w:tr w:rsidR="00660B40" w:rsidRPr="00660B40" w14:paraId="006DD528"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6AE01F6"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24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C8E0BF7"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knight with a robotic arm, struggling to protect the innocent in a chaotic world”</w:t>
            </w:r>
          </w:p>
        </w:tc>
      </w:tr>
      <w:tr w:rsidR="00660B40" w:rsidRPr="00660B40" w14:paraId="0A77A1E2"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0970B84"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25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DA19256"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teenage girl with a magical staff, fighting to save her people from a powerful enemy”</w:t>
            </w:r>
          </w:p>
        </w:tc>
      </w:tr>
      <w:tr w:rsidR="00660B40" w:rsidRPr="00660B40" w14:paraId="0AD9FA57"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A8A1283"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26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DF4FEA7"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ninja with a robotic eye, trying to uncover a secret hidden in the shadows”</w:t>
            </w:r>
          </w:p>
        </w:tc>
      </w:tr>
      <w:tr w:rsidR="00660B40" w:rsidRPr="00660B40" w14:paraId="7770DC91"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7659722"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27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F63EC66"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cyborg with a human heart, trying to find redemption in a world of chaos”</w:t>
            </w:r>
          </w:p>
        </w:tc>
      </w:tr>
      <w:tr w:rsidR="00660B40" w:rsidRPr="00660B40" w14:paraId="6608A7A8"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FCAACDF"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28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D56CD23"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“An android with superhuman strength, trying to find the power to save the world”</w:t>
            </w:r>
          </w:p>
        </w:tc>
      </w:tr>
      <w:tr w:rsidR="00660B40" w:rsidRPr="00660B40" w14:paraId="73096F30"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514C01B"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29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81AB11D"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witch with a robotic arm, seeking to master the power”</w:t>
            </w:r>
          </w:p>
        </w:tc>
      </w:tr>
      <w:tr w:rsidR="00660B40" w:rsidRPr="00660B40" w14:paraId="34A1CC6C"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BFB737B"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lastRenderedPageBreak/>
              <w:t>30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88A1705"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young, adventurous pirate with a wooden leg and a parrot on their shoulder”</w:t>
            </w:r>
          </w:p>
        </w:tc>
      </w:tr>
      <w:tr w:rsidR="00660B40" w:rsidRPr="00660B40" w14:paraId="7FDE05FE"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E2C0827"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31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A418D7F"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robot detective, complete with fedora and trench coat”</w:t>
            </w:r>
          </w:p>
        </w:tc>
      </w:tr>
      <w:tr w:rsidR="00660B40" w:rsidRPr="00660B40" w14:paraId="33331973"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398DEB5"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32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AA47BEE"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fierce dragon breathing fire in a medieval castle”</w:t>
            </w:r>
          </w:p>
        </w:tc>
      </w:tr>
      <w:tr w:rsidR="00660B40" w:rsidRPr="00660B40" w14:paraId="48E04E26"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A642F43"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33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075F90E"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cyberpunk hacker with neon hair and cybernetic enhancements”</w:t>
            </w:r>
          </w:p>
        </w:tc>
      </w:tr>
      <w:tr w:rsidR="00660B40" w:rsidRPr="00660B40" w14:paraId="6B4371B0"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022ED42"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34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6F4E008"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magical unicorn prancing through a mystical forest”</w:t>
            </w:r>
          </w:p>
        </w:tc>
      </w:tr>
      <w:tr w:rsidR="00660B40" w:rsidRPr="00660B40" w14:paraId="0A8D40B7"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56D6487"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35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0B63EA0"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zombie wearing a business suit staggering through a city street”</w:t>
            </w:r>
          </w:p>
        </w:tc>
      </w:tr>
      <w:tr w:rsidR="00660B40" w:rsidRPr="00660B40" w14:paraId="5C586117"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7F875FC"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36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1D325A7"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 xml:space="preserve">“A futuristic soldier in advanced powered </w:t>
            </w:r>
            <w:proofErr w:type="spellStart"/>
            <w:r w:rsidRPr="00660B40">
              <w:rPr>
                <w:rFonts w:ascii="inherit" w:eastAsia="Times New Roman" w:hAnsi="inherit" w:cs="Times New Roman"/>
                <w:kern w:val="0"/>
                <w:sz w:val="27"/>
                <w:szCs w:val="27"/>
                <w:lang w:eastAsia="en-IN"/>
                <w14:ligatures w14:val="none"/>
              </w:rPr>
              <w:t>armor</w:t>
            </w:r>
            <w:proofErr w:type="spellEnd"/>
            <w:r w:rsidRPr="00660B40">
              <w:rPr>
                <w:rFonts w:ascii="inherit" w:eastAsia="Times New Roman" w:hAnsi="inherit" w:cs="Times New Roman"/>
                <w:kern w:val="0"/>
                <w:sz w:val="27"/>
                <w:szCs w:val="27"/>
                <w:lang w:eastAsia="en-IN"/>
                <w14:ligatures w14:val="none"/>
              </w:rPr>
              <w:t>”</w:t>
            </w:r>
          </w:p>
        </w:tc>
      </w:tr>
      <w:tr w:rsidR="00660B40" w:rsidRPr="00660B40" w14:paraId="17BB8D51"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5919F00"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37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E8D8F33"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giant robot with a samurai warrior piloting it”</w:t>
            </w:r>
          </w:p>
        </w:tc>
      </w:tr>
      <w:tr w:rsidR="00660B40" w:rsidRPr="00660B40" w14:paraId="6412BE11"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1292496"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38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26D3EE5"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supernatural creature with bat-like wings and fangs”</w:t>
            </w:r>
          </w:p>
        </w:tc>
      </w:tr>
      <w:tr w:rsidR="00660B40" w:rsidRPr="00660B40" w14:paraId="5A95DDED"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E127B27"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39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60B4D00"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witch brewing a potion in a cauldron”</w:t>
            </w:r>
          </w:p>
        </w:tc>
      </w:tr>
      <w:tr w:rsidR="00660B40" w:rsidRPr="00660B40" w14:paraId="6B25AFCE"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26FC0A3"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40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43E0A80"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w:t>
            </w:r>
            <w:proofErr w:type="gramStart"/>
            <w:r w:rsidRPr="00660B40">
              <w:rPr>
                <w:rFonts w:ascii="inherit" w:eastAsia="Times New Roman" w:hAnsi="inherit" w:cs="Times New Roman"/>
                <w:kern w:val="0"/>
                <w:sz w:val="27"/>
                <w:szCs w:val="27"/>
                <w:lang w:eastAsia="en-IN"/>
                <w14:ligatures w14:val="none"/>
              </w:rPr>
              <w:t>A</w:t>
            </w:r>
            <w:proofErr w:type="gramEnd"/>
            <w:r w:rsidRPr="00660B40">
              <w:rPr>
                <w:rFonts w:ascii="inherit" w:eastAsia="Times New Roman" w:hAnsi="inherit" w:cs="Times New Roman"/>
                <w:kern w:val="0"/>
                <w:sz w:val="27"/>
                <w:szCs w:val="27"/>
                <w:lang w:eastAsia="en-IN"/>
                <w14:ligatures w14:val="none"/>
              </w:rPr>
              <w:t xml:space="preserve"> angelic being with golden wings and a halo”</w:t>
            </w:r>
          </w:p>
        </w:tc>
      </w:tr>
      <w:tr w:rsidR="00660B40" w:rsidRPr="00660B40" w14:paraId="457845F9"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FD673D7"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41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126B848"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giant robot with a dragon design on it”</w:t>
            </w:r>
          </w:p>
        </w:tc>
      </w:tr>
      <w:tr w:rsidR="00660B40" w:rsidRPr="00660B40" w14:paraId="315DC99A"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221348E"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42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EE9FB63"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ninja with a katana sword and a black outfit”</w:t>
            </w:r>
          </w:p>
        </w:tc>
      </w:tr>
      <w:tr w:rsidR="00660B40" w:rsidRPr="00660B40" w14:paraId="4980DC64"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60BDB1B"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43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FE1838F"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mermaid sitting on a rock near the sea”</w:t>
            </w:r>
          </w:p>
        </w:tc>
      </w:tr>
      <w:tr w:rsidR="00660B40" w:rsidRPr="00660B40" w14:paraId="22B35F22"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F93C131"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44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2675EFA"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mythical centaur with a bow and arrow”</w:t>
            </w:r>
          </w:p>
        </w:tc>
      </w:tr>
      <w:tr w:rsidR="00660B40" w:rsidRPr="00660B40" w14:paraId="6613353B"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6556BAC"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45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6109AE6"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giant robot with a lion design on it”</w:t>
            </w:r>
          </w:p>
        </w:tc>
      </w:tr>
      <w:tr w:rsidR="00660B40" w:rsidRPr="00660B40" w14:paraId="3A1C3E40"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9EE03CF"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46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B14DAD8"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robot with a human-like appearance”</w:t>
            </w:r>
          </w:p>
        </w:tc>
      </w:tr>
      <w:tr w:rsidR="00660B40" w:rsidRPr="00660B40" w14:paraId="6B9DCFEA"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88CF66A"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lastRenderedPageBreak/>
              <w:t>47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2D62032"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vampire with a cloak and a pale complexion”</w:t>
            </w:r>
          </w:p>
        </w:tc>
      </w:tr>
      <w:tr w:rsidR="00660B40" w:rsidRPr="00660B40" w14:paraId="6DCDB76F"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03E353B"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48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D8CCE29"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robot with a bear design on it”</w:t>
            </w:r>
          </w:p>
        </w:tc>
      </w:tr>
      <w:tr w:rsidR="00660B40" w:rsidRPr="00660B40" w14:paraId="66CDA3DC"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803148A"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49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937A54E"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robot with a dog design on it”</w:t>
            </w:r>
          </w:p>
        </w:tc>
      </w:tr>
      <w:tr w:rsidR="00660B40" w:rsidRPr="00660B40" w14:paraId="5DEDBD83"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A1418F1"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50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00DD693"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steampunk robot with a clockwork-inspired design and a monocle”</w:t>
            </w:r>
          </w:p>
        </w:tc>
      </w:tr>
      <w:tr w:rsidR="00660B40" w:rsidRPr="00660B40" w14:paraId="1B08C39F"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48C2B07"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51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05B5641"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celestial being made of stardust and galaxy energy”</w:t>
            </w:r>
          </w:p>
        </w:tc>
      </w:tr>
      <w:tr w:rsidR="00660B40" w:rsidRPr="00660B40" w14:paraId="11C5769C"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A457398"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52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57056FA"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shape-shifting creature that can change between different forms”</w:t>
            </w:r>
          </w:p>
        </w:tc>
      </w:tr>
      <w:tr w:rsidR="00660B40" w:rsidRPr="00660B40" w14:paraId="65177BD0"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F640494"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53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B108DAA"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robot with a dinosaur-inspired design and a robotic tail”</w:t>
            </w:r>
          </w:p>
        </w:tc>
      </w:tr>
      <w:tr w:rsidR="00660B40" w:rsidRPr="00660B40" w14:paraId="60CF552B"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0F5B839"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54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DA93E7E"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cyborg with a mechanical exoskeleton and a laser-equipped arm”</w:t>
            </w:r>
          </w:p>
        </w:tc>
      </w:tr>
      <w:tr w:rsidR="00660B40" w:rsidRPr="00660B40" w14:paraId="72B0F096"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D0333F5"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55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EECEF9B"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robot with a mechanical eagle design and a pair of wings”</w:t>
            </w:r>
          </w:p>
        </w:tc>
      </w:tr>
      <w:tr w:rsidR="00660B40" w:rsidRPr="00660B40" w14:paraId="3418E8E4"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90A9E2F"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56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76335EE"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robotic alien with multiple limbs and glowing eyes”</w:t>
            </w:r>
          </w:p>
        </w:tc>
      </w:tr>
      <w:tr w:rsidR="00660B40" w:rsidRPr="00660B40" w14:paraId="6A69E232"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AAB4F5D"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57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9108923"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creature made entirely of ice, with a frozen, translucent appearance”</w:t>
            </w:r>
          </w:p>
        </w:tc>
      </w:tr>
      <w:tr w:rsidR="00660B40" w:rsidRPr="00660B40" w14:paraId="2FDAEC05"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B179A3C"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58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384FC96"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robot with a mechanical spider design and a web-shooter”</w:t>
            </w:r>
          </w:p>
        </w:tc>
      </w:tr>
      <w:tr w:rsidR="00660B40" w:rsidRPr="00660B40" w14:paraId="2945E4F8"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C9D5A5F"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59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BA0F78E"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robotic samurai warrior with a traditional katana sword”</w:t>
            </w:r>
          </w:p>
        </w:tc>
      </w:tr>
      <w:tr w:rsidR="00660B40" w:rsidRPr="00660B40" w14:paraId="7A9268EB"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96DC486"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60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3193EFF"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robot with a mechanical fish design and gills”</w:t>
            </w:r>
          </w:p>
        </w:tc>
      </w:tr>
      <w:tr w:rsidR="00660B40" w:rsidRPr="00660B40" w14:paraId="2D5E58DF"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DCFE6A0"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61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BCF5E39"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robot with a mechanical wolf design and a pair of ears”</w:t>
            </w:r>
          </w:p>
        </w:tc>
      </w:tr>
      <w:tr w:rsidR="00660B40" w:rsidRPr="00660B40" w14:paraId="4C0399E6"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7842447"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lastRenderedPageBreak/>
              <w:t>62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3707349"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robot with a mechanical snake design and a tail”</w:t>
            </w:r>
          </w:p>
        </w:tc>
      </w:tr>
      <w:tr w:rsidR="00660B40" w:rsidRPr="00660B40" w14:paraId="329EA983"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133F95A"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63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1F1C1A6"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robot with a mechanical horse design and a mane”</w:t>
            </w:r>
          </w:p>
        </w:tc>
      </w:tr>
      <w:tr w:rsidR="00660B40" w:rsidRPr="00660B40" w14:paraId="25C30423"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BD9E6E1"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64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17AF984"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robot with a mechanical bear design and a fur”</w:t>
            </w:r>
          </w:p>
        </w:tc>
      </w:tr>
      <w:tr w:rsidR="00660B40" w:rsidRPr="00660B40" w14:paraId="14E24314"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5827B9F"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65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9CD527C"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robot with a mechanical dragon design and a pair of wings”</w:t>
            </w:r>
          </w:p>
        </w:tc>
      </w:tr>
      <w:tr w:rsidR="00660B40" w:rsidRPr="00660B40" w14:paraId="42AD4B9C"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7341C8C"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66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5380F3C"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robot with a mechanical elephant design and a trunk”</w:t>
            </w:r>
          </w:p>
        </w:tc>
      </w:tr>
      <w:tr w:rsidR="00660B40" w:rsidRPr="00660B40" w14:paraId="59181B6B"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D3A7F35"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67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82EDE70"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robot with a mechanical tiger design and a pair of ears”</w:t>
            </w:r>
          </w:p>
        </w:tc>
      </w:tr>
      <w:tr w:rsidR="00660B40" w:rsidRPr="00660B40" w14:paraId="6620842B"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CE0C293"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68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59527B1"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robot with a mechanical lion design and a mane”</w:t>
            </w:r>
          </w:p>
        </w:tc>
      </w:tr>
      <w:tr w:rsidR="00660B40" w:rsidRPr="00660B40" w14:paraId="6D76F072"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87B61C8"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69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062E850"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robot with a mechanical gorilla design and a pair of ears”</w:t>
            </w:r>
          </w:p>
        </w:tc>
      </w:tr>
      <w:tr w:rsidR="00660B40" w:rsidRPr="00660B40" w14:paraId="5B5FF791"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6F325C7"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70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8FCF56C" w14:textId="77777777" w:rsidR="00660B40" w:rsidRPr="00660B40" w:rsidRDefault="00660B40" w:rsidP="00660B40">
            <w:pPr>
              <w:spacing w:after="0" w:line="240" w:lineRule="auto"/>
              <w:rPr>
                <w:rFonts w:ascii="inherit" w:eastAsia="Times New Roman" w:hAnsi="inherit" w:cs="Times New Roman"/>
                <w:kern w:val="0"/>
                <w:sz w:val="27"/>
                <w:szCs w:val="27"/>
                <w:lang w:eastAsia="en-IN"/>
                <w14:ligatures w14:val="none"/>
              </w:rPr>
            </w:pPr>
            <w:r w:rsidRPr="00660B40">
              <w:rPr>
                <w:rFonts w:ascii="inherit" w:eastAsia="Times New Roman" w:hAnsi="inherit" w:cs="Times New Roman"/>
                <w:kern w:val="0"/>
                <w:sz w:val="27"/>
                <w:szCs w:val="27"/>
                <w:lang w:eastAsia="en-IN"/>
                <w14:ligatures w14:val="none"/>
              </w:rPr>
              <w:t>“A teenage boy with a robotic arm, searching for the truth in a mysterious world. –</w:t>
            </w:r>
            <w:proofErr w:type="spellStart"/>
            <w:r w:rsidRPr="00660B40">
              <w:rPr>
                <w:rFonts w:ascii="inherit" w:eastAsia="Times New Roman" w:hAnsi="inherit" w:cs="Times New Roman"/>
                <w:kern w:val="0"/>
                <w:sz w:val="27"/>
                <w:szCs w:val="27"/>
                <w:lang w:eastAsia="en-IN"/>
                <w14:ligatures w14:val="none"/>
              </w:rPr>
              <w:t>ar</w:t>
            </w:r>
            <w:proofErr w:type="spellEnd"/>
            <w:r w:rsidRPr="00660B40">
              <w:rPr>
                <w:rFonts w:ascii="inherit" w:eastAsia="Times New Roman" w:hAnsi="inherit" w:cs="Times New Roman"/>
                <w:kern w:val="0"/>
                <w:sz w:val="27"/>
                <w:szCs w:val="27"/>
                <w:lang w:eastAsia="en-IN"/>
                <w14:ligatures w14:val="none"/>
              </w:rPr>
              <w:t xml:space="preserve"> 4:5.”</w:t>
            </w:r>
          </w:p>
        </w:tc>
      </w:tr>
    </w:tbl>
    <w:p w14:paraId="0BA94C85" w14:textId="77777777" w:rsidR="00660B40" w:rsidRPr="00660B40" w:rsidRDefault="00660B40" w:rsidP="00660B40">
      <w:pPr>
        <w:shd w:val="clear" w:color="auto" w:fill="FFFFFF"/>
        <w:spacing w:after="100" w:afterAutospacing="1" w:line="240" w:lineRule="auto"/>
        <w:textAlignment w:val="baseline"/>
        <w:outlineLvl w:val="2"/>
        <w:rPr>
          <w:rFonts w:ascii="var(--h3-family)" w:eastAsia="Times New Roman" w:hAnsi="var(--h3-family)" w:cs="Times New Roman"/>
          <w:b/>
          <w:bCs/>
          <w:color w:val="141414"/>
          <w:kern w:val="0"/>
          <w:sz w:val="27"/>
          <w:szCs w:val="27"/>
          <w:lang w:eastAsia="en-IN"/>
          <w14:ligatures w14:val="none"/>
        </w:rPr>
      </w:pPr>
      <w:r w:rsidRPr="00660B40">
        <w:rPr>
          <w:rFonts w:ascii="var(--h3-family)" w:eastAsia="Times New Roman" w:hAnsi="var(--h3-family)" w:cs="Times New Roman"/>
          <w:b/>
          <w:bCs/>
          <w:color w:val="141414"/>
          <w:kern w:val="0"/>
          <w:sz w:val="27"/>
          <w:szCs w:val="27"/>
          <w:lang w:eastAsia="en-IN"/>
          <w14:ligatures w14:val="none"/>
        </w:rPr>
        <w:t>Examples Of Character Design Prompts</w:t>
      </w:r>
    </w:p>
    <w:p w14:paraId="78E951CB" w14:textId="0A30911A" w:rsidR="00660B40" w:rsidRPr="00660B40" w:rsidRDefault="00660B40" w:rsidP="00660B40">
      <w:pPr>
        <w:shd w:val="clear" w:color="auto" w:fill="FFFFFF"/>
        <w:spacing w:after="0" w:line="240" w:lineRule="auto"/>
        <w:textAlignment w:val="baseline"/>
        <w:rPr>
          <w:rFonts w:ascii="Arial" w:eastAsia="Times New Roman" w:hAnsi="Arial" w:cs="Arial"/>
          <w:color w:val="141414"/>
          <w:kern w:val="0"/>
          <w:sz w:val="27"/>
          <w:szCs w:val="27"/>
          <w:lang w:eastAsia="en-IN"/>
          <w14:ligatures w14:val="none"/>
        </w:rPr>
      </w:pPr>
      <w:r w:rsidRPr="00660B40">
        <w:rPr>
          <w:rFonts w:ascii="Arial" w:eastAsia="Times New Roman" w:hAnsi="Arial" w:cs="Arial"/>
          <w:noProof/>
          <w:color w:val="141414"/>
          <w:kern w:val="0"/>
          <w:sz w:val="27"/>
          <w:szCs w:val="27"/>
          <w:lang w:eastAsia="en-IN"/>
          <w14:ligatures w14:val="none"/>
        </w:rPr>
        <w:lastRenderedPageBreak/>
        <w:drawing>
          <wp:inline distT="0" distB="0" distL="0" distR="0" wp14:anchorId="73D1E5B4" wp14:editId="140E787A">
            <wp:extent cx="4876800" cy="4876800"/>
            <wp:effectExtent l="0" t="0" r="0" b="0"/>
            <wp:docPr id="1045122232" name="Picture 62" descr="Google Fixes Gemini AI Image Generator Tool After Critic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Google Fixes Gemini AI Image Generator Tool After Criticism"/>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r w:rsidRPr="00660B40">
        <w:rPr>
          <w:rFonts w:ascii="inherit" w:eastAsia="Times New Roman" w:hAnsi="inherit" w:cs="Arial"/>
          <w:i/>
          <w:iCs/>
          <w:color w:val="141414"/>
          <w:kern w:val="0"/>
          <w:sz w:val="15"/>
          <w:szCs w:val="15"/>
          <w:bdr w:val="none" w:sz="0" w:space="0" w:color="auto" w:frame="1"/>
          <w:lang w:eastAsia="en-IN"/>
          <w14:ligatures w14:val="none"/>
        </w:rPr>
        <w:t>Prompt: “A ninja with a robotic eye, trying to protect a sacred artifact”</w:t>
      </w:r>
    </w:p>
    <w:p w14:paraId="29F3E3E4" w14:textId="52EDA1C9" w:rsidR="00660B40" w:rsidRPr="00660B40" w:rsidRDefault="00660B40" w:rsidP="00660B40">
      <w:pPr>
        <w:shd w:val="clear" w:color="auto" w:fill="FFFFFF"/>
        <w:spacing w:after="0" w:line="240" w:lineRule="auto"/>
        <w:textAlignment w:val="baseline"/>
        <w:rPr>
          <w:rFonts w:ascii="Arial" w:eastAsia="Times New Roman" w:hAnsi="Arial" w:cs="Arial"/>
          <w:color w:val="141414"/>
          <w:kern w:val="0"/>
          <w:sz w:val="27"/>
          <w:szCs w:val="27"/>
          <w:lang w:eastAsia="en-IN"/>
          <w14:ligatures w14:val="none"/>
        </w:rPr>
      </w:pPr>
      <w:r w:rsidRPr="00660B40">
        <w:rPr>
          <w:rFonts w:ascii="Arial" w:eastAsia="Times New Roman" w:hAnsi="Arial" w:cs="Arial"/>
          <w:noProof/>
          <w:color w:val="141414"/>
          <w:kern w:val="0"/>
          <w:sz w:val="27"/>
          <w:szCs w:val="27"/>
          <w:lang w:eastAsia="en-IN"/>
          <w14:ligatures w14:val="none"/>
        </w:rPr>
        <w:lastRenderedPageBreak/>
        <w:drawing>
          <wp:inline distT="0" distB="0" distL="0" distR="0" wp14:anchorId="56662EA3" wp14:editId="4A8106C5">
            <wp:extent cx="4876800" cy="4876800"/>
            <wp:effectExtent l="0" t="0" r="0" b="0"/>
            <wp:docPr id="1916390007" name="Picture 61" descr="Google Fixes Gemini AI Image Generator Tool After Critic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Google Fixes Gemini AI Image Generator Tool After Criticism"/>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14:paraId="43B2DB69" w14:textId="77777777" w:rsidR="00660B40" w:rsidRDefault="00660B40" w:rsidP="00660B40">
      <w:pPr>
        <w:pStyle w:val="Heading1"/>
        <w:shd w:val="clear" w:color="auto" w:fill="FFFFFF"/>
        <w:spacing w:before="0" w:beforeAutospacing="0" w:after="0" w:afterAutospacing="0"/>
        <w:textAlignment w:val="baseline"/>
      </w:pPr>
      <w:r>
        <w:t xml:space="preserve">How to Extract Prompts </w:t>
      </w:r>
      <w:proofErr w:type="gramStart"/>
      <w:r>
        <w:t>From</w:t>
      </w:r>
      <w:proofErr w:type="gramEnd"/>
      <w:r>
        <w:t xml:space="preserve"> AI Images (Image-to-Prompt</w:t>
      </w:r>
    </w:p>
    <w:p w14:paraId="6197CC10" w14:textId="77777777" w:rsidR="00660B40" w:rsidRDefault="00660B40" w:rsidP="00660B40">
      <w:pPr>
        <w:pStyle w:val="Heading2"/>
        <w:shd w:val="clear" w:color="auto" w:fill="FFFFFF"/>
        <w:spacing w:before="0"/>
        <w:textAlignment w:val="baseline"/>
        <w:rPr>
          <w:rFonts w:ascii="var(--h2-family)" w:hAnsi="var(--h2-family)"/>
          <w:color w:val="141414"/>
        </w:rPr>
      </w:pPr>
      <w:r>
        <w:rPr>
          <w:rFonts w:ascii="var(--h2-family)" w:hAnsi="var(--h2-family)"/>
          <w:color w:val="141414"/>
        </w:rPr>
        <w:t xml:space="preserve">Method #1: Using Clip Interrogator </w:t>
      </w:r>
      <w:proofErr w:type="spellStart"/>
      <w:r>
        <w:rPr>
          <w:rFonts w:ascii="var(--h2-family)" w:hAnsi="var(--h2-family)"/>
          <w:color w:val="141414"/>
        </w:rPr>
        <w:t>Colab</w:t>
      </w:r>
      <w:proofErr w:type="spellEnd"/>
      <w:r>
        <w:rPr>
          <w:rFonts w:ascii="var(--h2-family)" w:hAnsi="var(--h2-family)"/>
          <w:color w:val="141414"/>
        </w:rPr>
        <w:t xml:space="preserve"> Notebook to Extract Prompts from Any AI Image</w:t>
      </w:r>
    </w:p>
    <w:p w14:paraId="177C6086" w14:textId="77777777" w:rsidR="00660B40" w:rsidRDefault="00660B40" w:rsidP="00660B40">
      <w:pPr>
        <w:pStyle w:val="Heading4"/>
        <w:shd w:val="clear" w:color="auto" w:fill="FFFFFF"/>
        <w:spacing w:before="0" w:beforeAutospacing="0" w:after="0" w:afterAutospacing="0"/>
        <w:textAlignment w:val="baseline"/>
        <w:rPr>
          <w:rFonts w:ascii="var(--h4-family)" w:hAnsi="var(--h4-family)" w:cs="Arial"/>
          <w:color w:val="141414"/>
          <w:bdr w:val="none" w:sz="0" w:space="0" w:color="auto" w:frame="1"/>
        </w:rPr>
      </w:pPr>
      <w:r>
        <w:rPr>
          <w:rStyle w:val="Strong"/>
          <w:rFonts w:ascii="inherit" w:hAnsi="inherit" w:cs="Arial"/>
          <w:b/>
          <w:bCs/>
          <w:color w:val="141414"/>
          <w:sz w:val="29"/>
          <w:szCs w:val="29"/>
          <w:bdr w:val="none" w:sz="0" w:space="0" w:color="auto" w:frame="1"/>
        </w:rPr>
        <w:t>Note</w:t>
      </w:r>
    </w:p>
    <w:p w14:paraId="198FBEF0" w14:textId="77777777" w:rsidR="00660B40" w:rsidRDefault="00660B40" w:rsidP="00660B40">
      <w:pPr>
        <w:pStyle w:val="NormalWeb"/>
        <w:shd w:val="clear" w:color="auto" w:fill="FFFFFF"/>
        <w:spacing w:before="0" w:beforeAutospacing="0" w:after="0" w:afterAutospacing="0"/>
        <w:textAlignment w:val="baseline"/>
        <w:rPr>
          <w:rFonts w:ascii="inherit" w:hAnsi="inherit" w:cs="Arial"/>
          <w:color w:val="141414"/>
          <w:sz w:val="27"/>
          <w:szCs w:val="27"/>
        </w:rPr>
      </w:pPr>
      <w:r>
        <w:rPr>
          <w:rFonts w:ascii="inherit" w:hAnsi="inherit" w:cs="Arial"/>
          <w:color w:val="141414"/>
          <w:sz w:val="27"/>
          <w:szCs w:val="27"/>
        </w:rPr>
        <w:t>The image does not contain any metadata or other stored data that would allow it to reveal the specific prompts used. However, it will explain how the model perceives the image and tries to replicate it.</w:t>
      </w:r>
    </w:p>
    <w:p w14:paraId="3A9CB0E4" w14:textId="77777777" w:rsidR="00660B40" w:rsidRDefault="00660B40" w:rsidP="00660B40">
      <w:pPr>
        <w:pStyle w:val="NormalWeb"/>
        <w:shd w:val="clear" w:color="auto" w:fill="FFFFFF"/>
        <w:spacing w:before="0" w:after="0"/>
        <w:textAlignment w:val="baseline"/>
        <w:rPr>
          <w:rFonts w:ascii="Arial" w:hAnsi="Arial" w:cs="Arial"/>
          <w:color w:val="141414"/>
          <w:sz w:val="27"/>
          <w:szCs w:val="27"/>
        </w:rPr>
      </w:pPr>
      <w:r>
        <w:rPr>
          <w:rFonts w:ascii="Arial" w:hAnsi="Arial" w:cs="Arial"/>
          <w:color w:val="141414"/>
          <w:sz w:val="27"/>
          <w:szCs w:val="27"/>
        </w:rPr>
        <w:t>The method we will look at is called </w:t>
      </w:r>
      <w:r>
        <w:rPr>
          <w:rStyle w:val="Strong"/>
          <w:rFonts w:ascii="inherit" w:hAnsi="inherit" w:cs="Arial"/>
          <w:color w:val="141414"/>
          <w:sz w:val="27"/>
          <w:szCs w:val="27"/>
          <w:bdr w:val="none" w:sz="0" w:space="0" w:color="auto" w:frame="1"/>
        </w:rPr>
        <w:t>“reverse prompt lookup.”</w:t>
      </w:r>
      <w:r>
        <w:rPr>
          <w:rFonts w:ascii="Arial" w:hAnsi="Arial" w:cs="Arial"/>
          <w:color w:val="141414"/>
          <w:sz w:val="27"/>
          <w:szCs w:val="27"/>
        </w:rPr>
        <w:t> It works by looking at the uploaded image and guessing the medium and style of art.</w:t>
      </w:r>
    </w:p>
    <w:p w14:paraId="283ADB0B"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It then lists possible prompts that could have been used to make the image.</w:t>
      </w:r>
    </w:p>
    <w:p w14:paraId="74F20205" w14:textId="77777777" w:rsidR="00660B40" w:rsidRDefault="00660B40" w:rsidP="00660B4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 xml:space="preserve">Step 1: Access the Clip Interrogator </w:t>
      </w:r>
      <w:proofErr w:type="spellStart"/>
      <w:r>
        <w:rPr>
          <w:rFonts w:ascii="var(--h3-family)" w:hAnsi="var(--h3-family)"/>
          <w:color w:val="141414"/>
        </w:rPr>
        <w:t>Colab</w:t>
      </w:r>
      <w:proofErr w:type="spellEnd"/>
      <w:r>
        <w:rPr>
          <w:rFonts w:ascii="var(--h3-family)" w:hAnsi="var(--h3-family)"/>
          <w:color w:val="141414"/>
        </w:rPr>
        <w:t xml:space="preserve"> Notebook Using Your Google Account</w:t>
      </w:r>
    </w:p>
    <w:p w14:paraId="03446F88" w14:textId="77777777" w:rsidR="00660B40" w:rsidRDefault="00660B40" w:rsidP="00660B40">
      <w:pPr>
        <w:pStyle w:val="NormalWeb"/>
        <w:shd w:val="clear" w:color="auto" w:fill="FFFFFF"/>
        <w:spacing w:before="0" w:after="0"/>
        <w:textAlignment w:val="baseline"/>
        <w:rPr>
          <w:rFonts w:ascii="Arial" w:hAnsi="Arial" w:cs="Arial"/>
          <w:color w:val="141414"/>
          <w:sz w:val="27"/>
          <w:szCs w:val="27"/>
        </w:rPr>
      </w:pPr>
      <w:r>
        <w:rPr>
          <w:rFonts w:ascii="Arial" w:hAnsi="Arial" w:cs="Arial"/>
          <w:color w:val="141414"/>
          <w:sz w:val="27"/>
          <w:szCs w:val="27"/>
        </w:rPr>
        <w:lastRenderedPageBreak/>
        <w:t xml:space="preserve">Log in to your Google account and open the CLIP Interrogator </w:t>
      </w:r>
      <w:proofErr w:type="spellStart"/>
      <w:r>
        <w:rPr>
          <w:rFonts w:ascii="Arial" w:hAnsi="Arial" w:cs="Arial"/>
          <w:color w:val="141414"/>
          <w:sz w:val="27"/>
          <w:szCs w:val="27"/>
        </w:rPr>
        <w:t>Colab</w:t>
      </w:r>
      <w:proofErr w:type="spellEnd"/>
      <w:r>
        <w:rPr>
          <w:rFonts w:ascii="Arial" w:hAnsi="Arial" w:cs="Arial"/>
          <w:color w:val="141414"/>
          <w:sz w:val="27"/>
          <w:szCs w:val="27"/>
        </w:rPr>
        <w:t xml:space="preserve"> notebook created by </w:t>
      </w:r>
      <w:proofErr w:type="spellStart"/>
      <w:r>
        <w:rPr>
          <w:rFonts w:ascii="Arial" w:hAnsi="Arial" w:cs="Arial"/>
          <w:color w:val="141414"/>
          <w:sz w:val="27"/>
          <w:szCs w:val="27"/>
        </w:rPr>
        <w:fldChar w:fldCharType="begin"/>
      </w:r>
      <w:r>
        <w:rPr>
          <w:rFonts w:ascii="Arial" w:hAnsi="Arial" w:cs="Arial"/>
          <w:color w:val="141414"/>
          <w:sz w:val="27"/>
          <w:szCs w:val="27"/>
        </w:rPr>
        <w:instrText>HYPERLINK "https://github.com/pharmapsychotic" \t "_blank"</w:instrText>
      </w:r>
      <w:r>
        <w:rPr>
          <w:rFonts w:ascii="Arial" w:hAnsi="Arial" w:cs="Arial"/>
          <w:color w:val="141414"/>
          <w:sz w:val="27"/>
          <w:szCs w:val="27"/>
        </w:rPr>
      </w:r>
      <w:r>
        <w:rPr>
          <w:rFonts w:ascii="Arial" w:hAnsi="Arial" w:cs="Arial"/>
          <w:color w:val="141414"/>
          <w:sz w:val="27"/>
          <w:szCs w:val="27"/>
        </w:rPr>
        <w:fldChar w:fldCharType="separate"/>
      </w:r>
      <w:r>
        <w:rPr>
          <w:rStyle w:val="Hyperlink"/>
          <w:rFonts w:ascii="inherit" w:eastAsiaTheme="majorEastAsia" w:hAnsi="inherit" w:cs="Arial"/>
          <w:sz w:val="27"/>
          <w:szCs w:val="27"/>
          <w:bdr w:val="none" w:sz="0" w:space="0" w:color="auto" w:frame="1"/>
        </w:rPr>
        <w:t>Pharmapsychotics</w:t>
      </w:r>
      <w:proofErr w:type="spellEnd"/>
      <w:r>
        <w:rPr>
          <w:rFonts w:ascii="Arial" w:hAnsi="Arial" w:cs="Arial"/>
          <w:color w:val="141414"/>
          <w:sz w:val="27"/>
          <w:szCs w:val="27"/>
        </w:rPr>
        <w:fldChar w:fldCharType="end"/>
      </w:r>
      <w:r>
        <w:rPr>
          <w:rFonts w:ascii="Arial" w:hAnsi="Arial" w:cs="Arial"/>
          <w:color w:val="141414"/>
          <w:sz w:val="27"/>
          <w:szCs w:val="27"/>
        </w:rPr>
        <w:t xml:space="preserve">. This notebook is designed to run on Google </w:t>
      </w:r>
      <w:proofErr w:type="spellStart"/>
      <w:r>
        <w:rPr>
          <w:rFonts w:ascii="Arial" w:hAnsi="Arial" w:cs="Arial"/>
          <w:color w:val="141414"/>
          <w:sz w:val="27"/>
          <w:szCs w:val="27"/>
        </w:rPr>
        <w:t>Colab</w:t>
      </w:r>
      <w:proofErr w:type="spellEnd"/>
      <w:r>
        <w:rPr>
          <w:rFonts w:ascii="Arial" w:hAnsi="Arial" w:cs="Arial"/>
          <w:color w:val="141414"/>
          <w:sz w:val="27"/>
          <w:szCs w:val="27"/>
        </w:rPr>
        <w:t>, eliminating the need for local storage and installation.</w:t>
      </w:r>
    </w:p>
    <w:p w14:paraId="737775AA" w14:textId="77777777" w:rsidR="00660B40" w:rsidRDefault="00660B40" w:rsidP="00660B4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Step 2: Run the Cells in The Notebook</w:t>
      </w:r>
    </w:p>
    <w:p w14:paraId="48EA02FB"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Once you have opened the notebook, run the “Check GPU” cell and wait for the green tick.</w:t>
      </w:r>
    </w:p>
    <w:p w14:paraId="54812A47" w14:textId="77777777" w:rsidR="00660B40" w:rsidRDefault="00660B40" w:rsidP="00660B40">
      <w:pPr>
        <w:pStyle w:val="NormalWeb"/>
        <w:shd w:val="clear" w:color="auto" w:fill="FFFFFF"/>
        <w:spacing w:before="0" w:after="0"/>
        <w:textAlignment w:val="baseline"/>
        <w:rPr>
          <w:rFonts w:ascii="Arial" w:hAnsi="Arial" w:cs="Arial"/>
          <w:color w:val="141414"/>
          <w:sz w:val="27"/>
          <w:szCs w:val="27"/>
        </w:rPr>
      </w:pPr>
      <w:r>
        <w:rPr>
          <w:rFonts w:ascii="Arial" w:hAnsi="Arial" w:cs="Arial"/>
          <w:color w:val="141414"/>
          <w:sz w:val="27"/>
          <w:szCs w:val="27"/>
        </w:rPr>
        <w:t>Then, run the </w:t>
      </w:r>
      <w:r>
        <w:rPr>
          <w:rStyle w:val="Strong"/>
          <w:rFonts w:ascii="inherit" w:hAnsi="inherit" w:cs="Arial"/>
          <w:color w:val="141414"/>
          <w:sz w:val="27"/>
          <w:szCs w:val="27"/>
          <w:bdr w:val="none" w:sz="0" w:space="0" w:color="auto" w:frame="1"/>
        </w:rPr>
        <w:t>Setup</w:t>
      </w:r>
      <w:r>
        <w:rPr>
          <w:rFonts w:ascii="Arial" w:hAnsi="Arial" w:cs="Arial"/>
          <w:color w:val="141414"/>
          <w:sz w:val="27"/>
          <w:szCs w:val="27"/>
        </w:rPr>
        <w:t> cell.</w:t>
      </w:r>
    </w:p>
    <w:p w14:paraId="7A3FD07D" w14:textId="06EBD565" w:rsidR="00660B40" w:rsidRDefault="00660B40" w:rsidP="00660B40">
      <w:pPr>
        <w:rPr>
          <w:rFonts w:ascii="Times New Roman" w:hAnsi="Times New Roman" w:cs="Times New Roman"/>
          <w:sz w:val="24"/>
          <w:szCs w:val="24"/>
        </w:rPr>
      </w:pPr>
      <w:r>
        <w:rPr>
          <w:noProof/>
        </w:rPr>
        <w:drawing>
          <wp:inline distT="0" distB="0" distL="0" distR="0" wp14:anchorId="340F515D" wp14:editId="0A916567">
            <wp:extent cx="5731510" cy="3226435"/>
            <wp:effectExtent l="0" t="0" r="2540" b="0"/>
            <wp:docPr id="555911605" name="Picture 72" descr="run the “Setup”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un the “Setup” cell"/>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7D2E3E6C" w14:textId="77777777" w:rsidR="00660B40" w:rsidRDefault="00660B40" w:rsidP="00660B4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 xml:space="preserve">Step 3: Input Your Image </w:t>
      </w:r>
      <w:proofErr w:type="gramStart"/>
      <w:r>
        <w:rPr>
          <w:rFonts w:ascii="var(--h3-family)" w:hAnsi="var(--h3-family)"/>
          <w:color w:val="141414"/>
        </w:rPr>
        <w:t>For</w:t>
      </w:r>
      <w:proofErr w:type="gramEnd"/>
      <w:r>
        <w:rPr>
          <w:rFonts w:ascii="var(--h3-family)" w:hAnsi="var(--h3-family)"/>
          <w:color w:val="141414"/>
        </w:rPr>
        <w:t xml:space="preserve"> Which You Want The Prompt</w:t>
      </w:r>
    </w:p>
    <w:p w14:paraId="721DAE8A" w14:textId="77777777" w:rsidR="00660B40" w:rsidRDefault="00660B40" w:rsidP="00660B40">
      <w:pPr>
        <w:pStyle w:val="NormalWeb"/>
        <w:shd w:val="clear" w:color="auto" w:fill="FFFFFF"/>
        <w:spacing w:before="0" w:after="0"/>
        <w:textAlignment w:val="baseline"/>
        <w:rPr>
          <w:rFonts w:ascii="Arial" w:hAnsi="Arial" w:cs="Arial"/>
          <w:color w:val="141414"/>
          <w:sz w:val="27"/>
          <w:szCs w:val="27"/>
        </w:rPr>
      </w:pPr>
      <w:r>
        <w:rPr>
          <w:rFonts w:ascii="Arial" w:hAnsi="Arial" w:cs="Arial"/>
          <w:color w:val="141414"/>
          <w:sz w:val="27"/>
          <w:szCs w:val="27"/>
        </w:rPr>
        <w:t>Run the </w:t>
      </w:r>
      <w:r>
        <w:rPr>
          <w:rStyle w:val="Strong"/>
          <w:rFonts w:ascii="inherit" w:hAnsi="inherit" w:cs="Arial"/>
          <w:color w:val="141414"/>
          <w:sz w:val="27"/>
          <w:szCs w:val="27"/>
          <w:bdr w:val="none" w:sz="0" w:space="0" w:color="auto" w:frame="1"/>
        </w:rPr>
        <w:t>Interrogate</w:t>
      </w:r>
      <w:r>
        <w:rPr>
          <w:rFonts w:ascii="Arial" w:hAnsi="Arial" w:cs="Arial"/>
          <w:color w:val="141414"/>
          <w:sz w:val="27"/>
          <w:szCs w:val="27"/>
        </w:rPr>
        <w:t> cell and replace the existing link with the link of the image you want to reverse lookup or upload it by clicking the “Upload” button. Make sure to use an online link, not a local device path.</w:t>
      </w:r>
    </w:p>
    <w:p w14:paraId="77BDE754" w14:textId="77777777" w:rsidR="00660B40" w:rsidRDefault="00660B40" w:rsidP="00660B4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BOOM! Your Image Is Ready</w:t>
      </w:r>
    </w:p>
    <w:p w14:paraId="4B6083D1"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 xml:space="preserve">Within seconds, the result will be displayed in a table format at the end of the </w:t>
      </w:r>
      <w:proofErr w:type="spellStart"/>
      <w:r>
        <w:rPr>
          <w:rFonts w:ascii="Arial" w:hAnsi="Arial" w:cs="Arial"/>
          <w:color w:val="141414"/>
          <w:sz w:val="27"/>
          <w:szCs w:val="27"/>
        </w:rPr>
        <w:t>Colab</w:t>
      </w:r>
      <w:proofErr w:type="spellEnd"/>
      <w:r>
        <w:rPr>
          <w:rFonts w:ascii="Arial" w:hAnsi="Arial" w:cs="Arial"/>
          <w:color w:val="141414"/>
          <w:sz w:val="27"/>
          <w:szCs w:val="27"/>
        </w:rPr>
        <w:t xml:space="preserve"> notebook page. Use the “magic stick” to interact and expand the result table.</w:t>
      </w:r>
    </w:p>
    <w:p w14:paraId="50ADBDF8"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The table will include medium, artist, trending, and movement details. Ultimately, it will also provide a prompt similar to the image uploaded.</w:t>
      </w:r>
    </w:p>
    <w:p w14:paraId="345DB327" w14:textId="77777777" w:rsidR="00660B40" w:rsidRDefault="00660B40" w:rsidP="00660B40">
      <w:pPr>
        <w:pStyle w:val="NormalWeb"/>
        <w:shd w:val="clear" w:color="auto" w:fill="FFFFFF"/>
        <w:spacing w:before="0" w:after="0"/>
        <w:textAlignment w:val="baseline"/>
        <w:rPr>
          <w:rFonts w:ascii="Arial" w:hAnsi="Arial" w:cs="Arial"/>
          <w:color w:val="141414"/>
          <w:sz w:val="27"/>
          <w:szCs w:val="27"/>
        </w:rPr>
      </w:pPr>
      <w:r>
        <w:rPr>
          <w:rFonts w:ascii="Arial" w:hAnsi="Arial" w:cs="Arial"/>
          <w:color w:val="141414"/>
          <w:sz w:val="27"/>
          <w:szCs w:val="27"/>
        </w:rPr>
        <w:t>Alternatively, you can use </w:t>
      </w:r>
      <w:hyperlink r:id="rId160" w:tgtFrame="_blank" w:history="1">
        <w:r>
          <w:rPr>
            <w:rStyle w:val="Hyperlink"/>
            <w:rFonts w:ascii="inherit" w:eastAsiaTheme="majorEastAsia" w:hAnsi="inherit" w:cs="Arial"/>
            <w:sz w:val="27"/>
            <w:szCs w:val="27"/>
            <w:bdr w:val="none" w:sz="0" w:space="0" w:color="auto" w:frame="1"/>
          </w:rPr>
          <w:t>CLIP Interrogator by Hugging Face </w:t>
        </w:r>
      </w:hyperlink>
      <w:r>
        <w:rPr>
          <w:rFonts w:ascii="Arial" w:hAnsi="Arial" w:cs="Arial"/>
          <w:color w:val="141414"/>
          <w:sz w:val="27"/>
          <w:szCs w:val="27"/>
        </w:rPr>
        <w:t>for easier prompts generations.</w:t>
      </w:r>
    </w:p>
    <w:p w14:paraId="09AEB3C4" w14:textId="03E0CF46" w:rsidR="00660B40" w:rsidRDefault="00660B40" w:rsidP="00660B40">
      <w:pPr>
        <w:shd w:val="clear" w:color="auto" w:fill="FFFFFF"/>
        <w:textAlignment w:val="baseline"/>
        <w:rPr>
          <w:rFonts w:ascii="Arial" w:hAnsi="Arial" w:cs="Arial"/>
          <w:color w:val="141414"/>
          <w:sz w:val="27"/>
          <w:szCs w:val="27"/>
        </w:rPr>
      </w:pPr>
      <w:r>
        <w:rPr>
          <w:rFonts w:ascii="Arial" w:hAnsi="Arial" w:cs="Arial"/>
          <w:noProof/>
          <w:color w:val="141414"/>
          <w:sz w:val="27"/>
          <w:szCs w:val="27"/>
        </w:rPr>
        <w:lastRenderedPageBreak/>
        <w:drawing>
          <wp:inline distT="0" distB="0" distL="0" distR="0" wp14:anchorId="4AB12B29" wp14:editId="0E664139">
            <wp:extent cx="5731510" cy="2647950"/>
            <wp:effectExtent l="0" t="0" r="2540" b="0"/>
            <wp:docPr id="2054880455" name="Picture 71" descr="extracting AI prompt from image using clip interrog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xtracting AI prompt from image using clip interrogator"/>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1510" cy="2647950"/>
                    </a:xfrm>
                    <a:prstGeom prst="rect">
                      <a:avLst/>
                    </a:prstGeom>
                    <a:noFill/>
                    <a:ln>
                      <a:noFill/>
                    </a:ln>
                  </pic:spPr>
                </pic:pic>
              </a:graphicData>
            </a:graphic>
          </wp:inline>
        </w:drawing>
      </w:r>
    </w:p>
    <w:p w14:paraId="0E331C74"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If you want a step-by-step video tutorial, check this video below:</w:t>
      </w:r>
    </w:p>
    <w:p w14:paraId="59D75519" w14:textId="77777777" w:rsidR="00660B40" w:rsidRDefault="00660B40" w:rsidP="00660B40">
      <w:pPr>
        <w:pStyle w:val="Heading2"/>
        <w:shd w:val="clear" w:color="auto" w:fill="FFFFFF"/>
        <w:spacing w:before="0"/>
        <w:textAlignment w:val="baseline"/>
        <w:rPr>
          <w:rFonts w:ascii="var(--h2-family)" w:hAnsi="var(--h2-family)" w:cs="Times New Roman"/>
          <w:color w:val="141414"/>
          <w:sz w:val="36"/>
          <w:szCs w:val="36"/>
        </w:rPr>
      </w:pPr>
      <w:r>
        <w:rPr>
          <w:rFonts w:ascii="var(--h2-family)" w:hAnsi="var(--h2-family)"/>
          <w:color w:val="141414"/>
        </w:rPr>
        <w:t xml:space="preserve">Method #2: Use an Online </w:t>
      </w:r>
      <w:proofErr w:type="spellStart"/>
      <w:r>
        <w:rPr>
          <w:rFonts w:ascii="var(--h2-family)" w:hAnsi="var(--h2-family)"/>
          <w:color w:val="141414"/>
        </w:rPr>
        <w:t>ImagetoPrompt</w:t>
      </w:r>
      <w:proofErr w:type="spellEnd"/>
      <w:r>
        <w:rPr>
          <w:rFonts w:ascii="var(--h2-family)" w:hAnsi="var(--h2-family)"/>
          <w:color w:val="141414"/>
        </w:rPr>
        <w:t xml:space="preserve"> Tool</w:t>
      </w:r>
    </w:p>
    <w:p w14:paraId="34E87A72"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 xml:space="preserve">The above method (#1) is a bit longer method, but there’s </w:t>
      </w:r>
      <w:proofErr w:type="gramStart"/>
      <w:r>
        <w:rPr>
          <w:rFonts w:ascii="Arial" w:hAnsi="Arial" w:cs="Arial"/>
          <w:color w:val="141414"/>
          <w:sz w:val="27"/>
          <w:szCs w:val="27"/>
        </w:rPr>
        <w:t>a more simpler</w:t>
      </w:r>
      <w:proofErr w:type="gramEnd"/>
      <w:r>
        <w:rPr>
          <w:rFonts w:ascii="Arial" w:hAnsi="Arial" w:cs="Arial"/>
          <w:color w:val="141414"/>
          <w:sz w:val="27"/>
          <w:szCs w:val="27"/>
        </w:rPr>
        <w:t xml:space="preserve"> method that you can use.</w:t>
      </w:r>
    </w:p>
    <w:p w14:paraId="55AE4380" w14:textId="77777777" w:rsidR="00660B40" w:rsidRDefault="00660B40" w:rsidP="00660B40">
      <w:pPr>
        <w:pStyle w:val="Heading4"/>
        <w:shd w:val="clear" w:color="auto" w:fill="FFFFFF"/>
        <w:spacing w:before="0" w:beforeAutospacing="0" w:after="0" w:afterAutospacing="0"/>
        <w:textAlignment w:val="baseline"/>
        <w:rPr>
          <w:rFonts w:ascii="var(--h4-family)" w:hAnsi="var(--h4-family)" w:cs="Arial"/>
          <w:color w:val="141414"/>
          <w:bdr w:val="none" w:sz="0" w:space="0" w:color="auto" w:frame="1"/>
        </w:rPr>
      </w:pPr>
      <w:r>
        <w:rPr>
          <w:rStyle w:val="Strong"/>
          <w:rFonts w:ascii="inherit" w:hAnsi="inherit" w:cs="Arial"/>
          <w:b/>
          <w:bCs/>
          <w:color w:val="141414"/>
          <w:sz w:val="29"/>
          <w:szCs w:val="29"/>
          <w:bdr w:val="none" w:sz="0" w:space="0" w:color="auto" w:frame="1"/>
        </w:rPr>
        <w:t>Note</w:t>
      </w:r>
    </w:p>
    <w:p w14:paraId="19606868" w14:textId="77777777" w:rsidR="00660B40" w:rsidRDefault="00660B40" w:rsidP="00660B40">
      <w:pPr>
        <w:pStyle w:val="NormalWeb"/>
        <w:shd w:val="clear" w:color="auto" w:fill="FFFFFF"/>
        <w:spacing w:before="0" w:beforeAutospacing="0" w:after="0" w:afterAutospacing="0"/>
        <w:textAlignment w:val="baseline"/>
        <w:rPr>
          <w:rFonts w:ascii="inherit" w:hAnsi="inherit" w:cs="Arial"/>
          <w:color w:val="141414"/>
          <w:sz w:val="27"/>
          <w:szCs w:val="27"/>
        </w:rPr>
      </w:pPr>
      <w:r>
        <w:rPr>
          <w:rFonts w:ascii="inherit" w:hAnsi="inherit" w:cs="Arial"/>
          <w:color w:val="141414"/>
          <w:sz w:val="27"/>
          <w:szCs w:val="27"/>
        </w:rPr>
        <w:t xml:space="preserve">This image-to-prompt tool is inaccurate as it predicts the prompt after </w:t>
      </w:r>
      <w:proofErr w:type="spellStart"/>
      <w:r>
        <w:rPr>
          <w:rFonts w:ascii="inherit" w:hAnsi="inherit" w:cs="Arial"/>
          <w:color w:val="141414"/>
          <w:sz w:val="27"/>
          <w:szCs w:val="27"/>
        </w:rPr>
        <w:t>analyzing</w:t>
      </w:r>
      <w:proofErr w:type="spellEnd"/>
      <w:r>
        <w:rPr>
          <w:rFonts w:ascii="inherit" w:hAnsi="inherit" w:cs="Arial"/>
          <w:color w:val="141414"/>
          <w:sz w:val="27"/>
          <w:szCs w:val="27"/>
        </w:rPr>
        <w:t xml:space="preserve"> the image you provide. It can predict any image even if not generated by an </w:t>
      </w:r>
      <w:hyperlink r:id="rId162" w:history="1">
        <w:r>
          <w:rPr>
            <w:rStyle w:val="Hyperlink"/>
            <w:rFonts w:ascii="inherit" w:eastAsiaTheme="majorEastAsia" w:hAnsi="inherit" w:cs="Arial"/>
            <w:sz w:val="27"/>
            <w:szCs w:val="27"/>
            <w:bdr w:val="none" w:sz="0" w:space="0" w:color="auto" w:frame="1"/>
          </w:rPr>
          <w:t>AI tool</w:t>
        </w:r>
      </w:hyperlink>
      <w:r>
        <w:rPr>
          <w:rFonts w:ascii="inherit" w:hAnsi="inherit" w:cs="Arial"/>
          <w:color w:val="141414"/>
          <w:sz w:val="27"/>
          <w:szCs w:val="27"/>
        </w:rPr>
        <w:t> such as Stable Diffusion, Midjourney, DALL-E, Bing AI Image Creator, and more.</w:t>
      </w:r>
    </w:p>
    <w:p w14:paraId="22922EA2"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Here are some of the steps to follow:</w:t>
      </w:r>
    </w:p>
    <w:p w14:paraId="5D13AFF4" w14:textId="77777777" w:rsidR="00660B40" w:rsidRDefault="00660B40" w:rsidP="00660B4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Step 1: Go to ImagetoPrompt.com</w:t>
      </w:r>
    </w:p>
    <w:p w14:paraId="5751F8D5"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Head to imagetoprompt.com, and you’ll see the home page, which it will prompt you to upload the image you want to extract.</w:t>
      </w:r>
    </w:p>
    <w:p w14:paraId="7EC3F15F" w14:textId="7D9DBAA4" w:rsidR="00660B40" w:rsidRDefault="00660B40" w:rsidP="00660B40">
      <w:pPr>
        <w:shd w:val="clear" w:color="auto" w:fill="FFFFFF"/>
        <w:textAlignment w:val="baseline"/>
        <w:rPr>
          <w:rFonts w:ascii="Arial" w:hAnsi="Arial" w:cs="Arial"/>
          <w:color w:val="141414"/>
          <w:sz w:val="27"/>
          <w:szCs w:val="27"/>
        </w:rPr>
      </w:pPr>
      <w:r>
        <w:rPr>
          <w:rFonts w:ascii="Arial" w:hAnsi="Arial" w:cs="Arial"/>
          <w:noProof/>
          <w:color w:val="141414"/>
          <w:sz w:val="27"/>
          <w:szCs w:val="27"/>
        </w:rPr>
        <w:lastRenderedPageBreak/>
        <w:drawing>
          <wp:inline distT="0" distB="0" distL="0" distR="0" wp14:anchorId="09D19D96" wp14:editId="1F899ECC">
            <wp:extent cx="5731510" cy="4343400"/>
            <wp:effectExtent l="0" t="0" r="2540" b="0"/>
            <wp:docPr id="1854052371" name="Picture 70" descr="Image to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age to promp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4343400"/>
                    </a:xfrm>
                    <a:prstGeom prst="rect">
                      <a:avLst/>
                    </a:prstGeom>
                    <a:noFill/>
                    <a:ln>
                      <a:noFill/>
                    </a:ln>
                  </pic:spPr>
                </pic:pic>
              </a:graphicData>
            </a:graphic>
          </wp:inline>
        </w:drawing>
      </w:r>
      <w:r>
        <w:rPr>
          <w:rFonts w:ascii="Arial" w:hAnsi="Arial" w:cs="Arial"/>
          <w:color w:val="141414"/>
          <w:sz w:val="27"/>
          <w:szCs w:val="27"/>
        </w:rPr>
        <w:t>ImagetoPrompt.com (AI Image Prompt Prediction Tool)</w:t>
      </w:r>
    </w:p>
    <w:p w14:paraId="3E0FBC3A" w14:textId="77777777" w:rsidR="00660B40" w:rsidRDefault="00660B40" w:rsidP="00660B4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Step 2: Get Your Prompt</w:t>
      </w:r>
    </w:p>
    <w:p w14:paraId="7CB4DA81"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After your image is uploaded, wait for 2 seconds, and then the tool will prompt you.</w:t>
      </w:r>
    </w:p>
    <w:p w14:paraId="412F741C"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The prompt will not be accurate as it only predicts the closest prompts that might be used to generate that image.</w:t>
      </w:r>
    </w:p>
    <w:p w14:paraId="20F16F36" w14:textId="77777777" w:rsidR="00660B40" w:rsidRDefault="00660B40" w:rsidP="00660B40">
      <w:pPr>
        <w:pStyle w:val="Heading1"/>
        <w:shd w:val="clear" w:color="auto" w:fill="FFFFFF"/>
        <w:spacing w:before="0" w:beforeAutospacing="0" w:after="0" w:afterAutospacing="0"/>
        <w:textAlignment w:val="baseline"/>
      </w:pPr>
      <w:r>
        <w:t>5 Best Art Prompt Generators That You Must Try Right Now</w:t>
      </w:r>
    </w:p>
    <w:p w14:paraId="1FB54359" w14:textId="77777777" w:rsidR="00660B40" w:rsidRDefault="00660B40" w:rsidP="00660B40">
      <w:pPr>
        <w:rPr>
          <w:lang w:eastAsia="en-IN"/>
        </w:rPr>
      </w:pPr>
    </w:p>
    <w:p w14:paraId="189E2126" w14:textId="77777777" w:rsidR="00660B40" w:rsidRDefault="00660B40" w:rsidP="00660B40">
      <w:pPr>
        <w:rPr>
          <w:lang w:eastAsia="en-IN"/>
        </w:rPr>
      </w:pPr>
    </w:p>
    <w:p w14:paraId="1A2EAE32" w14:textId="77777777" w:rsidR="00660B40" w:rsidRDefault="00660B40" w:rsidP="00660B40">
      <w:pPr>
        <w:pStyle w:val="Heading2"/>
        <w:shd w:val="clear" w:color="auto" w:fill="FFFFFF"/>
        <w:spacing w:before="0"/>
        <w:textAlignment w:val="baseline"/>
        <w:rPr>
          <w:rFonts w:ascii="var(--h2-family)" w:hAnsi="var(--h2-family)"/>
          <w:color w:val="141414"/>
        </w:rPr>
      </w:pPr>
      <w:r>
        <w:rPr>
          <w:rFonts w:ascii="var(--h2-family)" w:hAnsi="var(--h2-family)"/>
          <w:color w:val="141414"/>
        </w:rPr>
        <w:lastRenderedPageBreak/>
        <w:t>1. </w:t>
      </w:r>
      <w:hyperlink r:id="rId164" w:tgtFrame="_blank" w:history="1">
        <w:r>
          <w:rPr>
            <w:rStyle w:val="Hyperlink"/>
            <w:rFonts w:ascii="inherit" w:hAnsi="inherit"/>
            <w:sz w:val="53"/>
            <w:szCs w:val="53"/>
            <w:bdr w:val="none" w:sz="0" w:space="0" w:color="auto" w:frame="1"/>
          </w:rPr>
          <w:t>Webutility.io</w:t>
        </w:r>
      </w:hyperlink>
    </w:p>
    <w:p w14:paraId="0BDD70DC" w14:textId="26074C6E" w:rsidR="00660B40" w:rsidRDefault="00660B40" w:rsidP="00660B40">
      <w:pPr>
        <w:shd w:val="clear" w:color="auto" w:fill="FFFFFF"/>
        <w:textAlignment w:val="baseline"/>
        <w:rPr>
          <w:rFonts w:ascii="Arial" w:hAnsi="Arial" w:cs="Arial"/>
          <w:color w:val="141414"/>
          <w:sz w:val="27"/>
          <w:szCs w:val="27"/>
        </w:rPr>
      </w:pPr>
      <w:r>
        <w:rPr>
          <w:rFonts w:ascii="Arial" w:hAnsi="Arial" w:cs="Arial"/>
          <w:noProof/>
          <w:color w:val="141414"/>
          <w:sz w:val="27"/>
          <w:szCs w:val="27"/>
        </w:rPr>
        <w:drawing>
          <wp:inline distT="0" distB="0" distL="0" distR="0" wp14:anchorId="54B2EB06" wp14:editId="4253DB0D">
            <wp:extent cx="5731510" cy="1849120"/>
            <wp:effectExtent l="0" t="0" r="2540" b="0"/>
            <wp:docPr id="2082511252" name="Picture 77" descr="Google Fixes Gemini AI Image Generator Tool After Critic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Google Fixes Gemini AI Image Generator Tool After Criticism"/>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1849120"/>
                    </a:xfrm>
                    <a:prstGeom prst="rect">
                      <a:avLst/>
                    </a:prstGeom>
                    <a:noFill/>
                    <a:ln>
                      <a:noFill/>
                    </a:ln>
                  </pic:spPr>
                </pic:pic>
              </a:graphicData>
            </a:graphic>
          </wp:inline>
        </w:drawing>
      </w:r>
    </w:p>
    <w:p w14:paraId="493F6058"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Webutility.io is a great online tool for generating a wide variety of ai prompts, including character, creature, setting, and more.</w:t>
      </w:r>
    </w:p>
    <w:p w14:paraId="1F5FE131" w14:textId="77777777" w:rsidR="00660B40" w:rsidRDefault="00660B40" w:rsidP="00660B40">
      <w:pPr>
        <w:pStyle w:val="NormalWeb"/>
        <w:shd w:val="clear" w:color="auto" w:fill="FFFFFF"/>
        <w:spacing w:before="0" w:after="0"/>
        <w:textAlignment w:val="baseline"/>
        <w:rPr>
          <w:rFonts w:ascii="Arial" w:hAnsi="Arial" w:cs="Arial"/>
          <w:color w:val="141414"/>
          <w:sz w:val="27"/>
          <w:szCs w:val="27"/>
        </w:rPr>
      </w:pPr>
      <w:r>
        <w:rPr>
          <w:rFonts w:ascii="Arial" w:hAnsi="Arial" w:cs="Arial"/>
          <w:color w:val="141414"/>
          <w:sz w:val="27"/>
          <w:szCs w:val="27"/>
        </w:rPr>
        <w:t>Though it is more like a random prompt generator for ai modules, you can try this free tool and have fun with various creative prompts that you can use on almost any </w:t>
      </w:r>
      <w:hyperlink r:id="rId166" w:history="1">
        <w:r>
          <w:rPr>
            <w:rStyle w:val="Hyperlink"/>
            <w:rFonts w:ascii="inherit" w:hAnsi="inherit" w:cs="Arial"/>
            <w:sz w:val="27"/>
            <w:szCs w:val="27"/>
            <w:bdr w:val="none" w:sz="0" w:space="0" w:color="auto" w:frame="1"/>
          </w:rPr>
          <w:t>Ai image generator</w:t>
        </w:r>
      </w:hyperlink>
      <w:r>
        <w:rPr>
          <w:rFonts w:ascii="Arial" w:hAnsi="Arial" w:cs="Arial"/>
          <w:color w:val="141414"/>
          <w:sz w:val="27"/>
          <w:szCs w:val="27"/>
        </w:rPr>
        <w:t>.</w:t>
      </w:r>
    </w:p>
    <w:p w14:paraId="3C4EEABE" w14:textId="77777777" w:rsidR="00660B40" w:rsidRDefault="00660B40" w:rsidP="00660B40">
      <w:pPr>
        <w:pStyle w:val="NormalWeb"/>
        <w:shd w:val="clear" w:color="auto" w:fill="FFFFFF"/>
        <w:spacing w:before="0" w:after="0"/>
        <w:textAlignment w:val="baseline"/>
        <w:rPr>
          <w:rFonts w:ascii="Arial" w:hAnsi="Arial" w:cs="Arial"/>
          <w:color w:val="141414"/>
          <w:sz w:val="27"/>
          <w:szCs w:val="27"/>
        </w:rPr>
      </w:pPr>
      <w:r>
        <w:rPr>
          <w:rStyle w:val="Strong"/>
          <w:rFonts w:ascii="inherit" w:hAnsi="inherit" w:cs="Arial"/>
          <w:color w:val="141414"/>
          <w:sz w:val="27"/>
          <w:szCs w:val="27"/>
          <w:bdr w:val="none" w:sz="0" w:space="0" w:color="auto" w:frame="1"/>
        </w:rPr>
        <w:t>Visit: </w:t>
      </w:r>
      <w:hyperlink r:id="rId167" w:tgtFrame="_blank" w:history="1">
        <w:r>
          <w:rPr>
            <w:rStyle w:val="Hyperlink"/>
            <w:rFonts w:ascii="inherit" w:hAnsi="inherit" w:cs="Arial"/>
            <w:sz w:val="27"/>
            <w:szCs w:val="27"/>
            <w:bdr w:val="none" w:sz="0" w:space="0" w:color="auto" w:frame="1"/>
          </w:rPr>
          <w:t>Webutility.io</w:t>
        </w:r>
      </w:hyperlink>
    </w:p>
    <w:p w14:paraId="3A9061FA" w14:textId="77777777" w:rsidR="00660B40" w:rsidRDefault="00660B40" w:rsidP="00660B40">
      <w:pPr>
        <w:pStyle w:val="Heading2"/>
        <w:shd w:val="clear" w:color="auto" w:fill="FFFFFF"/>
        <w:spacing w:before="0"/>
        <w:textAlignment w:val="baseline"/>
        <w:rPr>
          <w:rFonts w:ascii="var(--h2-family)" w:hAnsi="var(--h2-family)" w:cs="Times New Roman"/>
          <w:color w:val="141414"/>
          <w:sz w:val="36"/>
          <w:szCs w:val="36"/>
        </w:rPr>
      </w:pPr>
      <w:r>
        <w:rPr>
          <w:rFonts w:ascii="var(--h2-family)" w:hAnsi="var(--h2-family)"/>
          <w:color w:val="141414"/>
        </w:rPr>
        <w:t>2.</w:t>
      </w:r>
      <w:hyperlink r:id="rId168" w:tgtFrame="_blank" w:history="1">
        <w:r>
          <w:rPr>
            <w:rStyle w:val="Hyperlink"/>
            <w:rFonts w:ascii="inherit" w:hAnsi="inherit"/>
            <w:sz w:val="53"/>
            <w:szCs w:val="53"/>
            <w:bdr w:val="none" w:sz="0" w:space="0" w:color="auto" w:frame="1"/>
          </w:rPr>
          <w:t> promptoMANIA.com</w:t>
        </w:r>
      </w:hyperlink>
    </w:p>
    <w:p w14:paraId="500B7D53" w14:textId="27D7BB08" w:rsidR="00660B40" w:rsidRDefault="00660B40" w:rsidP="00660B40">
      <w:pPr>
        <w:shd w:val="clear" w:color="auto" w:fill="FFFFFF"/>
        <w:textAlignment w:val="baseline"/>
        <w:rPr>
          <w:rFonts w:ascii="Arial" w:hAnsi="Arial" w:cs="Arial"/>
          <w:color w:val="141414"/>
          <w:sz w:val="27"/>
          <w:szCs w:val="27"/>
        </w:rPr>
      </w:pPr>
      <w:r>
        <w:rPr>
          <w:rFonts w:ascii="Arial" w:hAnsi="Arial" w:cs="Arial"/>
          <w:noProof/>
          <w:color w:val="141414"/>
          <w:sz w:val="27"/>
          <w:szCs w:val="27"/>
        </w:rPr>
        <w:drawing>
          <wp:inline distT="0" distB="0" distL="0" distR="0" wp14:anchorId="6EEF3306" wp14:editId="43FBA437">
            <wp:extent cx="5731510" cy="2343150"/>
            <wp:effectExtent l="0" t="0" r="2540" b="0"/>
            <wp:docPr id="1959858470" name="Picture 76" descr="promptomania.c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promptomania.com "/>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1510" cy="2343150"/>
                    </a:xfrm>
                    <a:prstGeom prst="rect">
                      <a:avLst/>
                    </a:prstGeom>
                    <a:noFill/>
                    <a:ln>
                      <a:noFill/>
                    </a:ln>
                  </pic:spPr>
                </pic:pic>
              </a:graphicData>
            </a:graphic>
          </wp:inline>
        </w:drawing>
      </w:r>
    </w:p>
    <w:p w14:paraId="63D3BA42" w14:textId="77777777" w:rsidR="00660B40" w:rsidRDefault="00660B40" w:rsidP="00660B40">
      <w:pPr>
        <w:pStyle w:val="NormalWeb"/>
        <w:shd w:val="clear" w:color="auto" w:fill="FFFFFF"/>
        <w:spacing w:before="0" w:after="0"/>
        <w:textAlignment w:val="baseline"/>
        <w:rPr>
          <w:rFonts w:ascii="Arial" w:hAnsi="Arial" w:cs="Arial"/>
          <w:color w:val="141414"/>
          <w:sz w:val="27"/>
          <w:szCs w:val="27"/>
        </w:rPr>
      </w:pPr>
      <w:r>
        <w:rPr>
          <w:rFonts w:ascii="Arial" w:hAnsi="Arial" w:cs="Arial"/>
          <w:color w:val="141414"/>
          <w:sz w:val="27"/>
          <w:szCs w:val="27"/>
        </w:rPr>
        <w:t>An artificial intelligence art community, </w:t>
      </w:r>
      <w:proofErr w:type="spellStart"/>
      <w:r>
        <w:rPr>
          <w:rFonts w:ascii="Arial" w:hAnsi="Arial" w:cs="Arial"/>
          <w:color w:val="141414"/>
          <w:sz w:val="27"/>
          <w:szCs w:val="27"/>
        </w:rPr>
        <w:fldChar w:fldCharType="begin"/>
      </w:r>
      <w:r>
        <w:rPr>
          <w:rFonts w:ascii="Arial" w:hAnsi="Arial" w:cs="Arial"/>
          <w:color w:val="141414"/>
          <w:sz w:val="27"/>
          <w:szCs w:val="27"/>
        </w:rPr>
        <w:instrText>HYPERLINK "https://www.greataiprompts.com/imageprompt/why-use-promptomania-to-create-amazing-ai-images/"</w:instrText>
      </w:r>
      <w:r>
        <w:rPr>
          <w:rFonts w:ascii="Arial" w:hAnsi="Arial" w:cs="Arial"/>
          <w:color w:val="141414"/>
          <w:sz w:val="27"/>
          <w:szCs w:val="27"/>
        </w:rPr>
      </w:r>
      <w:r>
        <w:rPr>
          <w:rFonts w:ascii="Arial" w:hAnsi="Arial" w:cs="Arial"/>
          <w:color w:val="141414"/>
          <w:sz w:val="27"/>
          <w:szCs w:val="27"/>
        </w:rPr>
        <w:fldChar w:fldCharType="separate"/>
      </w:r>
      <w:r>
        <w:rPr>
          <w:rStyle w:val="Hyperlink"/>
          <w:rFonts w:ascii="inherit" w:hAnsi="inherit" w:cs="Arial"/>
          <w:sz w:val="27"/>
          <w:szCs w:val="27"/>
          <w:bdr w:val="none" w:sz="0" w:space="0" w:color="auto" w:frame="1"/>
        </w:rPr>
        <w:t>promptoMANIA</w:t>
      </w:r>
      <w:proofErr w:type="spellEnd"/>
      <w:r>
        <w:rPr>
          <w:rFonts w:ascii="Arial" w:hAnsi="Arial" w:cs="Arial"/>
          <w:color w:val="141414"/>
          <w:sz w:val="27"/>
          <w:szCs w:val="27"/>
        </w:rPr>
        <w:fldChar w:fldCharType="end"/>
      </w:r>
      <w:r>
        <w:rPr>
          <w:rFonts w:ascii="Arial" w:hAnsi="Arial" w:cs="Arial"/>
          <w:color w:val="141414"/>
          <w:sz w:val="27"/>
          <w:szCs w:val="27"/>
        </w:rPr>
        <w:t> also features an online prompt builder. Using this application, you can get Ai prompts for CF Spark, Midjourney, and Stable Diffusion, as well as for other games.</w:t>
      </w:r>
    </w:p>
    <w:p w14:paraId="4C9D5F66" w14:textId="77777777" w:rsidR="00660B40" w:rsidRDefault="00660B40" w:rsidP="00660B40">
      <w:pPr>
        <w:pStyle w:val="NormalWeb"/>
        <w:shd w:val="clear" w:color="auto" w:fill="FFFFFF"/>
        <w:textAlignment w:val="baseline"/>
        <w:rPr>
          <w:rFonts w:ascii="Arial" w:hAnsi="Arial" w:cs="Arial"/>
          <w:color w:val="141414"/>
          <w:sz w:val="27"/>
          <w:szCs w:val="27"/>
        </w:rPr>
      </w:pPr>
      <w:proofErr w:type="gramStart"/>
      <w:r>
        <w:rPr>
          <w:rFonts w:ascii="Arial" w:hAnsi="Arial" w:cs="Arial"/>
          <w:color w:val="141414"/>
          <w:sz w:val="27"/>
          <w:szCs w:val="27"/>
        </w:rPr>
        <w:t>This tools</w:t>
      </w:r>
      <w:proofErr w:type="gramEnd"/>
      <w:r>
        <w:rPr>
          <w:rFonts w:ascii="Arial" w:hAnsi="Arial" w:cs="Arial"/>
          <w:color w:val="141414"/>
          <w:sz w:val="27"/>
          <w:szCs w:val="27"/>
        </w:rPr>
        <w:t xml:space="preserve"> gives you a fantastic prompt-building option that you may use for Stable Diffusion, Midjourney, or Generic.</w:t>
      </w:r>
    </w:p>
    <w:p w14:paraId="4C61BBB3"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lastRenderedPageBreak/>
        <w:t xml:space="preserve">On the other hand, you can also use the artwork prompts they make with the built-in AI image generator that comes with </w:t>
      </w:r>
      <w:proofErr w:type="spellStart"/>
      <w:r>
        <w:rPr>
          <w:rFonts w:ascii="Arial" w:hAnsi="Arial" w:cs="Arial"/>
          <w:color w:val="141414"/>
          <w:sz w:val="27"/>
          <w:szCs w:val="27"/>
        </w:rPr>
        <w:t>Promptomania</w:t>
      </w:r>
      <w:proofErr w:type="spellEnd"/>
      <w:r>
        <w:rPr>
          <w:rFonts w:ascii="Arial" w:hAnsi="Arial" w:cs="Arial"/>
          <w:color w:val="141414"/>
          <w:sz w:val="27"/>
          <w:szCs w:val="27"/>
        </w:rPr>
        <w:t>.</w:t>
      </w:r>
    </w:p>
    <w:p w14:paraId="5C6A8E3A" w14:textId="77777777" w:rsidR="00660B40" w:rsidRDefault="00660B40" w:rsidP="00660B40">
      <w:pPr>
        <w:pStyle w:val="NormalWeb"/>
        <w:shd w:val="clear" w:color="auto" w:fill="FFFFFF"/>
        <w:spacing w:before="0" w:after="0"/>
        <w:textAlignment w:val="baseline"/>
        <w:rPr>
          <w:rFonts w:ascii="Arial" w:hAnsi="Arial" w:cs="Arial"/>
          <w:color w:val="141414"/>
          <w:sz w:val="27"/>
          <w:szCs w:val="27"/>
        </w:rPr>
      </w:pPr>
      <w:r>
        <w:rPr>
          <w:rStyle w:val="Strong"/>
          <w:rFonts w:ascii="inherit" w:hAnsi="inherit" w:cs="Arial"/>
          <w:color w:val="141414"/>
          <w:sz w:val="27"/>
          <w:szCs w:val="27"/>
          <w:bdr w:val="none" w:sz="0" w:space="0" w:color="auto" w:frame="1"/>
        </w:rPr>
        <w:t>Visit:</w:t>
      </w:r>
      <w:r>
        <w:rPr>
          <w:rFonts w:ascii="Arial" w:hAnsi="Arial" w:cs="Arial"/>
          <w:color w:val="141414"/>
          <w:sz w:val="27"/>
          <w:szCs w:val="27"/>
        </w:rPr>
        <w:t> </w:t>
      </w:r>
      <w:hyperlink r:id="rId170" w:tgtFrame="_blank" w:history="1">
        <w:r>
          <w:rPr>
            <w:rStyle w:val="Hyperlink"/>
            <w:rFonts w:ascii="inherit" w:hAnsi="inherit" w:cs="Arial"/>
            <w:sz w:val="27"/>
            <w:szCs w:val="27"/>
            <w:bdr w:val="none" w:sz="0" w:space="0" w:color="auto" w:frame="1"/>
          </w:rPr>
          <w:t>promptoMANIA.com</w:t>
        </w:r>
      </w:hyperlink>
    </w:p>
    <w:p w14:paraId="7EDF3CDB" w14:textId="77777777" w:rsidR="00660B40" w:rsidRDefault="00660B40" w:rsidP="00660B40">
      <w:pPr>
        <w:pStyle w:val="Heading2"/>
        <w:shd w:val="clear" w:color="auto" w:fill="FFFFFF"/>
        <w:spacing w:before="0"/>
        <w:textAlignment w:val="baseline"/>
        <w:rPr>
          <w:rFonts w:ascii="var(--h2-family)" w:hAnsi="var(--h2-family)" w:cs="Times New Roman"/>
          <w:color w:val="141414"/>
          <w:sz w:val="36"/>
          <w:szCs w:val="36"/>
        </w:rPr>
      </w:pPr>
      <w:r>
        <w:rPr>
          <w:rFonts w:ascii="var(--h2-family)" w:hAnsi="var(--h2-family)"/>
          <w:color w:val="141414"/>
        </w:rPr>
        <w:t>3. </w:t>
      </w:r>
      <w:hyperlink r:id="rId171" w:tgtFrame="_blank" w:history="1">
        <w:r>
          <w:rPr>
            <w:rStyle w:val="Hyperlink"/>
            <w:rFonts w:ascii="inherit" w:hAnsi="inherit"/>
            <w:sz w:val="53"/>
            <w:szCs w:val="53"/>
            <w:bdr w:val="none" w:sz="0" w:space="0" w:color="auto" w:frame="1"/>
          </w:rPr>
          <w:t>Nichesss.com</w:t>
        </w:r>
      </w:hyperlink>
    </w:p>
    <w:p w14:paraId="552E8C14" w14:textId="408A6406" w:rsidR="00660B40" w:rsidRDefault="00660B40" w:rsidP="00660B40">
      <w:pPr>
        <w:shd w:val="clear" w:color="auto" w:fill="FFFFFF"/>
        <w:textAlignment w:val="baseline"/>
        <w:rPr>
          <w:rFonts w:ascii="Arial" w:hAnsi="Arial" w:cs="Arial"/>
          <w:color w:val="141414"/>
          <w:sz w:val="27"/>
          <w:szCs w:val="27"/>
        </w:rPr>
      </w:pPr>
      <w:r>
        <w:rPr>
          <w:rFonts w:ascii="Arial" w:hAnsi="Arial" w:cs="Arial"/>
          <w:noProof/>
          <w:color w:val="141414"/>
          <w:sz w:val="27"/>
          <w:szCs w:val="27"/>
        </w:rPr>
        <w:drawing>
          <wp:inline distT="0" distB="0" distL="0" distR="0" wp14:anchorId="698551F5" wp14:editId="4B98D0AD">
            <wp:extent cx="5731510" cy="2465705"/>
            <wp:effectExtent l="0" t="0" r="2540" b="0"/>
            <wp:docPr id="372572326" name="Picture 75" descr="3. Nichesss.com best art prompt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3. Nichesss.com best art prompt generator"/>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31510" cy="2465705"/>
                    </a:xfrm>
                    <a:prstGeom prst="rect">
                      <a:avLst/>
                    </a:prstGeom>
                    <a:noFill/>
                    <a:ln>
                      <a:noFill/>
                    </a:ln>
                  </pic:spPr>
                </pic:pic>
              </a:graphicData>
            </a:graphic>
          </wp:inline>
        </w:drawing>
      </w:r>
    </w:p>
    <w:p w14:paraId="75C0B21B"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 xml:space="preserve">Nichess.com is yet another fantastic prompt builder or helper, and it was developed particularly for DALL-E, DALL-2, </w:t>
      </w:r>
      <w:proofErr w:type="spellStart"/>
      <w:r>
        <w:rPr>
          <w:rFonts w:ascii="Arial" w:hAnsi="Arial" w:cs="Arial"/>
          <w:color w:val="141414"/>
          <w:sz w:val="27"/>
          <w:szCs w:val="27"/>
        </w:rPr>
        <w:t>Dreambooth</w:t>
      </w:r>
      <w:proofErr w:type="spellEnd"/>
      <w:r>
        <w:rPr>
          <w:rFonts w:ascii="Arial" w:hAnsi="Arial" w:cs="Arial"/>
          <w:color w:val="141414"/>
          <w:sz w:val="27"/>
          <w:szCs w:val="27"/>
        </w:rPr>
        <w:t>, and Stable Diffusion. It offers some of the most inspiring ideas for creative artwork.</w:t>
      </w:r>
    </w:p>
    <w:p w14:paraId="7C7DA3A6"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This free tool will take your brief artistic concept and transform it into a detailed prompt that ART AI models can understand.</w:t>
      </w:r>
    </w:p>
    <w:p w14:paraId="7AFC2298" w14:textId="77777777" w:rsidR="00660B40" w:rsidRDefault="00660B40" w:rsidP="00660B40">
      <w:pPr>
        <w:pStyle w:val="NormalWeb"/>
        <w:shd w:val="clear" w:color="auto" w:fill="FFFFFF"/>
        <w:spacing w:before="0" w:after="0"/>
        <w:textAlignment w:val="baseline"/>
        <w:rPr>
          <w:rFonts w:ascii="Arial" w:hAnsi="Arial" w:cs="Arial"/>
          <w:color w:val="141414"/>
          <w:sz w:val="27"/>
          <w:szCs w:val="27"/>
        </w:rPr>
      </w:pPr>
      <w:r>
        <w:rPr>
          <w:rStyle w:val="Strong"/>
          <w:rFonts w:ascii="inherit" w:hAnsi="inherit" w:cs="Arial"/>
          <w:color w:val="141414"/>
          <w:sz w:val="27"/>
          <w:szCs w:val="27"/>
          <w:bdr w:val="none" w:sz="0" w:space="0" w:color="auto" w:frame="1"/>
        </w:rPr>
        <w:t>Visit:</w:t>
      </w:r>
      <w:r>
        <w:rPr>
          <w:rFonts w:ascii="Arial" w:hAnsi="Arial" w:cs="Arial"/>
          <w:color w:val="141414"/>
          <w:sz w:val="27"/>
          <w:szCs w:val="27"/>
        </w:rPr>
        <w:t> </w:t>
      </w:r>
      <w:hyperlink r:id="rId173" w:tgtFrame="_blank" w:history="1">
        <w:r>
          <w:rPr>
            <w:rStyle w:val="Hyperlink"/>
            <w:rFonts w:ascii="inherit" w:hAnsi="inherit" w:cs="Arial"/>
            <w:sz w:val="27"/>
            <w:szCs w:val="27"/>
            <w:bdr w:val="none" w:sz="0" w:space="0" w:color="auto" w:frame="1"/>
          </w:rPr>
          <w:t>Nichesss.com</w:t>
        </w:r>
      </w:hyperlink>
    </w:p>
    <w:p w14:paraId="35C814D6" w14:textId="77777777" w:rsidR="00660B40" w:rsidRDefault="00660B40" w:rsidP="00660B40">
      <w:pPr>
        <w:pStyle w:val="Heading2"/>
        <w:shd w:val="clear" w:color="auto" w:fill="FFFFFF"/>
        <w:spacing w:before="0"/>
        <w:textAlignment w:val="baseline"/>
        <w:rPr>
          <w:rFonts w:ascii="var(--h2-family)" w:hAnsi="var(--h2-family)" w:cs="Times New Roman"/>
          <w:color w:val="141414"/>
          <w:sz w:val="36"/>
          <w:szCs w:val="36"/>
        </w:rPr>
      </w:pPr>
      <w:r>
        <w:rPr>
          <w:rFonts w:ascii="var(--h2-family)" w:hAnsi="var(--h2-family)"/>
          <w:color w:val="141414"/>
        </w:rPr>
        <w:t>4. </w:t>
      </w:r>
      <w:hyperlink r:id="rId174" w:tgtFrame="_blank" w:history="1">
        <w:r>
          <w:rPr>
            <w:rStyle w:val="Hyperlink"/>
            <w:rFonts w:ascii="inherit" w:hAnsi="inherit"/>
            <w:sz w:val="53"/>
            <w:szCs w:val="53"/>
            <w:bdr w:val="none" w:sz="0" w:space="0" w:color="auto" w:frame="1"/>
          </w:rPr>
          <w:t>Aitextpromptgenerator.Com</w:t>
        </w:r>
      </w:hyperlink>
    </w:p>
    <w:p w14:paraId="57D413B5" w14:textId="36FF4774" w:rsidR="00660B40" w:rsidRDefault="00660B40" w:rsidP="00660B40">
      <w:pPr>
        <w:rPr>
          <w:rFonts w:ascii="Times New Roman" w:hAnsi="Times New Roman"/>
        </w:rPr>
      </w:pPr>
      <w:r>
        <w:rPr>
          <w:noProof/>
        </w:rPr>
        <w:drawing>
          <wp:inline distT="0" distB="0" distL="0" distR="0" wp14:anchorId="3AA609AF" wp14:editId="0BF45220">
            <wp:extent cx="5731510" cy="2042795"/>
            <wp:effectExtent l="0" t="0" r="2540" b="0"/>
            <wp:docPr id="581366787" name="Picture 74" descr="4. Aitextpromptgenerator.Com best art prompt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4. Aitextpromptgenerator.Com best art prompt generato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1510" cy="2042795"/>
                    </a:xfrm>
                    <a:prstGeom prst="rect">
                      <a:avLst/>
                    </a:prstGeom>
                    <a:noFill/>
                    <a:ln>
                      <a:noFill/>
                    </a:ln>
                  </pic:spPr>
                </pic:pic>
              </a:graphicData>
            </a:graphic>
          </wp:inline>
        </w:drawing>
      </w:r>
    </w:p>
    <w:p w14:paraId="7E04E8E8"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lastRenderedPageBreak/>
        <w:t>The AI Text Prompt Generator is a helpful resource for writers, as it automatically generates AI-created artwork that features the user’s chosen prompts.</w:t>
      </w:r>
    </w:p>
    <w:p w14:paraId="1D680A8A" w14:textId="77777777" w:rsidR="00660B40" w:rsidRDefault="00660B40" w:rsidP="00660B40">
      <w:pPr>
        <w:pStyle w:val="NormalWeb"/>
        <w:shd w:val="clear" w:color="auto" w:fill="FFFFFF"/>
        <w:spacing w:before="0" w:after="0"/>
        <w:textAlignment w:val="baseline"/>
        <w:rPr>
          <w:rFonts w:ascii="Arial" w:hAnsi="Arial" w:cs="Arial"/>
          <w:color w:val="141414"/>
          <w:sz w:val="27"/>
          <w:szCs w:val="27"/>
        </w:rPr>
      </w:pPr>
      <w:r>
        <w:rPr>
          <w:rFonts w:ascii="Arial" w:hAnsi="Arial" w:cs="Arial"/>
          <w:color w:val="141414"/>
          <w:sz w:val="27"/>
          <w:szCs w:val="27"/>
        </w:rPr>
        <w:t>Using this tool, you can make unique, one-of-a-kind pictures that are all your own. To get started, select a picture you like below and then click the </w:t>
      </w:r>
      <w:r>
        <w:rPr>
          <w:rStyle w:val="Strong"/>
          <w:rFonts w:ascii="inherit" w:hAnsi="inherit" w:cs="Arial"/>
          <w:color w:val="141414"/>
          <w:sz w:val="27"/>
          <w:szCs w:val="27"/>
          <w:bdr w:val="none" w:sz="0" w:space="0" w:color="auto" w:frame="1"/>
        </w:rPr>
        <w:t>Customize</w:t>
      </w:r>
      <w:r>
        <w:rPr>
          <w:rFonts w:ascii="Arial" w:hAnsi="Arial" w:cs="Arial"/>
          <w:color w:val="141414"/>
          <w:sz w:val="27"/>
          <w:szCs w:val="27"/>
        </w:rPr>
        <w:t> button. You can change the copy prompt to meet your needs.</w:t>
      </w:r>
    </w:p>
    <w:p w14:paraId="3B690628"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To build an AI-generated image, simply copy and paste your suggestion into the site’s input using the buttons provided.</w:t>
      </w:r>
    </w:p>
    <w:p w14:paraId="471E04F2" w14:textId="77777777" w:rsidR="00660B40" w:rsidRDefault="00660B40" w:rsidP="00660B40">
      <w:pPr>
        <w:pStyle w:val="NormalWeb"/>
        <w:shd w:val="clear" w:color="auto" w:fill="FFFFFF"/>
        <w:spacing w:before="0" w:after="0"/>
        <w:textAlignment w:val="baseline"/>
        <w:rPr>
          <w:rFonts w:ascii="Arial" w:hAnsi="Arial" w:cs="Arial"/>
          <w:color w:val="141414"/>
          <w:sz w:val="27"/>
          <w:szCs w:val="27"/>
        </w:rPr>
      </w:pPr>
      <w:r>
        <w:rPr>
          <w:rStyle w:val="Strong"/>
          <w:rFonts w:ascii="inherit" w:hAnsi="inherit" w:cs="Arial"/>
          <w:color w:val="141414"/>
          <w:sz w:val="27"/>
          <w:szCs w:val="27"/>
          <w:bdr w:val="none" w:sz="0" w:space="0" w:color="auto" w:frame="1"/>
        </w:rPr>
        <w:t>Visit: </w:t>
      </w:r>
      <w:hyperlink r:id="rId176" w:tgtFrame="_blank" w:history="1">
        <w:r>
          <w:rPr>
            <w:rStyle w:val="Hyperlink"/>
            <w:rFonts w:ascii="inherit" w:hAnsi="inherit" w:cs="Arial"/>
            <w:sz w:val="27"/>
            <w:szCs w:val="27"/>
            <w:bdr w:val="none" w:sz="0" w:space="0" w:color="auto" w:frame="1"/>
          </w:rPr>
          <w:t>aitextpromptgenerator.com</w:t>
        </w:r>
      </w:hyperlink>
    </w:p>
    <w:p w14:paraId="65B09EA4" w14:textId="77777777" w:rsidR="00660B40" w:rsidRDefault="00660B40" w:rsidP="00660B40">
      <w:pPr>
        <w:pStyle w:val="Heading2"/>
        <w:shd w:val="clear" w:color="auto" w:fill="FFFFFF"/>
        <w:spacing w:before="0"/>
        <w:textAlignment w:val="baseline"/>
        <w:rPr>
          <w:rFonts w:ascii="var(--h2-family)" w:hAnsi="var(--h2-family)" w:cs="Times New Roman"/>
          <w:color w:val="141414"/>
          <w:sz w:val="36"/>
          <w:szCs w:val="36"/>
        </w:rPr>
      </w:pPr>
      <w:r>
        <w:rPr>
          <w:rFonts w:ascii="var(--h2-family)" w:hAnsi="var(--h2-family)"/>
          <w:color w:val="141414"/>
        </w:rPr>
        <w:t>5. ChatGPT</w:t>
      </w:r>
    </w:p>
    <w:p w14:paraId="43C2D48B" w14:textId="46CC6205" w:rsidR="00660B40" w:rsidRDefault="00660B40" w:rsidP="00660B40">
      <w:pPr>
        <w:rPr>
          <w:rFonts w:ascii="Times New Roman" w:hAnsi="Times New Roman"/>
        </w:rPr>
      </w:pPr>
      <w:r>
        <w:rPr>
          <w:noProof/>
        </w:rPr>
        <w:drawing>
          <wp:inline distT="0" distB="0" distL="0" distR="0" wp14:anchorId="0ECE44B6" wp14:editId="52A609A2">
            <wp:extent cx="5731510" cy="2877820"/>
            <wp:effectExtent l="0" t="0" r="2540" b="0"/>
            <wp:docPr id="622756250" name="Picture 73" descr="CHAT-G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HAT-GPT"/>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1510" cy="2877820"/>
                    </a:xfrm>
                    <a:prstGeom prst="rect">
                      <a:avLst/>
                    </a:prstGeom>
                    <a:noFill/>
                    <a:ln>
                      <a:noFill/>
                    </a:ln>
                  </pic:spPr>
                </pic:pic>
              </a:graphicData>
            </a:graphic>
          </wp:inline>
        </w:drawing>
      </w:r>
    </w:p>
    <w:p w14:paraId="24609F9B" w14:textId="77777777" w:rsidR="00660B40" w:rsidRDefault="00000000" w:rsidP="00660B40">
      <w:pPr>
        <w:pStyle w:val="NormalWeb"/>
        <w:shd w:val="clear" w:color="auto" w:fill="FFFFFF"/>
        <w:spacing w:before="0" w:after="0"/>
        <w:textAlignment w:val="baseline"/>
        <w:rPr>
          <w:rFonts w:ascii="Arial" w:hAnsi="Arial" w:cs="Arial"/>
          <w:color w:val="141414"/>
          <w:sz w:val="27"/>
          <w:szCs w:val="27"/>
        </w:rPr>
      </w:pPr>
      <w:hyperlink r:id="rId178" w:history="1">
        <w:r w:rsidR="00660B40">
          <w:rPr>
            <w:rStyle w:val="Hyperlink"/>
            <w:rFonts w:ascii="inherit" w:hAnsi="inherit" w:cs="Arial"/>
            <w:sz w:val="27"/>
            <w:szCs w:val="27"/>
            <w:bdr w:val="none" w:sz="0" w:space="0" w:color="auto" w:frame="1"/>
          </w:rPr>
          <w:t>ChatGPT</w:t>
        </w:r>
      </w:hyperlink>
      <w:r w:rsidR="00660B40">
        <w:rPr>
          <w:rFonts w:ascii="Arial" w:hAnsi="Arial" w:cs="Arial"/>
          <w:color w:val="141414"/>
          <w:sz w:val="27"/>
          <w:szCs w:val="27"/>
        </w:rPr>
        <w:t> is useful for coming up with fantastic ideas for creative projects from scratch. Simply describe the format in which you wish to display your artwork.</w:t>
      </w:r>
    </w:p>
    <w:p w14:paraId="29D7BF3F"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For instances you can use a prompt like:</w:t>
      </w:r>
    </w:p>
    <w:p w14:paraId="54D0A7BB" w14:textId="77777777" w:rsidR="00660B40" w:rsidRDefault="00660B40" w:rsidP="00660B40">
      <w:pPr>
        <w:pStyle w:val="HTMLPreformatted"/>
        <w:textAlignment w:val="baseline"/>
        <w:rPr>
          <w:rFonts w:ascii="Courier" w:hAnsi="Courier"/>
          <w:color w:val="141414"/>
          <w:sz w:val="24"/>
          <w:szCs w:val="24"/>
          <w:bdr w:val="none" w:sz="0" w:space="0" w:color="auto" w:frame="1"/>
          <w:shd w:val="clear" w:color="auto" w:fill="FFFFFF"/>
        </w:rPr>
      </w:pPr>
      <w:r>
        <w:rPr>
          <w:rFonts w:ascii="Courier" w:hAnsi="Courier"/>
          <w:color w:val="141414"/>
          <w:sz w:val="24"/>
          <w:szCs w:val="24"/>
          <w:bdr w:val="none" w:sz="0" w:space="0" w:color="auto" w:frame="1"/>
          <w:shd w:val="clear" w:color="auto" w:fill="FFFFFF"/>
        </w:rPr>
        <w:t xml:space="preserve">"Generate me 10 advanced art prompts for Ai image modules; make the prompts detailed, add themes and structures to it, add painting styles in the </w:t>
      </w:r>
      <w:proofErr w:type="spellStart"/>
      <w:r>
        <w:rPr>
          <w:rFonts w:ascii="Courier" w:hAnsi="Courier"/>
          <w:color w:val="141414"/>
          <w:sz w:val="24"/>
          <w:szCs w:val="24"/>
          <w:bdr w:val="none" w:sz="0" w:space="0" w:color="auto" w:frame="1"/>
          <w:shd w:val="clear" w:color="auto" w:fill="FFFFFF"/>
        </w:rPr>
        <w:t>prompt"Copy</w:t>
      </w:r>
      <w:proofErr w:type="spellEnd"/>
    </w:p>
    <w:p w14:paraId="63BF9496"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Well, that was our creative prompt, and yes that’s very basic.</w:t>
      </w:r>
    </w:p>
    <w:p w14:paraId="47B42EA9" w14:textId="77777777" w:rsidR="00660B40" w:rsidRDefault="00660B40" w:rsidP="00660B40">
      <w:pPr>
        <w:pStyle w:val="NormalWeb"/>
        <w:shd w:val="clear" w:color="auto" w:fill="FFFFFF"/>
        <w:spacing w:before="0" w:after="0"/>
        <w:textAlignment w:val="baseline"/>
        <w:rPr>
          <w:rFonts w:ascii="Arial" w:hAnsi="Arial" w:cs="Arial"/>
          <w:color w:val="141414"/>
          <w:sz w:val="27"/>
          <w:szCs w:val="27"/>
        </w:rPr>
      </w:pPr>
      <w:r>
        <w:rPr>
          <w:rFonts w:ascii="Arial" w:hAnsi="Arial" w:cs="Arial"/>
          <w:color w:val="141414"/>
          <w:sz w:val="27"/>
          <w:szCs w:val="27"/>
        </w:rPr>
        <w:t>But you can generate awesome prompts for your artwork if you know </w:t>
      </w:r>
      <w:hyperlink r:id="rId179" w:tgtFrame="_blank" w:history="1">
        <w:r>
          <w:rPr>
            <w:rStyle w:val="Hyperlink"/>
            <w:rFonts w:ascii="inherit" w:hAnsi="inherit" w:cs="Arial"/>
            <w:sz w:val="27"/>
            <w:szCs w:val="27"/>
            <w:bdr w:val="none" w:sz="0" w:space="0" w:color="auto" w:frame="1"/>
          </w:rPr>
          <w:t>how to write better Chat GPT prompts</w:t>
        </w:r>
      </w:hyperlink>
      <w:r>
        <w:rPr>
          <w:rFonts w:ascii="Arial" w:hAnsi="Arial" w:cs="Arial"/>
          <w:color w:val="141414"/>
          <w:sz w:val="27"/>
          <w:szCs w:val="27"/>
        </w:rPr>
        <w:t> from scratch.</w:t>
      </w:r>
    </w:p>
    <w:p w14:paraId="61B8A2BE" w14:textId="77777777" w:rsidR="00660B40" w:rsidRPr="00660B40" w:rsidRDefault="00660B40" w:rsidP="00660B40">
      <w:pPr>
        <w:rPr>
          <w:lang w:eastAsia="en-IN"/>
        </w:rPr>
      </w:pPr>
    </w:p>
    <w:p w14:paraId="548629B7" w14:textId="59976CCD" w:rsidR="00660B40" w:rsidRDefault="00660B40" w:rsidP="00660B40">
      <w:pPr>
        <w:shd w:val="clear" w:color="auto" w:fill="FFFFFF"/>
        <w:textAlignment w:val="baseline"/>
        <w:rPr>
          <w:rFonts w:ascii="Arial" w:hAnsi="Arial" w:cs="Arial"/>
          <w:color w:val="141414"/>
          <w:sz w:val="27"/>
          <w:szCs w:val="27"/>
        </w:rPr>
      </w:pPr>
      <w:r>
        <w:rPr>
          <w:rFonts w:ascii="Arial" w:hAnsi="Arial" w:cs="Arial"/>
          <w:noProof/>
          <w:color w:val="141414"/>
          <w:sz w:val="27"/>
          <w:szCs w:val="27"/>
        </w:rPr>
        <w:drawing>
          <wp:inline distT="0" distB="0" distL="0" distR="0" wp14:anchorId="4997473A" wp14:editId="42119DD6">
            <wp:extent cx="5731510" cy="2738120"/>
            <wp:effectExtent l="0" t="0" r="2540" b="5080"/>
            <wp:docPr id="1366237723" name="Picture 69" descr="Example of text prompt created from AI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xample of text prompt created from AI image"/>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31510" cy="2738120"/>
                    </a:xfrm>
                    <a:prstGeom prst="rect">
                      <a:avLst/>
                    </a:prstGeom>
                    <a:noFill/>
                    <a:ln>
                      <a:noFill/>
                    </a:ln>
                  </pic:spPr>
                </pic:pic>
              </a:graphicData>
            </a:graphic>
          </wp:inline>
        </w:drawing>
      </w:r>
      <w:r>
        <w:rPr>
          <w:rFonts w:ascii="Arial" w:hAnsi="Arial" w:cs="Arial"/>
          <w:color w:val="141414"/>
          <w:sz w:val="27"/>
          <w:szCs w:val="27"/>
        </w:rPr>
        <w:t>Here’s an example.</w:t>
      </w:r>
    </w:p>
    <w:p w14:paraId="39FB3FA0"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However, it will give you a basic idea of the parameters used.</w:t>
      </w:r>
    </w:p>
    <w:p w14:paraId="76C4B769" w14:textId="77777777" w:rsidR="00660B40" w:rsidRDefault="00660B40" w:rsidP="00660B40">
      <w:pPr>
        <w:pStyle w:val="Heading2"/>
        <w:shd w:val="clear" w:color="auto" w:fill="FFFFFF"/>
        <w:spacing w:before="0"/>
        <w:textAlignment w:val="baseline"/>
        <w:rPr>
          <w:rFonts w:ascii="var(--h2-family)" w:hAnsi="var(--h2-family)" w:cs="Times New Roman"/>
          <w:color w:val="141414"/>
          <w:sz w:val="36"/>
          <w:szCs w:val="36"/>
        </w:rPr>
      </w:pPr>
      <w:r>
        <w:rPr>
          <w:rFonts w:ascii="var(--h2-family)" w:hAnsi="var(--h2-family)"/>
          <w:color w:val="141414"/>
        </w:rPr>
        <w:t>Method #3: Using Stable Diffusion’s PNG Info</w:t>
      </w:r>
    </w:p>
    <w:p w14:paraId="73BD32A0"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If you are sure that the AI image you want to extract the prompt from was generated using Stable Diffusion, then this method is just for you.</w:t>
      </w:r>
    </w:p>
    <w:p w14:paraId="3C4C0B27"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There’s a chance that the PNG Info function in Stable Diffusion might help you find the exact prompt that was used to generate your chosen image.</w:t>
      </w:r>
    </w:p>
    <w:p w14:paraId="4C54A7B7"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Follow these steps:</w:t>
      </w:r>
    </w:p>
    <w:p w14:paraId="66B2FB6F" w14:textId="77777777" w:rsidR="00660B40" w:rsidRDefault="00660B40" w:rsidP="00660B4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 xml:space="preserve">Step 1: Go to Stable Diffusion </w:t>
      </w:r>
      <w:proofErr w:type="spellStart"/>
      <w:r>
        <w:rPr>
          <w:rFonts w:ascii="var(--h3-family)" w:hAnsi="var(--h3-family)"/>
          <w:color w:val="141414"/>
        </w:rPr>
        <w:t>WebUI</w:t>
      </w:r>
      <w:proofErr w:type="spellEnd"/>
    </w:p>
    <w:p w14:paraId="7B64B700"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 xml:space="preserve">The first step is to open your Stable </w:t>
      </w:r>
      <w:proofErr w:type="spellStart"/>
      <w:r>
        <w:rPr>
          <w:rFonts w:ascii="Arial" w:hAnsi="Arial" w:cs="Arial"/>
          <w:color w:val="141414"/>
          <w:sz w:val="27"/>
          <w:szCs w:val="27"/>
        </w:rPr>
        <w:t>Diffusuin</w:t>
      </w:r>
      <w:proofErr w:type="spellEnd"/>
      <w:r>
        <w:rPr>
          <w:rFonts w:ascii="Arial" w:hAnsi="Arial" w:cs="Arial"/>
          <w:color w:val="141414"/>
          <w:sz w:val="27"/>
          <w:szCs w:val="27"/>
        </w:rPr>
        <w:t xml:space="preserve"> </w:t>
      </w:r>
      <w:proofErr w:type="spellStart"/>
      <w:r>
        <w:rPr>
          <w:rFonts w:ascii="Arial" w:hAnsi="Arial" w:cs="Arial"/>
          <w:color w:val="141414"/>
          <w:sz w:val="27"/>
          <w:szCs w:val="27"/>
        </w:rPr>
        <w:t>WebUI</w:t>
      </w:r>
      <w:proofErr w:type="spellEnd"/>
      <w:r>
        <w:rPr>
          <w:rFonts w:ascii="Arial" w:hAnsi="Arial" w:cs="Arial"/>
          <w:color w:val="141414"/>
          <w:sz w:val="27"/>
          <w:szCs w:val="27"/>
        </w:rPr>
        <w:t xml:space="preserve"> (it doesn’t matter if you run diffusion locally or not).</w:t>
      </w:r>
    </w:p>
    <w:p w14:paraId="61CD677F" w14:textId="16827B79" w:rsidR="00660B40" w:rsidRDefault="00660B40" w:rsidP="00660B40">
      <w:pPr>
        <w:shd w:val="clear" w:color="auto" w:fill="FFFFFF"/>
        <w:textAlignment w:val="baseline"/>
        <w:rPr>
          <w:rFonts w:ascii="Arial" w:hAnsi="Arial" w:cs="Arial"/>
          <w:color w:val="141414"/>
          <w:sz w:val="27"/>
          <w:szCs w:val="27"/>
        </w:rPr>
      </w:pPr>
      <w:r>
        <w:rPr>
          <w:rFonts w:ascii="Arial" w:hAnsi="Arial" w:cs="Arial"/>
          <w:noProof/>
          <w:color w:val="141414"/>
          <w:sz w:val="27"/>
          <w:szCs w:val="27"/>
        </w:rPr>
        <w:lastRenderedPageBreak/>
        <w:drawing>
          <wp:inline distT="0" distB="0" distL="0" distR="0" wp14:anchorId="4B945DB4" wp14:editId="4C91F576">
            <wp:extent cx="5731510" cy="4255770"/>
            <wp:effectExtent l="0" t="0" r="2540" b="0"/>
            <wp:docPr id="1052188779" name="Picture 68" descr="Stable Diffusuin Web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table Diffusuin WebU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4255770"/>
                    </a:xfrm>
                    <a:prstGeom prst="rect">
                      <a:avLst/>
                    </a:prstGeom>
                    <a:noFill/>
                    <a:ln>
                      <a:noFill/>
                    </a:ln>
                  </pic:spPr>
                </pic:pic>
              </a:graphicData>
            </a:graphic>
          </wp:inline>
        </w:drawing>
      </w:r>
      <w:r>
        <w:rPr>
          <w:rFonts w:ascii="Arial" w:hAnsi="Arial" w:cs="Arial"/>
          <w:color w:val="141414"/>
          <w:sz w:val="27"/>
          <w:szCs w:val="27"/>
        </w:rPr>
        <w:t xml:space="preserve">Stable </w:t>
      </w:r>
      <w:proofErr w:type="spellStart"/>
      <w:r>
        <w:rPr>
          <w:rFonts w:ascii="Arial" w:hAnsi="Arial" w:cs="Arial"/>
          <w:color w:val="141414"/>
          <w:sz w:val="27"/>
          <w:szCs w:val="27"/>
        </w:rPr>
        <w:t>Diffusuin</w:t>
      </w:r>
      <w:proofErr w:type="spellEnd"/>
      <w:r>
        <w:rPr>
          <w:rFonts w:ascii="Arial" w:hAnsi="Arial" w:cs="Arial"/>
          <w:color w:val="141414"/>
          <w:sz w:val="27"/>
          <w:szCs w:val="27"/>
        </w:rPr>
        <w:t xml:space="preserve"> </w:t>
      </w:r>
      <w:proofErr w:type="spellStart"/>
      <w:r>
        <w:rPr>
          <w:rFonts w:ascii="Arial" w:hAnsi="Arial" w:cs="Arial"/>
          <w:color w:val="141414"/>
          <w:sz w:val="27"/>
          <w:szCs w:val="27"/>
        </w:rPr>
        <w:t>WebUI</w:t>
      </w:r>
      <w:proofErr w:type="spellEnd"/>
    </w:p>
    <w:p w14:paraId="20084D94" w14:textId="77777777" w:rsidR="00660B40" w:rsidRDefault="00660B40" w:rsidP="00660B4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Step 2: Head to PNG Info</w:t>
      </w:r>
    </w:p>
    <w:p w14:paraId="7994E374"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Now, click the PNG Info option from the above tab in your Stable Diffusion.</w:t>
      </w:r>
    </w:p>
    <w:p w14:paraId="5FE6DE49" w14:textId="618FFB1B" w:rsidR="00660B40" w:rsidRDefault="00660B40" w:rsidP="00660B40">
      <w:pPr>
        <w:shd w:val="clear" w:color="auto" w:fill="FFFFFF"/>
        <w:textAlignment w:val="baseline"/>
        <w:rPr>
          <w:rFonts w:ascii="Arial" w:hAnsi="Arial" w:cs="Arial"/>
          <w:color w:val="141414"/>
          <w:sz w:val="27"/>
          <w:szCs w:val="27"/>
        </w:rPr>
      </w:pPr>
      <w:r>
        <w:rPr>
          <w:rFonts w:ascii="Arial" w:hAnsi="Arial" w:cs="Arial"/>
          <w:noProof/>
          <w:color w:val="141414"/>
          <w:sz w:val="27"/>
          <w:szCs w:val="27"/>
        </w:rPr>
        <w:drawing>
          <wp:inline distT="0" distB="0" distL="0" distR="0" wp14:anchorId="15DB8FDF" wp14:editId="122630ED">
            <wp:extent cx="5731510" cy="1748790"/>
            <wp:effectExtent l="0" t="0" r="2540" b="3810"/>
            <wp:docPr id="473350795" name="Picture 67" descr="PNG Info tab in Stable Diff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PNG Info tab in Stable Diffusion"/>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1510" cy="1748790"/>
                    </a:xfrm>
                    <a:prstGeom prst="rect">
                      <a:avLst/>
                    </a:prstGeom>
                    <a:noFill/>
                    <a:ln>
                      <a:noFill/>
                    </a:ln>
                  </pic:spPr>
                </pic:pic>
              </a:graphicData>
            </a:graphic>
          </wp:inline>
        </w:drawing>
      </w:r>
      <w:r>
        <w:rPr>
          <w:rFonts w:ascii="Arial" w:hAnsi="Arial" w:cs="Arial"/>
          <w:color w:val="141414"/>
          <w:sz w:val="27"/>
          <w:szCs w:val="27"/>
        </w:rPr>
        <w:t>PNG Info tab in Stable Diffusion</w:t>
      </w:r>
    </w:p>
    <w:p w14:paraId="36EA8E2E" w14:textId="77777777" w:rsidR="00660B40" w:rsidRDefault="00660B40" w:rsidP="00660B4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Step 3: Upload the Stable Diffusion Generated Image into The Engine</w:t>
      </w:r>
    </w:p>
    <w:p w14:paraId="5F5D579F"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Now, upload your Stable Diffusion-generated image into the PNG Info tab and wait a few seconds.</w:t>
      </w:r>
    </w:p>
    <w:p w14:paraId="1AF75198"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lastRenderedPageBreak/>
        <w:t>After a few seconds, you’ll be able to see every tiny piece of information about the image, and if you notice at the top, you’ll find the exact prompt used.</w:t>
      </w:r>
    </w:p>
    <w:p w14:paraId="1D01FE1A"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For example, here’s a Stable Diffusion-generated image that we used to find the prompt:</w:t>
      </w:r>
    </w:p>
    <w:p w14:paraId="707DE2AA" w14:textId="32BA3DE5" w:rsidR="00660B40" w:rsidRDefault="00660B40" w:rsidP="00660B40">
      <w:pPr>
        <w:shd w:val="clear" w:color="auto" w:fill="FFFFFF"/>
        <w:textAlignment w:val="baseline"/>
        <w:rPr>
          <w:rFonts w:ascii="Arial" w:hAnsi="Arial" w:cs="Arial"/>
          <w:color w:val="141414"/>
          <w:sz w:val="27"/>
          <w:szCs w:val="27"/>
        </w:rPr>
      </w:pPr>
      <w:r>
        <w:rPr>
          <w:rFonts w:ascii="Arial" w:hAnsi="Arial" w:cs="Arial"/>
          <w:noProof/>
          <w:color w:val="141414"/>
          <w:sz w:val="27"/>
          <w:szCs w:val="27"/>
        </w:rPr>
        <w:drawing>
          <wp:inline distT="0" distB="0" distL="0" distR="0" wp14:anchorId="232B0A72" wp14:editId="6699BB7B">
            <wp:extent cx="5731510" cy="5731510"/>
            <wp:effectExtent l="0" t="0" r="2540" b="2540"/>
            <wp:docPr id="1124125108" name="Picture 66" descr="Image of a Chair generated by Stable Diff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age of a Chair generated by Stable Diffusion"/>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286D8EF1"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 xml:space="preserve">After uploading it into PNG Info, here’s all the data that the </w:t>
      </w:r>
      <w:proofErr w:type="spellStart"/>
      <w:r>
        <w:rPr>
          <w:rFonts w:ascii="Arial" w:hAnsi="Arial" w:cs="Arial"/>
          <w:color w:val="141414"/>
          <w:sz w:val="27"/>
          <w:szCs w:val="27"/>
        </w:rPr>
        <w:t>WebUI</w:t>
      </w:r>
      <w:proofErr w:type="spellEnd"/>
      <w:r>
        <w:rPr>
          <w:rFonts w:ascii="Arial" w:hAnsi="Arial" w:cs="Arial"/>
          <w:color w:val="141414"/>
          <w:sz w:val="27"/>
          <w:szCs w:val="27"/>
        </w:rPr>
        <w:t xml:space="preserve"> gives us:</w:t>
      </w:r>
    </w:p>
    <w:p w14:paraId="0E117EB5" w14:textId="6895DA18" w:rsidR="00660B40" w:rsidRDefault="00660B40" w:rsidP="00660B40">
      <w:pPr>
        <w:shd w:val="clear" w:color="auto" w:fill="FFFFFF"/>
        <w:textAlignment w:val="baseline"/>
        <w:rPr>
          <w:rFonts w:ascii="Arial" w:hAnsi="Arial" w:cs="Arial"/>
          <w:color w:val="141414"/>
          <w:sz w:val="27"/>
          <w:szCs w:val="27"/>
        </w:rPr>
      </w:pPr>
      <w:r>
        <w:rPr>
          <w:rFonts w:ascii="Arial" w:hAnsi="Arial" w:cs="Arial"/>
          <w:noProof/>
          <w:color w:val="141414"/>
          <w:sz w:val="27"/>
          <w:szCs w:val="27"/>
        </w:rPr>
        <w:lastRenderedPageBreak/>
        <w:drawing>
          <wp:inline distT="0" distB="0" distL="0" distR="0" wp14:anchorId="453C863D" wp14:editId="1B172D15">
            <wp:extent cx="5731510" cy="1463675"/>
            <wp:effectExtent l="0" t="0" r="2540" b="3175"/>
            <wp:docPr id="1928832244" name="Picture 65" descr="Google Fixes Gemini AI Image Generator Tool After Critic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Google Fixes Gemini AI Image Generator Tool After Criticism"/>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1463675"/>
                    </a:xfrm>
                    <a:prstGeom prst="rect">
                      <a:avLst/>
                    </a:prstGeom>
                    <a:noFill/>
                    <a:ln>
                      <a:noFill/>
                    </a:ln>
                  </pic:spPr>
                </pic:pic>
              </a:graphicData>
            </a:graphic>
          </wp:inline>
        </w:drawing>
      </w:r>
      <w:r>
        <w:rPr>
          <w:rFonts w:ascii="Arial" w:hAnsi="Arial" w:cs="Arial"/>
          <w:color w:val="141414"/>
          <w:sz w:val="27"/>
          <w:szCs w:val="27"/>
        </w:rPr>
        <w:t>Information of the AI Image with prompt.</w:t>
      </w:r>
    </w:p>
    <w:p w14:paraId="5036A059" w14:textId="77777777" w:rsidR="00660B40" w:rsidRDefault="00660B40" w:rsidP="00660B40">
      <w:pPr>
        <w:pStyle w:val="NormalWeb"/>
        <w:shd w:val="clear" w:color="auto" w:fill="FFFFFF"/>
        <w:spacing w:before="0" w:after="0"/>
        <w:textAlignment w:val="baseline"/>
        <w:rPr>
          <w:rFonts w:ascii="Arial" w:hAnsi="Arial" w:cs="Arial"/>
          <w:color w:val="141414"/>
          <w:sz w:val="27"/>
          <w:szCs w:val="27"/>
        </w:rPr>
      </w:pPr>
      <w:r>
        <w:rPr>
          <w:rFonts w:ascii="Arial" w:hAnsi="Arial" w:cs="Arial"/>
          <w:color w:val="141414"/>
          <w:sz w:val="27"/>
          <w:szCs w:val="27"/>
        </w:rPr>
        <w:t>This is the best reverse prompt lookup technique for using Stable Diffusion as an </w:t>
      </w:r>
      <w:hyperlink r:id="rId185" w:history="1">
        <w:r>
          <w:rPr>
            <w:rStyle w:val="Hyperlink"/>
            <w:rFonts w:ascii="inherit" w:eastAsiaTheme="majorEastAsia" w:hAnsi="inherit" w:cs="Arial"/>
            <w:sz w:val="27"/>
            <w:szCs w:val="27"/>
            <w:bdr w:val="none" w:sz="0" w:space="0" w:color="auto" w:frame="1"/>
          </w:rPr>
          <w:t>AI image generator</w:t>
        </w:r>
      </w:hyperlink>
      <w:r>
        <w:rPr>
          <w:rFonts w:ascii="Arial" w:hAnsi="Arial" w:cs="Arial"/>
          <w:color w:val="141414"/>
          <w:sz w:val="27"/>
          <w:szCs w:val="27"/>
        </w:rPr>
        <w:t>.</w:t>
      </w:r>
    </w:p>
    <w:p w14:paraId="5AB251D1"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And that’s it. You can use these methods to find any prompt from any AI image.</w:t>
      </w:r>
    </w:p>
    <w:p w14:paraId="05F9B6D1" w14:textId="77777777" w:rsidR="00660B40" w:rsidRDefault="00660B40" w:rsidP="00660B4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 xml:space="preserve">Method #4: Using </w:t>
      </w:r>
      <w:proofErr w:type="spellStart"/>
      <w:r>
        <w:rPr>
          <w:rFonts w:ascii="var(--h3-family)" w:hAnsi="var(--h3-family)"/>
          <w:color w:val="141414"/>
        </w:rPr>
        <w:t>Pincel</w:t>
      </w:r>
      <w:proofErr w:type="spellEnd"/>
      <w:r>
        <w:rPr>
          <w:rFonts w:ascii="var(--h3-family)" w:hAnsi="var(--h3-family)"/>
          <w:color w:val="141414"/>
        </w:rPr>
        <w:t xml:space="preserve"> Tool</w:t>
      </w:r>
    </w:p>
    <w:p w14:paraId="57E71504"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 xml:space="preserve">There’s another AI tool called </w:t>
      </w:r>
      <w:proofErr w:type="spellStart"/>
      <w:r>
        <w:rPr>
          <w:rFonts w:ascii="Arial" w:hAnsi="Arial" w:cs="Arial"/>
          <w:color w:val="141414"/>
          <w:sz w:val="27"/>
          <w:szCs w:val="27"/>
        </w:rPr>
        <w:t>Pincel</w:t>
      </w:r>
      <w:proofErr w:type="spellEnd"/>
      <w:r>
        <w:rPr>
          <w:rFonts w:ascii="Arial" w:hAnsi="Arial" w:cs="Arial"/>
          <w:color w:val="141414"/>
          <w:sz w:val="27"/>
          <w:szCs w:val="27"/>
        </w:rPr>
        <w:t xml:space="preserve"> AI that can help you extract and create AI prompts from any AI image.</w:t>
      </w:r>
    </w:p>
    <w:p w14:paraId="571E10EB"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Just follow these steps to use the tool:</w:t>
      </w:r>
    </w:p>
    <w:p w14:paraId="377BF8BD" w14:textId="77777777" w:rsidR="00660B40" w:rsidRDefault="00660B40" w:rsidP="00660B4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Step 1: Check for Prompt in Metadata</w:t>
      </w:r>
    </w:p>
    <w:p w14:paraId="2A023DAF" w14:textId="77777777" w:rsidR="00660B40" w:rsidRDefault="00660B40" w:rsidP="00660B40">
      <w:pPr>
        <w:pStyle w:val="NormalWeb"/>
        <w:shd w:val="clear" w:color="auto" w:fill="FFFFFF"/>
        <w:spacing w:before="0" w:after="0"/>
        <w:textAlignment w:val="baseline"/>
        <w:rPr>
          <w:rFonts w:ascii="Arial" w:hAnsi="Arial" w:cs="Arial"/>
          <w:color w:val="141414"/>
          <w:sz w:val="27"/>
          <w:szCs w:val="27"/>
        </w:rPr>
      </w:pPr>
      <w:r>
        <w:rPr>
          <w:rFonts w:ascii="Arial" w:hAnsi="Arial" w:cs="Arial"/>
          <w:color w:val="141414"/>
          <w:sz w:val="27"/>
          <w:szCs w:val="27"/>
        </w:rPr>
        <w:t>If the image was generated using tools like Stable Diffusion, the prompt might be embedded directly in the image’s metadata. Use </w:t>
      </w:r>
      <w:proofErr w:type="spellStart"/>
      <w:r>
        <w:rPr>
          <w:rFonts w:ascii="Arial" w:hAnsi="Arial" w:cs="Arial"/>
          <w:color w:val="141414"/>
          <w:sz w:val="27"/>
          <w:szCs w:val="27"/>
        </w:rPr>
        <w:fldChar w:fldCharType="begin"/>
      </w:r>
      <w:r>
        <w:rPr>
          <w:rFonts w:ascii="Arial" w:hAnsi="Arial" w:cs="Arial"/>
          <w:color w:val="141414"/>
          <w:sz w:val="27"/>
          <w:szCs w:val="27"/>
        </w:rPr>
        <w:instrText>HYPERLINK "https://pincel.app/tools/image-meta-reader?_gl=1*g7d957*_ga*MTkxMjU0NDM0My4xNzA0MjY5MjM1*_ga_2MPNMKX6NL*MTcwNDI2OTIzNC4xLjEuMTcwNDI3MDM4NS4wLjAuMA.." \t "_blank"</w:instrText>
      </w:r>
      <w:r>
        <w:rPr>
          <w:rFonts w:ascii="Arial" w:hAnsi="Arial" w:cs="Arial"/>
          <w:color w:val="141414"/>
          <w:sz w:val="27"/>
          <w:szCs w:val="27"/>
        </w:rPr>
      </w:r>
      <w:r>
        <w:rPr>
          <w:rFonts w:ascii="Arial" w:hAnsi="Arial" w:cs="Arial"/>
          <w:color w:val="141414"/>
          <w:sz w:val="27"/>
          <w:szCs w:val="27"/>
        </w:rPr>
        <w:fldChar w:fldCharType="separate"/>
      </w:r>
      <w:r>
        <w:rPr>
          <w:rStyle w:val="Hyperlink"/>
          <w:rFonts w:ascii="inherit" w:eastAsiaTheme="majorEastAsia" w:hAnsi="inherit" w:cs="Arial"/>
          <w:sz w:val="27"/>
          <w:szCs w:val="27"/>
          <w:bdr w:val="none" w:sz="0" w:space="0" w:color="auto" w:frame="1"/>
        </w:rPr>
        <w:t>Pincel</w:t>
      </w:r>
      <w:proofErr w:type="spellEnd"/>
      <w:r>
        <w:rPr>
          <w:rStyle w:val="Hyperlink"/>
          <w:rFonts w:ascii="inherit" w:eastAsiaTheme="majorEastAsia" w:hAnsi="inherit" w:cs="Arial"/>
          <w:sz w:val="27"/>
          <w:szCs w:val="27"/>
          <w:bdr w:val="none" w:sz="0" w:space="0" w:color="auto" w:frame="1"/>
        </w:rPr>
        <w:t xml:space="preserve"> Image Meta Reader</w:t>
      </w:r>
      <w:r>
        <w:rPr>
          <w:rFonts w:ascii="Arial" w:hAnsi="Arial" w:cs="Arial"/>
          <w:color w:val="141414"/>
          <w:sz w:val="27"/>
          <w:szCs w:val="27"/>
        </w:rPr>
        <w:fldChar w:fldCharType="end"/>
      </w:r>
      <w:r>
        <w:rPr>
          <w:rFonts w:ascii="Arial" w:hAnsi="Arial" w:cs="Arial"/>
          <w:color w:val="141414"/>
          <w:sz w:val="27"/>
          <w:szCs w:val="27"/>
        </w:rPr>
        <w:t> to reveal this information.</w:t>
      </w:r>
    </w:p>
    <w:p w14:paraId="33051FF1"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 xml:space="preserve">Upload your image to </w:t>
      </w:r>
      <w:proofErr w:type="spellStart"/>
      <w:r>
        <w:rPr>
          <w:rFonts w:ascii="Arial" w:hAnsi="Arial" w:cs="Arial"/>
          <w:color w:val="141414"/>
          <w:sz w:val="27"/>
          <w:szCs w:val="27"/>
        </w:rPr>
        <w:t>Pincel</w:t>
      </w:r>
      <w:proofErr w:type="spellEnd"/>
      <w:r>
        <w:rPr>
          <w:rFonts w:ascii="Arial" w:hAnsi="Arial" w:cs="Arial"/>
          <w:color w:val="141414"/>
          <w:sz w:val="27"/>
          <w:szCs w:val="27"/>
        </w:rPr>
        <w:t>, and it will display all the metadata, including the AI prompt if it’s present.</w:t>
      </w:r>
    </w:p>
    <w:p w14:paraId="66A73152" w14:textId="118D1003" w:rsidR="00660B40" w:rsidRDefault="00660B40" w:rsidP="00660B40">
      <w:pPr>
        <w:shd w:val="clear" w:color="auto" w:fill="FFFFFF"/>
        <w:textAlignment w:val="baseline"/>
        <w:rPr>
          <w:rFonts w:ascii="Arial" w:hAnsi="Arial" w:cs="Arial"/>
          <w:color w:val="141414"/>
          <w:sz w:val="27"/>
          <w:szCs w:val="27"/>
        </w:rPr>
      </w:pPr>
      <w:r>
        <w:rPr>
          <w:rFonts w:ascii="Arial" w:hAnsi="Arial" w:cs="Arial"/>
          <w:noProof/>
          <w:color w:val="141414"/>
          <w:sz w:val="27"/>
          <w:szCs w:val="27"/>
        </w:rPr>
        <w:lastRenderedPageBreak/>
        <w:drawing>
          <wp:inline distT="0" distB="0" distL="0" distR="0" wp14:anchorId="3DF6AF4C" wp14:editId="3ED5222E">
            <wp:extent cx="5181600" cy="2895600"/>
            <wp:effectExtent l="0" t="0" r="0" b="0"/>
            <wp:docPr id="1193646972" name="Picture 64" descr="Pincel AI extracts AI prompts fr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Pincel AI extracts AI prompts from  imag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181600" cy="2895600"/>
                    </a:xfrm>
                    <a:prstGeom prst="rect">
                      <a:avLst/>
                    </a:prstGeom>
                    <a:noFill/>
                    <a:ln>
                      <a:noFill/>
                    </a:ln>
                  </pic:spPr>
                </pic:pic>
              </a:graphicData>
            </a:graphic>
          </wp:inline>
        </w:drawing>
      </w:r>
    </w:p>
    <w:p w14:paraId="371C0FA6"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Remember, the metadata might have been stripped if the image has been shared via chat apps, image-uploading websites, or file transfer services.</w:t>
      </w:r>
    </w:p>
    <w:p w14:paraId="4A912C9E" w14:textId="77777777" w:rsidR="00660B40" w:rsidRDefault="00660B40" w:rsidP="00660B4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 xml:space="preserve">Step 2: Use </w:t>
      </w:r>
      <w:proofErr w:type="spellStart"/>
      <w:r>
        <w:rPr>
          <w:rFonts w:ascii="var(--h3-family)" w:hAnsi="var(--h3-family)"/>
          <w:color w:val="141414"/>
        </w:rPr>
        <w:t>Pincel</w:t>
      </w:r>
      <w:proofErr w:type="spellEnd"/>
      <w:r>
        <w:rPr>
          <w:rFonts w:ascii="var(--h3-family)" w:hAnsi="var(--h3-family)"/>
          <w:color w:val="141414"/>
        </w:rPr>
        <w:t xml:space="preserve"> AI Multimedia Chat</w:t>
      </w:r>
    </w:p>
    <w:p w14:paraId="3E699705" w14:textId="77777777" w:rsidR="00660B40" w:rsidRDefault="00660B40" w:rsidP="00660B40">
      <w:pPr>
        <w:pStyle w:val="NormalWeb"/>
        <w:shd w:val="clear" w:color="auto" w:fill="FFFFFF"/>
        <w:spacing w:before="0" w:after="0"/>
        <w:textAlignment w:val="baseline"/>
        <w:rPr>
          <w:rFonts w:ascii="Arial" w:hAnsi="Arial" w:cs="Arial"/>
          <w:color w:val="141414"/>
          <w:sz w:val="27"/>
          <w:szCs w:val="27"/>
        </w:rPr>
      </w:pPr>
      <w:r>
        <w:rPr>
          <w:rFonts w:ascii="Arial" w:hAnsi="Arial" w:cs="Arial"/>
          <w:color w:val="141414"/>
          <w:sz w:val="27"/>
          <w:szCs w:val="27"/>
        </w:rPr>
        <w:t xml:space="preserve">If you can’t find a similar image in the Midjourney </w:t>
      </w:r>
      <w:proofErr w:type="spellStart"/>
      <w:r>
        <w:rPr>
          <w:rFonts w:ascii="Arial" w:hAnsi="Arial" w:cs="Arial"/>
          <w:color w:val="141414"/>
          <w:sz w:val="27"/>
          <w:szCs w:val="27"/>
        </w:rPr>
        <w:t>catalog</w:t>
      </w:r>
      <w:proofErr w:type="spellEnd"/>
      <w:r>
        <w:rPr>
          <w:rFonts w:ascii="Arial" w:hAnsi="Arial" w:cs="Arial"/>
          <w:color w:val="141414"/>
          <w:sz w:val="27"/>
          <w:szCs w:val="27"/>
        </w:rPr>
        <w:t>, the next best option is </w:t>
      </w:r>
      <w:proofErr w:type="spellStart"/>
      <w:r>
        <w:rPr>
          <w:rFonts w:ascii="Arial" w:hAnsi="Arial" w:cs="Arial"/>
          <w:color w:val="141414"/>
          <w:sz w:val="27"/>
          <w:szCs w:val="27"/>
        </w:rPr>
        <w:fldChar w:fldCharType="begin"/>
      </w:r>
      <w:r>
        <w:rPr>
          <w:rFonts w:ascii="Arial" w:hAnsi="Arial" w:cs="Arial"/>
          <w:color w:val="141414"/>
          <w:sz w:val="27"/>
          <w:szCs w:val="27"/>
        </w:rPr>
        <w:instrText>HYPERLINK "https://chat.pincel.app/?_gl=1*1ckl0vj*_ga*MTkxMjU0NDM0My4xNzA0MjY5MjM1*_ga_2MPNMKX6NL*MTcwNDI2OTIzNC4xLjEuMTcwNDI3MDM4NS4wLjAuMA.." \t "_blank"</w:instrText>
      </w:r>
      <w:r>
        <w:rPr>
          <w:rFonts w:ascii="Arial" w:hAnsi="Arial" w:cs="Arial"/>
          <w:color w:val="141414"/>
          <w:sz w:val="27"/>
          <w:szCs w:val="27"/>
        </w:rPr>
      </w:r>
      <w:r>
        <w:rPr>
          <w:rFonts w:ascii="Arial" w:hAnsi="Arial" w:cs="Arial"/>
          <w:color w:val="141414"/>
          <w:sz w:val="27"/>
          <w:szCs w:val="27"/>
        </w:rPr>
        <w:fldChar w:fldCharType="separate"/>
      </w:r>
      <w:r>
        <w:rPr>
          <w:rStyle w:val="Hyperlink"/>
          <w:rFonts w:ascii="inherit" w:eastAsiaTheme="majorEastAsia" w:hAnsi="inherit" w:cs="Arial"/>
          <w:sz w:val="27"/>
          <w:szCs w:val="27"/>
          <w:bdr w:val="none" w:sz="0" w:space="0" w:color="auto" w:frame="1"/>
        </w:rPr>
        <w:t>Pincel</w:t>
      </w:r>
      <w:proofErr w:type="spellEnd"/>
      <w:r>
        <w:rPr>
          <w:rStyle w:val="Hyperlink"/>
          <w:rFonts w:ascii="inherit" w:eastAsiaTheme="majorEastAsia" w:hAnsi="inherit" w:cs="Arial"/>
          <w:sz w:val="27"/>
          <w:szCs w:val="27"/>
          <w:bdr w:val="none" w:sz="0" w:space="0" w:color="auto" w:frame="1"/>
        </w:rPr>
        <w:t xml:space="preserve"> AI Multimedia Chat</w:t>
      </w:r>
      <w:r>
        <w:rPr>
          <w:rFonts w:ascii="Arial" w:hAnsi="Arial" w:cs="Arial"/>
          <w:color w:val="141414"/>
          <w:sz w:val="27"/>
          <w:szCs w:val="27"/>
        </w:rPr>
        <w:fldChar w:fldCharType="end"/>
      </w:r>
      <w:r>
        <w:rPr>
          <w:rFonts w:ascii="Arial" w:hAnsi="Arial" w:cs="Arial"/>
          <w:color w:val="141414"/>
          <w:sz w:val="27"/>
          <w:szCs w:val="27"/>
        </w:rPr>
        <w:t>.</w:t>
      </w:r>
    </w:p>
    <w:p w14:paraId="73D36AB0" w14:textId="26A75B4E" w:rsidR="00660B40" w:rsidRDefault="00660B40" w:rsidP="00660B40">
      <w:pPr>
        <w:rPr>
          <w:rFonts w:ascii="Times New Roman" w:hAnsi="Times New Roman" w:cs="Times New Roman"/>
          <w:sz w:val="24"/>
          <w:szCs w:val="24"/>
        </w:rPr>
      </w:pPr>
      <w:r>
        <w:rPr>
          <w:noProof/>
        </w:rPr>
        <w:drawing>
          <wp:inline distT="0" distB="0" distL="0" distR="0" wp14:anchorId="3BAFC7FB" wp14:editId="4513E0E4">
            <wp:extent cx="5731510" cy="4093845"/>
            <wp:effectExtent l="0" t="0" r="2540" b="1905"/>
            <wp:docPr id="1420524058" name="Picture 63" descr="Pincel AI Multimedia 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Pincel AI Multimedia Chat"/>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roofErr w:type="spellStart"/>
      <w:r>
        <w:rPr>
          <w:rStyle w:val="Emphasis"/>
          <w:rFonts w:ascii="inherit" w:hAnsi="inherit"/>
          <w:sz w:val="15"/>
          <w:szCs w:val="15"/>
          <w:bdr w:val="none" w:sz="0" w:space="0" w:color="auto" w:frame="1"/>
        </w:rPr>
        <w:t>Pincel</w:t>
      </w:r>
      <w:proofErr w:type="spellEnd"/>
      <w:r>
        <w:rPr>
          <w:rStyle w:val="Emphasis"/>
          <w:rFonts w:ascii="inherit" w:hAnsi="inherit"/>
          <w:sz w:val="15"/>
          <w:szCs w:val="15"/>
          <w:bdr w:val="none" w:sz="0" w:space="0" w:color="auto" w:frame="1"/>
        </w:rPr>
        <w:t xml:space="preserve"> AI Multimedia Chat</w:t>
      </w:r>
    </w:p>
    <w:p w14:paraId="10B0D3E8" w14:textId="77777777" w:rsidR="00660B40" w:rsidRDefault="00660B40" w:rsidP="00660B40">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lastRenderedPageBreak/>
        <w:t>This tool is an AI model trained to understand and describe images. It is familiar with Stable Diffusion’s style.</w:t>
      </w:r>
    </w:p>
    <w:p w14:paraId="21E9B733" w14:textId="77777777" w:rsidR="00660B40" w:rsidRDefault="00660B40" w:rsidP="00660B40">
      <w:pPr>
        <w:pStyle w:val="Heading1"/>
        <w:shd w:val="clear" w:color="auto" w:fill="FFFFFF"/>
        <w:spacing w:before="0" w:beforeAutospacing="0" w:after="0" w:afterAutospacing="0"/>
        <w:textAlignment w:val="baseline"/>
      </w:pPr>
      <w:r>
        <w:t xml:space="preserve">35 Best DALL·E Architecture Prompts </w:t>
      </w:r>
      <w:proofErr w:type="gramStart"/>
      <w:r>
        <w:t>To</w:t>
      </w:r>
      <w:proofErr w:type="gramEnd"/>
      <w:r>
        <w:t xml:space="preserve"> Build Extraordinary Artworks</w:t>
      </w:r>
    </w:p>
    <w:tbl>
      <w:tblPr>
        <w:tblW w:w="6196" w:type="dxa"/>
        <w:tblCellMar>
          <w:left w:w="0" w:type="dxa"/>
          <w:right w:w="0" w:type="dxa"/>
        </w:tblCellMar>
        <w:tblLook w:val="04A0" w:firstRow="1" w:lastRow="0" w:firstColumn="1" w:lastColumn="0" w:noHBand="0" w:noVBand="1"/>
      </w:tblPr>
      <w:tblGrid>
        <w:gridCol w:w="579"/>
        <w:gridCol w:w="5617"/>
      </w:tblGrid>
      <w:tr w:rsidR="00660B40" w14:paraId="16460653" w14:textId="77777777" w:rsidTr="00660B40">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89D1FFA" w14:textId="77777777" w:rsidR="00660B40" w:rsidRDefault="00660B40">
            <w:pPr>
              <w:jc w:val="center"/>
              <w:rPr>
                <w:rFonts w:ascii="inherit" w:hAnsi="inherit"/>
                <w:b/>
                <w:bCs/>
                <w:sz w:val="23"/>
                <w:szCs w:val="23"/>
              </w:rPr>
            </w:pPr>
            <w:r>
              <w:rPr>
                <w:rFonts w:ascii="inherit" w:hAnsi="inherit"/>
                <w:b/>
                <w:bCs/>
                <w:sz w:val="23"/>
                <w:szCs w:val="23"/>
              </w:rPr>
              <w:t>No.</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EE08473" w14:textId="77777777" w:rsidR="00660B40" w:rsidRDefault="00660B40">
            <w:pPr>
              <w:jc w:val="center"/>
              <w:rPr>
                <w:rFonts w:ascii="inherit" w:hAnsi="inherit"/>
                <w:b/>
                <w:bCs/>
                <w:sz w:val="23"/>
                <w:szCs w:val="23"/>
              </w:rPr>
            </w:pPr>
            <w:r>
              <w:rPr>
                <w:rFonts w:ascii="inherit" w:hAnsi="inherit"/>
                <w:b/>
                <w:bCs/>
                <w:sz w:val="23"/>
                <w:szCs w:val="23"/>
              </w:rPr>
              <w:t>DALL·E 2 Architecture Prompts</w:t>
            </w:r>
          </w:p>
        </w:tc>
      </w:tr>
      <w:tr w:rsidR="00660B40" w14:paraId="412B12C4"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76D49C3" w14:textId="77777777" w:rsidR="00660B40" w:rsidRDefault="00660B40">
            <w:pPr>
              <w:rPr>
                <w:rFonts w:ascii="inherit" w:hAnsi="inherit"/>
                <w:sz w:val="27"/>
                <w:szCs w:val="27"/>
              </w:rPr>
            </w:pPr>
            <w:r>
              <w:rPr>
                <w:rFonts w:ascii="inherit" w:hAnsi="inherit"/>
                <w:sz w:val="27"/>
                <w:szCs w:val="27"/>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6B38CBD" w14:textId="77777777" w:rsidR="00660B40" w:rsidRDefault="00660B40">
            <w:pPr>
              <w:rPr>
                <w:rFonts w:ascii="inherit" w:hAnsi="inherit"/>
                <w:sz w:val="27"/>
                <w:szCs w:val="27"/>
              </w:rPr>
            </w:pPr>
            <w:r>
              <w:rPr>
                <w:rFonts w:ascii="inherit" w:hAnsi="inherit"/>
                <w:sz w:val="27"/>
                <w:szCs w:val="27"/>
              </w:rPr>
              <w:t xml:space="preserve">“3D </w:t>
            </w:r>
            <w:proofErr w:type="gramStart"/>
            <w:r>
              <w:rPr>
                <w:rFonts w:ascii="inherit" w:hAnsi="inherit"/>
                <w:sz w:val="27"/>
                <w:szCs w:val="27"/>
              </w:rPr>
              <w:t>render</w:t>
            </w:r>
            <w:proofErr w:type="gramEnd"/>
            <w:r>
              <w:rPr>
                <w:rFonts w:ascii="inherit" w:hAnsi="inherit"/>
                <w:sz w:val="27"/>
                <w:szCs w:val="27"/>
              </w:rPr>
              <w:t xml:space="preserve"> of a floating futuristic castle in a clear sky, digital art”</w:t>
            </w:r>
          </w:p>
        </w:tc>
      </w:tr>
      <w:tr w:rsidR="00660B40" w14:paraId="7FFF51E0"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C7BB675" w14:textId="77777777" w:rsidR="00660B40" w:rsidRDefault="00660B40">
            <w:pPr>
              <w:rPr>
                <w:rFonts w:ascii="inherit" w:hAnsi="inherit"/>
                <w:sz w:val="27"/>
                <w:szCs w:val="27"/>
              </w:rPr>
            </w:pPr>
            <w:r>
              <w:rPr>
                <w:rFonts w:ascii="inherit" w:hAnsi="inherit"/>
                <w:sz w:val="27"/>
                <w:szCs w:val="27"/>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1136466" w14:textId="77777777" w:rsidR="00660B40" w:rsidRDefault="00660B40">
            <w:pPr>
              <w:rPr>
                <w:rFonts w:ascii="inherit" w:hAnsi="inherit"/>
                <w:sz w:val="27"/>
                <w:szCs w:val="27"/>
              </w:rPr>
            </w:pPr>
            <w:r>
              <w:rPr>
                <w:rFonts w:ascii="inherit" w:hAnsi="inherit"/>
                <w:sz w:val="27"/>
                <w:szCs w:val="27"/>
              </w:rPr>
              <w:t>“A beautiful house in tropical modernism style inside of a forest and full of trees and plants”</w:t>
            </w:r>
          </w:p>
        </w:tc>
      </w:tr>
      <w:tr w:rsidR="00660B40" w14:paraId="4889B1E8"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0F500C1" w14:textId="77777777" w:rsidR="00660B40" w:rsidRDefault="00660B40">
            <w:pPr>
              <w:rPr>
                <w:rFonts w:ascii="inherit" w:hAnsi="inherit"/>
                <w:sz w:val="27"/>
                <w:szCs w:val="27"/>
              </w:rPr>
            </w:pPr>
            <w:r>
              <w:rPr>
                <w:rFonts w:ascii="inherit" w:hAnsi="inherit"/>
                <w:sz w:val="27"/>
                <w:szCs w:val="27"/>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22AA1B0" w14:textId="77777777" w:rsidR="00660B40" w:rsidRDefault="00660B40">
            <w:pPr>
              <w:rPr>
                <w:rFonts w:ascii="inherit" w:hAnsi="inherit"/>
                <w:sz w:val="27"/>
                <w:szCs w:val="27"/>
              </w:rPr>
            </w:pPr>
            <w:r>
              <w:rPr>
                <w:rFonts w:ascii="inherit" w:hAnsi="inherit"/>
                <w:sz w:val="27"/>
                <w:szCs w:val="27"/>
              </w:rPr>
              <w:t>“</w:t>
            </w:r>
            <w:proofErr w:type="gramStart"/>
            <w:r>
              <w:rPr>
                <w:rFonts w:ascii="inherit" w:hAnsi="inherit"/>
                <w:sz w:val="27"/>
                <w:szCs w:val="27"/>
              </w:rPr>
              <w:t>hyper</w:t>
            </w:r>
            <w:proofErr w:type="gramEnd"/>
            <w:r>
              <w:rPr>
                <w:rFonts w:ascii="inherit" w:hAnsi="inherit"/>
                <w:sz w:val="27"/>
                <w:szCs w:val="27"/>
              </w:rPr>
              <w:t xml:space="preserve"> realistic photo of a high end futuristic single-level house where walls are made of windows, light coming through the window, </w:t>
            </w:r>
            <w:proofErr w:type="spellStart"/>
            <w:r>
              <w:rPr>
                <w:rFonts w:ascii="inherit" w:hAnsi="inherit"/>
                <w:sz w:val="27"/>
                <w:szCs w:val="27"/>
              </w:rPr>
              <w:t>mid century</w:t>
            </w:r>
            <w:proofErr w:type="spellEnd"/>
            <w:r>
              <w:rPr>
                <w:rFonts w:ascii="inherit" w:hAnsi="inherit"/>
                <w:sz w:val="27"/>
                <w:szCs w:val="27"/>
              </w:rPr>
              <w:t xml:space="preserve"> modern style, cinematic lighting”</w:t>
            </w:r>
          </w:p>
        </w:tc>
      </w:tr>
      <w:tr w:rsidR="00660B40" w14:paraId="63633194"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57AF5D5" w14:textId="77777777" w:rsidR="00660B40" w:rsidRDefault="00660B40">
            <w:pPr>
              <w:rPr>
                <w:rFonts w:ascii="inherit" w:hAnsi="inherit"/>
                <w:sz w:val="27"/>
                <w:szCs w:val="27"/>
              </w:rPr>
            </w:pPr>
            <w:r>
              <w:rPr>
                <w:rFonts w:ascii="inherit" w:hAnsi="inherit"/>
                <w:sz w:val="27"/>
                <w:szCs w:val="27"/>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935E371" w14:textId="77777777" w:rsidR="00660B40" w:rsidRDefault="00660B40">
            <w:pPr>
              <w:rPr>
                <w:rFonts w:ascii="inherit" w:hAnsi="inherit"/>
                <w:sz w:val="27"/>
                <w:szCs w:val="27"/>
              </w:rPr>
            </w:pPr>
            <w:r>
              <w:rPr>
                <w:rFonts w:ascii="inherit" w:hAnsi="inherit"/>
                <w:sz w:val="27"/>
                <w:szCs w:val="27"/>
              </w:rPr>
              <w:t>“</w:t>
            </w:r>
            <w:proofErr w:type="spellStart"/>
            <w:r>
              <w:rPr>
                <w:rFonts w:ascii="inherit" w:hAnsi="inherit"/>
                <w:sz w:val="27"/>
                <w:szCs w:val="27"/>
              </w:rPr>
              <w:t>Synthwave</w:t>
            </w:r>
            <w:proofErr w:type="spellEnd"/>
            <w:r>
              <w:rPr>
                <w:rFonts w:ascii="inherit" w:hAnsi="inherit"/>
                <w:sz w:val="27"/>
                <w:szCs w:val="27"/>
              </w:rPr>
              <w:t xml:space="preserve"> </w:t>
            </w:r>
            <w:proofErr w:type="spellStart"/>
            <w:r>
              <w:rPr>
                <w:rFonts w:ascii="inherit" w:hAnsi="inherit"/>
                <w:sz w:val="27"/>
                <w:szCs w:val="27"/>
              </w:rPr>
              <w:t>halloween</w:t>
            </w:r>
            <w:proofErr w:type="spellEnd"/>
            <w:r>
              <w:rPr>
                <w:rFonts w:ascii="inherit" w:hAnsi="inherit"/>
                <w:sz w:val="27"/>
                <w:szCs w:val="27"/>
              </w:rPr>
              <w:t xml:space="preserve"> formula 1 car racing on a night road in Singapore”</w:t>
            </w:r>
          </w:p>
        </w:tc>
      </w:tr>
      <w:tr w:rsidR="00660B40" w14:paraId="3403C47A"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F71D833" w14:textId="77777777" w:rsidR="00660B40" w:rsidRDefault="00660B40">
            <w:pPr>
              <w:rPr>
                <w:rFonts w:ascii="inherit" w:hAnsi="inherit"/>
                <w:sz w:val="27"/>
                <w:szCs w:val="27"/>
              </w:rPr>
            </w:pPr>
            <w:r>
              <w:rPr>
                <w:rFonts w:ascii="inherit" w:hAnsi="inherit"/>
                <w:sz w:val="27"/>
                <w:szCs w:val="27"/>
              </w:rPr>
              <w:t>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D8009C5" w14:textId="77777777" w:rsidR="00660B40" w:rsidRDefault="00660B40">
            <w:pPr>
              <w:rPr>
                <w:rFonts w:ascii="inherit" w:hAnsi="inherit"/>
                <w:sz w:val="27"/>
                <w:szCs w:val="27"/>
              </w:rPr>
            </w:pPr>
            <w:r>
              <w:rPr>
                <w:rFonts w:ascii="inherit" w:hAnsi="inherit"/>
                <w:sz w:val="27"/>
                <w:szCs w:val="27"/>
              </w:rPr>
              <w:t>“Oil painting of a man working on a super computer</w:t>
            </w:r>
          </w:p>
        </w:tc>
      </w:tr>
      <w:tr w:rsidR="00660B40" w14:paraId="0645324F"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F95442E" w14:textId="77777777" w:rsidR="00660B40" w:rsidRDefault="00660B40">
            <w:pPr>
              <w:rPr>
                <w:rFonts w:ascii="inherit" w:hAnsi="inherit"/>
                <w:sz w:val="27"/>
                <w:szCs w:val="27"/>
              </w:rPr>
            </w:pPr>
            <w:r>
              <w:rPr>
                <w:rFonts w:ascii="inherit" w:hAnsi="inherit"/>
                <w:sz w:val="27"/>
                <w:szCs w:val="27"/>
              </w:rPr>
              <w:t>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C65539A" w14:textId="77777777" w:rsidR="00660B40" w:rsidRDefault="00660B40">
            <w:pPr>
              <w:rPr>
                <w:rFonts w:ascii="inherit" w:hAnsi="inherit"/>
                <w:sz w:val="27"/>
                <w:szCs w:val="27"/>
              </w:rPr>
            </w:pPr>
            <w:r>
              <w:rPr>
                <w:rFonts w:ascii="inherit" w:hAnsi="inherit"/>
                <w:sz w:val="27"/>
                <w:szCs w:val="27"/>
              </w:rPr>
              <w:t>“a sunlit indoor lounge area with a pool with clear water and another pool with translucent pastel pink water, next to a big window, digital art”</w:t>
            </w:r>
          </w:p>
        </w:tc>
      </w:tr>
      <w:tr w:rsidR="00660B40" w14:paraId="7D28854E"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7A7C1D0" w14:textId="77777777" w:rsidR="00660B40" w:rsidRDefault="00660B40">
            <w:pPr>
              <w:rPr>
                <w:rFonts w:ascii="inherit" w:hAnsi="inherit"/>
                <w:sz w:val="27"/>
                <w:szCs w:val="27"/>
              </w:rPr>
            </w:pPr>
            <w:r>
              <w:rPr>
                <w:rFonts w:ascii="inherit" w:hAnsi="inherit"/>
                <w:sz w:val="27"/>
                <w:szCs w:val="27"/>
              </w:rPr>
              <w:t>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9C31C7B" w14:textId="77777777" w:rsidR="00660B40" w:rsidRDefault="00660B40">
            <w:pPr>
              <w:rPr>
                <w:rFonts w:ascii="inherit" w:hAnsi="inherit"/>
                <w:sz w:val="27"/>
                <w:szCs w:val="27"/>
              </w:rPr>
            </w:pPr>
            <w:r>
              <w:rPr>
                <w:rFonts w:ascii="inherit" w:hAnsi="inherit"/>
                <w:sz w:val="27"/>
                <w:szCs w:val="27"/>
              </w:rPr>
              <w:t>“Award-winning scenic design for “[THING! The Musical”, inspired by SOMETHING, high-quality photo from theatrical press release”</w:t>
            </w:r>
          </w:p>
        </w:tc>
      </w:tr>
      <w:tr w:rsidR="00660B40" w14:paraId="183E1F62"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68EED63" w14:textId="77777777" w:rsidR="00660B40" w:rsidRDefault="00660B40">
            <w:pPr>
              <w:rPr>
                <w:rFonts w:ascii="inherit" w:hAnsi="inherit"/>
                <w:sz w:val="27"/>
                <w:szCs w:val="27"/>
              </w:rPr>
            </w:pPr>
            <w:r>
              <w:rPr>
                <w:rFonts w:ascii="inherit" w:hAnsi="inherit"/>
                <w:sz w:val="27"/>
                <w:szCs w:val="27"/>
              </w:rPr>
              <w:t>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4359FBF" w14:textId="77777777" w:rsidR="00660B40" w:rsidRDefault="00660B40">
            <w:pPr>
              <w:rPr>
                <w:rFonts w:ascii="inherit" w:hAnsi="inherit"/>
                <w:sz w:val="27"/>
                <w:szCs w:val="27"/>
              </w:rPr>
            </w:pPr>
            <w:r>
              <w:rPr>
                <w:rFonts w:ascii="inherit" w:hAnsi="inherit"/>
                <w:sz w:val="27"/>
                <w:szCs w:val="27"/>
              </w:rPr>
              <w:t xml:space="preserve">“Two towers with a bridge covered in </w:t>
            </w:r>
            <w:proofErr w:type="gramStart"/>
            <w:r>
              <w:rPr>
                <w:rFonts w:ascii="inherit" w:hAnsi="inherit"/>
                <w:sz w:val="27"/>
                <w:szCs w:val="27"/>
              </w:rPr>
              <w:t>plants ,</w:t>
            </w:r>
            <w:proofErr w:type="gramEnd"/>
            <w:r>
              <w:rPr>
                <w:rFonts w:ascii="inherit" w:hAnsi="inherit"/>
                <w:sz w:val="27"/>
                <w:szCs w:val="27"/>
              </w:rPr>
              <w:t xml:space="preserve"> digital art”</w:t>
            </w:r>
          </w:p>
        </w:tc>
      </w:tr>
      <w:tr w:rsidR="00660B40" w14:paraId="547B1AAB"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246A089" w14:textId="77777777" w:rsidR="00660B40" w:rsidRDefault="00660B40">
            <w:pPr>
              <w:rPr>
                <w:rFonts w:ascii="inherit" w:hAnsi="inherit"/>
                <w:sz w:val="27"/>
                <w:szCs w:val="27"/>
              </w:rPr>
            </w:pPr>
            <w:r>
              <w:rPr>
                <w:rFonts w:ascii="inherit" w:hAnsi="inherit"/>
                <w:sz w:val="27"/>
                <w:szCs w:val="27"/>
              </w:rPr>
              <w:lastRenderedPageBreak/>
              <w:t>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A896883" w14:textId="77777777" w:rsidR="00660B40" w:rsidRDefault="00660B40">
            <w:pPr>
              <w:rPr>
                <w:rFonts w:ascii="inherit" w:hAnsi="inherit"/>
                <w:sz w:val="27"/>
                <w:szCs w:val="27"/>
              </w:rPr>
            </w:pPr>
            <w:r>
              <w:rPr>
                <w:rFonts w:ascii="inherit" w:hAnsi="inherit"/>
                <w:sz w:val="27"/>
                <w:szCs w:val="27"/>
              </w:rPr>
              <w:t>“</w:t>
            </w:r>
            <w:proofErr w:type="spellStart"/>
            <w:proofErr w:type="gramStart"/>
            <w:r>
              <w:rPr>
                <w:rFonts w:ascii="inherit" w:hAnsi="inherit"/>
                <w:sz w:val="27"/>
                <w:szCs w:val="27"/>
              </w:rPr>
              <w:t>synthwave</w:t>
            </w:r>
            <w:proofErr w:type="spellEnd"/>
            <w:proofErr w:type="gramEnd"/>
            <w:r>
              <w:rPr>
                <w:rFonts w:ascii="inherit" w:hAnsi="inherit"/>
                <w:sz w:val="27"/>
                <w:szCs w:val="27"/>
              </w:rPr>
              <w:t xml:space="preserve"> new </w:t>
            </w:r>
            <w:proofErr w:type="spellStart"/>
            <w:r>
              <w:rPr>
                <w:rFonts w:ascii="inherit" w:hAnsi="inherit"/>
                <w:sz w:val="27"/>
                <w:szCs w:val="27"/>
              </w:rPr>
              <w:t>york</w:t>
            </w:r>
            <w:proofErr w:type="spellEnd"/>
            <w:r>
              <w:rPr>
                <w:rFonts w:ascii="inherit" w:hAnsi="inherit"/>
                <w:sz w:val="27"/>
                <w:szCs w:val="27"/>
              </w:rPr>
              <w:t xml:space="preserve"> stock </w:t>
            </w:r>
            <w:proofErr w:type="spellStart"/>
            <w:r>
              <w:rPr>
                <w:rFonts w:ascii="inherit" w:hAnsi="inherit"/>
                <w:sz w:val="27"/>
                <w:szCs w:val="27"/>
              </w:rPr>
              <w:t>echange</w:t>
            </w:r>
            <w:proofErr w:type="spellEnd"/>
            <w:r>
              <w:rPr>
                <w:rFonts w:ascii="inherit" w:hAnsi="inherit"/>
                <w:sz w:val="27"/>
                <w:szCs w:val="27"/>
              </w:rPr>
              <w:t xml:space="preserve"> and a sunset”</w:t>
            </w:r>
          </w:p>
        </w:tc>
      </w:tr>
      <w:tr w:rsidR="00660B40" w14:paraId="02C30E73"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1BAEAFD" w14:textId="77777777" w:rsidR="00660B40" w:rsidRDefault="00660B40">
            <w:pPr>
              <w:rPr>
                <w:rFonts w:ascii="inherit" w:hAnsi="inherit"/>
                <w:sz w:val="27"/>
                <w:szCs w:val="27"/>
              </w:rPr>
            </w:pPr>
            <w:r>
              <w:rPr>
                <w:rFonts w:ascii="inherit" w:hAnsi="inherit"/>
                <w:sz w:val="27"/>
                <w:szCs w:val="27"/>
              </w:rPr>
              <w:t>10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AD5AFB8" w14:textId="77777777" w:rsidR="00660B40" w:rsidRDefault="00660B40">
            <w:pPr>
              <w:rPr>
                <w:rFonts w:ascii="inherit" w:hAnsi="inherit"/>
                <w:sz w:val="27"/>
                <w:szCs w:val="27"/>
              </w:rPr>
            </w:pPr>
            <w:r>
              <w:rPr>
                <w:rFonts w:ascii="inherit" w:hAnsi="inherit"/>
                <w:sz w:val="27"/>
                <w:szCs w:val="27"/>
              </w:rPr>
              <w:t>“A photo of Metro Manila as a walkable city with lots of green spaces and a beautiful overground MRT system”</w:t>
            </w:r>
          </w:p>
        </w:tc>
      </w:tr>
      <w:tr w:rsidR="00660B40" w14:paraId="36B3C0F8"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00DF4C6" w14:textId="77777777" w:rsidR="00660B40" w:rsidRDefault="00660B40">
            <w:pPr>
              <w:rPr>
                <w:rFonts w:ascii="inherit" w:hAnsi="inherit"/>
                <w:sz w:val="27"/>
                <w:szCs w:val="27"/>
              </w:rPr>
            </w:pPr>
            <w:r>
              <w:rPr>
                <w:rFonts w:ascii="inherit" w:hAnsi="inherit"/>
                <w:sz w:val="27"/>
                <w:szCs w:val="27"/>
              </w:rPr>
              <w:t>11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273FCBE" w14:textId="77777777" w:rsidR="00660B40" w:rsidRDefault="00660B40">
            <w:pPr>
              <w:rPr>
                <w:rFonts w:ascii="inherit" w:hAnsi="inherit"/>
                <w:sz w:val="27"/>
                <w:szCs w:val="27"/>
              </w:rPr>
            </w:pPr>
            <w:r>
              <w:rPr>
                <w:rFonts w:ascii="inherit" w:hAnsi="inherit"/>
                <w:sz w:val="27"/>
                <w:szCs w:val="27"/>
              </w:rPr>
              <w:t>“Richard Neutra malibu beach house pop art”</w:t>
            </w:r>
          </w:p>
        </w:tc>
      </w:tr>
      <w:tr w:rsidR="00660B40" w14:paraId="5975B54F"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8FEA990" w14:textId="77777777" w:rsidR="00660B40" w:rsidRDefault="00660B40">
            <w:pPr>
              <w:rPr>
                <w:rFonts w:ascii="inherit" w:hAnsi="inherit"/>
                <w:sz w:val="27"/>
                <w:szCs w:val="27"/>
              </w:rPr>
            </w:pPr>
            <w:r>
              <w:rPr>
                <w:rFonts w:ascii="inherit" w:hAnsi="inherit"/>
                <w:sz w:val="27"/>
                <w:szCs w:val="27"/>
              </w:rPr>
              <w:t>12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CBBBE05" w14:textId="77777777" w:rsidR="00660B40" w:rsidRDefault="00660B40">
            <w:pPr>
              <w:rPr>
                <w:rFonts w:ascii="inherit" w:hAnsi="inherit"/>
                <w:sz w:val="27"/>
                <w:szCs w:val="27"/>
              </w:rPr>
            </w:pPr>
            <w:r>
              <w:rPr>
                <w:rFonts w:ascii="inherit" w:hAnsi="inherit"/>
                <w:sz w:val="27"/>
                <w:szCs w:val="27"/>
              </w:rPr>
              <w:t>“Curving wing of modern hospital building in Californian redwood forest, architecture by Frank Gehry, wide-angle architectural photography from magazine”</w:t>
            </w:r>
          </w:p>
        </w:tc>
      </w:tr>
      <w:tr w:rsidR="00660B40" w14:paraId="2AD3247C"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3B97C55" w14:textId="77777777" w:rsidR="00660B40" w:rsidRDefault="00660B40">
            <w:pPr>
              <w:rPr>
                <w:rFonts w:ascii="inherit" w:hAnsi="inherit"/>
                <w:sz w:val="27"/>
                <w:szCs w:val="27"/>
              </w:rPr>
            </w:pPr>
            <w:r>
              <w:rPr>
                <w:rFonts w:ascii="inherit" w:hAnsi="inherit"/>
                <w:sz w:val="27"/>
                <w:szCs w:val="27"/>
              </w:rPr>
              <w:t>13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DE37A2E" w14:textId="77777777" w:rsidR="00660B40" w:rsidRDefault="00660B40">
            <w:pPr>
              <w:rPr>
                <w:rFonts w:ascii="inherit" w:hAnsi="inherit"/>
                <w:sz w:val="27"/>
                <w:szCs w:val="27"/>
              </w:rPr>
            </w:pPr>
            <w:r>
              <w:rPr>
                <w:rFonts w:ascii="inherit" w:hAnsi="inherit"/>
                <w:sz w:val="27"/>
                <w:szCs w:val="27"/>
              </w:rPr>
              <w:t xml:space="preserve">“Stunning modern renovation of village church at dawn, huge shards of translucent coloured </w:t>
            </w:r>
            <w:proofErr w:type="spellStart"/>
            <w:r>
              <w:rPr>
                <w:rFonts w:ascii="inherit" w:hAnsi="inherit"/>
                <w:sz w:val="27"/>
                <w:szCs w:val="27"/>
              </w:rPr>
              <w:t>perspex</w:t>
            </w:r>
            <w:proofErr w:type="spellEnd"/>
            <w:r>
              <w:rPr>
                <w:rFonts w:ascii="inherit" w:hAnsi="inherit"/>
                <w:sz w:val="27"/>
                <w:szCs w:val="27"/>
              </w:rPr>
              <w:t>, architectural photography”</w:t>
            </w:r>
          </w:p>
        </w:tc>
      </w:tr>
      <w:tr w:rsidR="00660B40" w14:paraId="3EBD0C4B"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12B607F" w14:textId="77777777" w:rsidR="00660B40" w:rsidRDefault="00660B40">
            <w:pPr>
              <w:rPr>
                <w:rFonts w:ascii="inherit" w:hAnsi="inherit"/>
                <w:sz w:val="27"/>
                <w:szCs w:val="27"/>
              </w:rPr>
            </w:pPr>
            <w:r>
              <w:rPr>
                <w:rFonts w:ascii="inherit" w:hAnsi="inherit"/>
                <w:sz w:val="27"/>
                <w:szCs w:val="27"/>
              </w:rPr>
              <w:t>14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821AB7F" w14:textId="77777777" w:rsidR="00660B40" w:rsidRDefault="00660B40">
            <w:pPr>
              <w:rPr>
                <w:rFonts w:ascii="inherit" w:hAnsi="inherit"/>
                <w:sz w:val="27"/>
                <w:szCs w:val="27"/>
              </w:rPr>
            </w:pPr>
            <w:r>
              <w:rPr>
                <w:rFonts w:ascii="inherit" w:hAnsi="inherit"/>
                <w:sz w:val="27"/>
                <w:szCs w:val="27"/>
              </w:rPr>
              <w:t>“Refreshment kiosk in park, neo-Andean architectural style, editorial photograph at golden hour”</w:t>
            </w:r>
          </w:p>
        </w:tc>
      </w:tr>
      <w:tr w:rsidR="00660B40" w14:paraId="070E926B"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58D6080" w14:textId="77777777" w:rsidR="00660B40" w:rsidRDefault="00660B40">
            <w:pPr>
              <w:rPr>
                <w:rFonts w:ascii="inherit" w:hAnsi="inherit"/>
                <w:sz w:val="27"/>
                <w:szCs w:val="27"/>
              </w:rPr>
            </w:pPr>
            <w:r>
              <w:rPr>
                <w:rFonts w:ascii="inherit" w:hAnsi="inherit"/>
                <w:sz w:val="27"/>
                <w:szCs w:val="27"/>
              </w:rPr>
              <w:t>15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BBC04BD" w14:textId="77777777" w:rsidR="00660B40" w:rsidRDefault="00660B40">
            <w:pPr>
              <w:rPr>
                <w:rFonts w:ascii="inherit" w:hAnsi="inherit"/>
                <w:sz w:val="27"/>
                <w:szCs w:val="27"/>
              </w:rPr>
            </w:pPr>
            <w:r>
              <w:rPr>
                <w:rFonts w:ascii="inherit" w:hAnsi="inherit"/>
                <w:sz w:val="27"/>
                <w:szCs w:val="27"/>
              </w:rPr>
              <w:t>“Steampunk airport terminal architecture, exterior view, award-winning architectural photography from magazine”</w:t>
            </w:r>
          </w:p>
        </w:tc>
      </w:tr>
      <w:tr w:rsidR="00660B40" w14:paraId="444F77FB"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513B87C" w14:textId="77777777" w:rsidR="00660B40" w:rsidRDefault="00660B40">
            <w:pPr>
              <w:rPr>
                <w:rFonts w:ascii="inherit" w:hAnsi="inherit"/>
                <w:sz w:val="27"/>
                <w:szCs w:val="27"/>
              </w:rPr>
            </w:pPr>
            <w:r>
              <w:rPr>
                <w:rFonts w:ascii="inherit" w:hAnsi="inherit"/>
                <w:sz w:val="27"/>
                <w:szCs w:val="27"/>
              </w:rPr>
              <w:t>16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0994DED" w14:textId="77777777" w:rsidR="00660B40" w:rsidRDefault="00660B40">
            <w:pPr>
              <w:rPr>
                <w:rFonts w:ascii="inherit" w:hAnsi="inherit"/>
                <w:sz w:val="27"/>
                <w:szCs w:val="27"/>
              </w:rPr>
            </w:pPr>
            <w:r>
              <w:rPr>
                <w:rFonts w:ascii="inherit" w:hAnsi="inherit"/>
                <w:sz w:val="27"/>
                <w:szCs w:val="27"/>
              </w:rPr>
              <w:t>“</w:t>
            </w:r>
            <w:proofErr w:type="gramStart"/>
            <w:r>
              <w:rPr>
                <w:rFonts w:ascii="inherit" w:hAnsi="inherit"/>
                <w:sz w:val="27"/>
                <w:szCs w:val="27"/>
              </w:rPr>
              <w:t>innovative</w:t>
            </w:r>
            <w:proofErr w:type="gramEnd"/>
            <w:r>
              <w:rPr>
                <w:rFonts w:ascii="inherit" w:hAnsi="inherit"/>
                <w:sz w:val="27"/>
                <w:szCs w:val="27"/>
              </w:rPr>
              <w:t xml:space="preserve"> interior design of a restaurant in rural Japan, neutral wooden materials, floor-to-ceiling windows with views of nature”</w:t>
            </w:r>
          </w:p>
        </w:tc>
      </w:tr>
      <w:tr w:rsidR="00660B40" w14:paraId="3DEB97B5"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7BAADD4" w14:textId="77777777" w:rsidR="00660B40" w:rsidRDefault="00660B40">
            <w:pPr>
              <w:rPr>
                <w:rFonts w:ascii="inherit" w:hAnsi="inherit"/>
                <w:sz w:val="27"/>
                <w:szCs w:val="27"/>
              </w:rPr>
            </w:pPr>
            <w:r>
              <w:rPr>
                <w:rFonts w:ascii="inherit" w:hAnsi="inherit"/>
                <w:sz w:val="27"/>
                <w:szCs w:val="27"/>
              </w:rPr>
              <w:t>17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FAB6919" w14:textId="77777777" w:rsidR="00660B40" w:rsidRDefault="00660B40">
            <w:pPr>
              <w:rPr>
                <w:rFonts w:ascii="inherit" w:hAnsi="inherit"/>
                <w:sz w:val="27"/>
                <w:szCs w:val="27"/>
              </w:rPr>
            </w:pPr>
            <w:r>
              <w:rPr>
                <w:rFonts w:ascii="inherit" w:hAnsi="inherit"/>
                <w:sz w:val="27"/>
                <w:szCs w:val="27"/>
              </w:rPr>
              <w:t>“Award-winning interior design of a modern hotel bar, playful furry furniture, warm lamp lighting”</w:t>
            </w:r>
          </w:p>
        </w:tc>
      </w:tr>
      <w:tr w:rsidR="00660B40" w14:paraId="3FA489CD"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227DA5E" w14:textId="77777777" w:rsidR="00660B40" w:rsidRDefault="00660B40">
            <w:pPr>
              <w:rPr>
                <w:rFonts w:ascii="inherit" w:hAnsi="inherit"/>
                <w:sz w:val="27"/>
                <w:szCs w:val="27"/>
              </w:rPr>
            </w:pPr>
            <w:r>
              <w:rPr>
                <w:rFonts w:ascii="inherit" w:hAnsi="inherit"/>
                <w:sz w:val="27"/>
                <w:szCs w:val="27"/>
              </w:rPr>
              <w:t>18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DF0F2EF" w14:textId="77777777" w:rsidR="00660B40" w:rsidRDefault="00660B40">
            <w:pPr>
              <w:rPr>
                <w:rFonts w:ascii="inherit" w:hAnsi="inherit"/>
                <w:sz w:val="27"/>
                <w:szCs w:val="27"/>
              </w:rPr>
            </w:pPr>
            <w:r>
              <w:rPr>
                <w:rFonts w:ascii="inherit" w:hAnsi="inherit"/>
                <w:sz w:val="27"/>
                <w:szCs w:val="27"/>
              </w:rPr>
              <w:t xml:space="preserve">“A super-minimal brutalist interior, plunge pool sunk into floor, huge windows with </w:t>
            </w:r>
            <w:r>
              <w:rPr>
                <w:rFonts w:ascii="inherit" w:hAnsi="inherit"/>
                <w:sz w:val="27"/>
                <w:szCs w:val="27"/>
              </w:rPr>
              <w:lastRenderedPageBreak/>
              <w:t>daylight streaming in, a single table, high-resolution photo from architecture website”</w:t>
            </w:r>
          </w:p>
        </w:tc>
      </w:tr>
      <w:tr w:rsidR="00660B40" w14:paraId="4A6D8585"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647422F" w14:textId="77777777" w:rsidR="00660B40" w:rsidRDefault="00660B40">
            <w:pPr>
              <w:rPr>
                <w:rFonts w:ascii="inherit" w:hAnsi="inherit"/>
                <w:sz w:val="27"/>
                <w:szCs w:val="27"/>
              </w:rPr>
            </w:pPr>
            <w:r>
              <w:rPr>
                <w:rFonts w:ascii="inherit" w:hAnsi="inherit"/>
                <w:sz w:val="27"/>
                <w:szCs w:val="27"/>
              </w:rPr>
              <w:lastRenderedPageBreak/>
              <w:t>19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6C2CE35" w14:textId="77777777" w:rsidR="00660B40" w:rsidRDefault="00660B40">
            <w:pPr>
              <w:rPr>
                <w:rFonts w:ascii="inherit" w:hAnsi="inherit"/>
                <w:sz w:val="27"/>
                <w:szCs w:val="27"/>
              </w:rPr>
            </w:pPr>
            <w:r>
              <w:rPr>
                <w:rFonts w:ascii="inherit" w:hAnsi="inherit"/>
                <w:sz w:val="27"/>
                <w:szCs w:val="27"/>
              </w:rPr>
              <w:t>“Interior design photo of top floor maisonette in a Victorian terraced house, bold colourful furniture, dark blue walls”</w:t>
            </w:r>
          </w:p>
        </w:tc>
      </w:tr>
      <w:tr w:rsidR="00660B40" w14:paraId="1940D674"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6A816FB" w14:textId="77777777" w:rsidR="00660B40" w:rsidRDefault="00660B40">
            <w:pPr>
              <w:rPr>
                <w:rFonts w:ascii="inherit" w:hAnsi="inherit"/>
                <w:sz w:val="27"/>
                <w:szCs w:val="27"/>
              </w:rPr>
            </w:pPr>
            <w:r>
              <w:rPr>
                <w:rFonts w:ascii="inherit" w:hAnsi="inherit"/>
                <w:sz w:val="27"/>
                <w:szCs w:val="27"/>
              </w:rPr>
              <w:t>20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98688F4" w14:textId="77777777" w:rsidR="00660B40" w:rsidRDefault="00660B40">
            <w:pPr>
              <w:rPr>
                <w:rFonts w:ascii="inherit" w:hAnsi="inherit"/>
                <w:sz w:val="27"/>
                <w:szCs w:val="27"/>
              </w:rPr>
            </w:pPr>
            <w:r>
              <w:rPr>
                <w:rFonts w:ascii="inherit" w:hAnsi="inherit"/>
                <w:sz w:val="27"/>
                <w:szCs w:val="27"/>
              </w:rPr>
              <w:t>“</w:t>
            </w:r>
            <w:proofErr w:type="gramStart"/>
            <w:r>
              <w:rPr>
                <w:rFonts w:ascii="inherit" w:hAnsi="inherit"/>
                <w:sz w:val="27"/>
                <w:szCs w:val="27"/>
              </w:rPr>
              <w:t>Artists</w:t>
            </w:r>
            <w:proofErr w:type="gramEnd"/>
            <w:r>
              <w:rPr>
                <w:rFonts w:ascii="inherit" w:hAnsi="inherit"/>
                <w:sz w:val="27"/>
                <w:szCs w:val="27"/>
              </w:rPr>
              <w:t xml:space="preserve"> impression of award-winning rooftop garden design, white marble benches amidst wildflower meadow, NYC skyline in background, photograph at golden hour”</w:t>
            </w:r>
          </w:p>
        </w:tc>
      </w:tr>
      <w:tr w:rsidR="00660B40" w14:paraId="670F0ABF"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76FE380" w14:textId="77777777" w:rsidR="00660B40" w:rsidRDefault="00660B40">
            <w:pPr>
              <w:rPr>
                <w:rFonts w:ascii="inherit" w:hAnsi="inherit"/>
                <w:sz w:val="27"/>
                <w:szCs w:val="27"/>
              </w:rPr>
            </w:pPr>
            <w:r>
              <w:rPr>
                <w:rFonts w:ascii="inherit" w:hAnsi="inherit"/>
                <w:sz w:val="27"/>
                <w:szCs w:val="27"/>
              </w:rPr>
              <w:t>21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A778AA7" w14:textId="77777777" w:rsidR="00660B40" w:rsidRDefault="00660B40">
            <w:pPr>
              <w:rPr>
                <w:rFonts w:ascii="inherit" w:hAnsi="inherit"/>
                <w:sz w:val="27"/>
                <w:szCs w:val="27"/>
              </w:rPr>
            </w:pPr>
            <w:r>
              <w:rPr>
                <w:rFonts w:ascii="inherit" w:hAnsi="inherit"/>
                <w:sz w:val="27"/>
                <w:szCs w:val="27"/>
              </w:rPr>
              <w:t>“Abstract public art of curved steel rods spiralling upwards, glinting in sunlight, in a small plaza in Madrid, gorgeous travel photography”</w:t>
            </w:r>
          </w:p>
        </w:tc>
      </w:tr>
      <w:tr w:rsidR="00660B40" w14:paraId="275E4E72"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71C38AC" w14:textId="77777777" w:rsidR="00660B40" w:rsidRDefault="00660B40">
            <w:pPr>
              <w:rPr>
                <w:rFonts w:ascii="inherit" w:hAnsi="inherit"/>
                <w:sz w:val="27"/>
                <w:szCs w:val="27"/>
              </w:rPr>
            </w:pPr>
            <w:r>
              <w:rPr>
                <w:rFonts w:ascii="inherit" w:hAnsi="inherit"/>
                <w:sz w:val="27"/>
                <w:szCs w:val="27"/>
              </w:rPr>
              <w:t>22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0B6FEEB" w14:textId="77777777" w:rsidR="00660B40" w:rsidRDefault="00660B40">
            <w:pPr>
              <w:rPr>
                <w:rFonts w:ascii="inherit" w:hAnsi="inherit"/>
                <w:sz w:val="27"/>
                <w:szCs w:val="27"/>
              </w:rPr>
            </w:pPr>
            <w:r>
              <w:rPr>
                <w:rFonts w:ascii="inherit" w:hAnsi="inherit"/>
                <w:sz w:val="27"/>
                <w:szCs w:val="27"/>
              </w:rPr>
              <w:t>“Red fluorescent tubes suspended above a city alleyway, beautiful lighting installation inspired by Lumiere, night time photography, dramatic lighting”</w:t>
            </w:r>
          </w:p>
        </w:tc>
      </w:tr>
      <w:tr w:rsidR="00660B40" w14:paraId="36C877EF"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7F4336B" w14:textId="77777777" w:rsidR="00660B40" w:rsidRDefault="00660B40">
            <w:pPr>
              <w:rPr>
                <w:rFonts w:ascii="inherit" w:hAnsi="inherit"/>
                <w:sz w:val="27"/>
                <w:szCs w:val="27"/>
              </w:rPr>
            </w:pPr>
            <w:r>
              <w:rPr>
                <w:rFonts w:ascii="inherit" w:hAnsi="inherit"/>
                <w:sz w:val="27"/>
                <w:szCs w:val="27"/>
              </w:rPr>
              <w:t>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E657F11" w14:textId="77777777" w:rsidR="00660B40" w:rsidRDefault="00660B40">
            <w:pPr>
              <w:rPr>
                <w:rFonts w:ascii="inherit" w:hAnsi="inherit"/>
                <w:sz w:val="27"/>
                <w:szCs w:val="27"/>
              </w:rPr>
            </w:pPr>
            <w:r>
              <w:rPr>
                <w:rFonts w:ascii="inherit" w:hAnsi="inherit"/>
                <w:sz w:val="27"/>
                <w:szCs w:val="27"/>
              </w:rPr>
              <w:t>“</w:t>
            </w:r>
            <w:proofErr w:type="gramStart"/>
            <w:r>
              <w:rPr>
                <w:rFonts w:ascii="inherit" w:hAnsi="inherit"/>
                <w:sz w:val="27"/>
                <w:szCs w:val="27"/>
              </w:rPr>
              <w:t>exterior</w:t>
            </w:r>
            <w:proofErr w:type="gramEnd"/>
            <w:r>
              <w:rPr>
                <w:rFonts w:ascii="inherit" w:hAnsi="inherit"/>
                <w:sz w:val="27"/>
                <w:szCs w:val="27"/>
              </w:rPr>
              <w:t xml:space="preserve"> shot of utopian architecture building with cinematic lighting by </w:t>
            </w:r>
            <w:proofErr w:type="spellStart"/>
            <w:r>
              <w:rPr>
                <w:rFonts w:ascii="inherit" w:hAnsi="inherit"/>
                <w:sz w:val="27"/>
                <w:szCs w:val="27"/>
              </w:rPr>
              <w:t>zaha</w:t>
            </w:r>
            <w:proofErr w:type="spellEnd"/>
            <w:r>
              <w:rPr>
                <w:rFonts w:ascii="inherit" w:hAnsi="inherit"/>
                <w:sz w:val="27"/>
                <w:szCs w:val="27"/>
              </w:rPr>
              <w:t xml:space="preserve"> </w:t>
            </w:r>
            <w:proofErr w:type="spellStart"/>
            <w:r>
              <w:rPr>
                <w:rFonts w:ascii="inherit" w:hAnsi="inherit"/>
                <w:sz w:val="27"/>
                <w:szCs w:val="27"/>
              </w:rPr>
              <w:t>hadid</w:t>
            </w:r>
            <w:proofErr w:type="spellEnd"/>
            <w:r>
              <w:rPr>
                <w:rFonts w:ascii="inherit" w:hAnsi="inherit"/>
                <w:sz w:val="27"/>
                <w:szCs w:val="27"/>
              </w:rPr>
              <w:t xml:space="preserve"> and </w:t>
            </w:r>
            <w:proofErr w:type="spellStart"/>
            <w:r>
              <w:rPr>
                <w:rFonts w:ascii="inherit" w:hAnsi="inherit"/>
                <w:sz w:val="27"/>
                <w:szCs w:val="27"/>
              </w:rPr>
              <w:t>renzo</w:t>
            </w:r>
            <w:proofErr w:type="spellEnd"/>
            <w:r>
              <w:rPr>
                <w:rFonts w:ascii="inherit" w:hAnsi="inherit"/>
                <w:sz w:val="27"/>
                <w:szCs w:val="27"/>
              </w:rPr>
              <w:t xml:space="preserve"> piano, </w:t>
            </w:r>
            <w:proofErr w:type="spellStart"/>
            <w:r>
              <w:rPr>
                <w:rFonts w:ascii="inherit" w:hAnsi="inherit"/>
                <w:sz w:val="27"/>
                <w:szCs w:val="27"/>
              </w:rPr>
              <w:t>darek</w:t>
            </w:r>
            <w:proofErr w:type="spellEnd"/>
            <w:r>
              <w:rPr>
                <w:rFonts w:ascii="inherit" w:hAnsi="inherit"/>
                <w:sz w:val="27"/>
                <w:szCs w:val="27"/>
              </w:rPr>
              <w:t xml:space="preserve"> </w:t>
            </w:r>
            <w:proofErr w:type="spellStart"/>
            <w:r>
              <w:rPr>
                <w:rFonts w:ascii="inherit" w:hAnsi="inherit"/>
                <w:sz w:val="27"/>
                <w:szCs w:val="27"/>
              </w:rPr>
              <w:t>zabrocki</w:t>
            </w:r>
            <w:proofErr w:type="spellEnd"/>
            <w:r>
              <w:rPr>
                <w:rFonts w:ascii="inherit" w:hAnsi="inherit"/>
                <w:sz w:val="27"/>
                <w:szCs w:val="27"/>
              </w:rPr>
              <w:t xml:space="preserve"> and </w:t>
            </w:r>
            <w:proofErr w:type="spellStart"/>
            <w:r>
              <w:rPr>
                <w:rFonts w:ascii="inherit" w:hAnsi="inherit"/>
                <w:sz w:val="27"/>
                <w:szCs w:val="27"/>
              </w:rPr>
              <w:t>greg</w:t>
            </w:r>
            <w:proofErr w:type="spellEnd"/>
            <w:r>
              <w:rPr>
                <w:rFonts w:ascii="inherit" w:hAnsi="inherit"/>
                <w:sz w:val="27"/>
                <w:szCs w:val="27"/>
              </w:rPr>
              <w:t xml:space="preserve"> </w:t>
            </w:r>
            <w:proofErr w:type="spellStart"/>
            <w:r>
              <w:rPr>
                <w:rFonts w:ascii="inherit" w:hAnsi="inherit"/>
                <w:sz w:val="27"/>
                <w:szCs w:val="27"/>
              </w:rPr>
              <w:t>ruthkowski</w:t>
            </w:r>
            <w:proofErr w:type="spellEnd"/>
            <w:r>
              <w:rPr>
                <w:rFonts w:ascii="inherit" w:hAnsi="inherit"/>
                <w:sz w:val="27"/>
                <w:szCs w:val="27"/>
              </w:rPr>
              <w:t xml:space="preserve">, </w:t>
            </w:r>
            <w:proofErr w:type="spellStart"/>
            <w:r>
              <w:rPr>
                <w:rFonts w:ascii="inherit" w:hAnsi="inherit"/>
                <w:sz w:val="27"/>
                <w:szCs w:val="27"/>
              </w:rPr>
              <w:t>alphonse</w:t>
            </w:r>
            <w:proofErr w:type="spellEnd"/>
            <w:r>
              <w:rPr>
                <w:rFonts w:ascii="inherit" w:hAnsi="inherit"/>
                <w:sz w:val="27"/>
                <w:szCs w:val="27"/>
              </w:rPr>
              <w:t xml:space="preserve"> </w:t>
            </w:r>
            <w:proofErr w:type="spellStart"/>
            <w:r>
              <w:rPr>
                <w:rFonts w:ascii="inherit" w:hAnsi="inherit"/>
                <w:sz w:val="27"/>
                <w:szCs w:val="27"/>
              </w:rPr>
              <w:t>mucha</w:t>
            </w:r>
            <w:proofErr w:type="spellEnd"/>
            <w:r>
              <w:rPr>
                <w:rFonts w:ascii="inherit" w:hAnsi="inherit"/>
                <w:sz w:val="27"/>
                <w:szCs w:val="27"/>
              </w:rPr>
              <w:t xml:space="preserve">, </w:t>
            </w:r>
            <w:proofErr w:type="spellStart"/>
            <w:r>
              <w:rPr>
                <w:rFonts w:ascii="inherit" w:hAnsi="inherit"/>
                <w:sz w:val="27"/>
                <w:szCs w:val="27"/>
              </w:rPr>
              <w:t>simon</w:t>
            </w:r>
            <w:proofErr w:type="spellEnd"/>
            <w:r>
              <w:rPr>
                <w:rFonts w:ascii="inherit" w:hAnsi="inherit"/>
                <w:sz w:val="27"/>
                <w:szCs w:val="27"/>
              </w:rPr>
              <w:t xml:space="preserve"> </w:t>
            </w:r>
            <w:proofErr w:type="spellStart"/>
            <w:r>
              <w:rPr>
                <w:rFonts w:ascii="inherit" w:hAnsi="inherit"/>
                <w:sz w:val="27"/>
                <w:szCs w:val="27"/>
              </w:rPr>
              <w:t>stalenhag</w:t>
            </w:r>
            <w:proofErr w:type="spellEnd"/>
            <w:r>
              <w:rPr>
                <w:rFonts w:ascii="inherit" w:hAnsi="inherit"/>
                <w:sz w:val="27"/>
                <w:szCs w:val="27"/>
              </w:rPr>
              <w:t xml:space="preserve">, cinematic, paradise, </w:t>
            </w:r>
            <w:proofErr w:type="spellStart"/>
            <w:r>
              <w:rPr>
                <w:rFonts w:ascii="inherit" w:hAnsi="inherit"/>
                <w:sz w:val="27"/>
                <w:szCs w:val="27"/>
              </w:rPr>
              <w:t>scifi</w:t>
            </w:r>
            <w:proofErr w:type="spellEnd"/>
            <w:r>
              <w:rPr>
                <w:rFonts w:ascii="inherit" w:hAnsi="inherit"/>
                <w:sz w:val="27"/>
                <w:szCs w:val="27"/>
              </w:rPr>
              <w:t xml:space="preserve">, futurism, atmospheric, sunset, concept art, </w:t>
            </w:r>
            <w:proofErr w:type="spellStart"/>
            <w:r>
              <w:rPr>
                <w:rFonts w:ascii="inherit" w:hAnsi="inherit"/>
                <w:sz w:val="27"/>
                <w:szCs w:val="27"/>
              </w:rPr>
              <w:t>artstation</w:t>
            </w:r>
            <w:proofErr w:type="spellEnd"/>
            <w:r>
              <w:rPr>
                <w:rFonts w:ascii="inherit" w:hAnsi="inherit"/>
                <w:sz w:val="27"/>
                <w:szCs w:val="27"/>
              </w:rPr>
              <w:t xml:space="preserve">, trending on </w:t>
            </w:r>
            <w:proofErr w:type="spellStart"/>
            <w:r>
              <w:rPr>
                <w:rFonts w:ascii="inherit" w:hAnsi="inherit"/>
                <w:sz w:val="27"/>
                <w:szCs w:val="27"/>
              </w:rPr>
              <w:t>artstation</w:t>
            </w:r>
            <w:proofErr w:type="spellEnd"/>
            <w:r>
              <w:rPr>
                <w:rFonts w:ascii="inherit" w:hAnsi="inherit"/>
                <w:sz w:val="27"/>
                <w:szCs w:val="27"/>
              </w:rPr>
              <w:t>”</w:t>
            </w:r>
          </w:p>
        </w:tc>
      </w:tr>
      <w:tr w:rsidR="00660B40" w14:paraId="41779A73"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3ADCD9D" w14:textId="77777777" w:rsidR="00660B40" w:rsidRDefault="00660B40">
            <w:pPr>
              <w:rPr>
                <w:rFonts w:ascii="inherit" w:hAnsi="inherit"/>
                <w:sz w:val="27"/>
                <w:szCs w:val="27"/>
              </w:rPr>
            </w:pPr>
            <w:r>
              <w:rPr>
                <w:rFonts w:ascii="inherit" w:hAnsi="inherit"/>
                <w:sz w:val="27"/>
                <w:szCs w:val="27"/>
              </w:rPr>
              <w:t>24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DB5C5F1" w14:textId="77777777" w:rsidR="00660B40" w:rsidRDefault="00660B40">
            <w:pPr>
              <w:rPr>
                <w:rFonts w:ascii="inherit" w:hAnsi="inherit"/>
                <w:sz w:val="27"/>
                <w:szCs w:val="27"/>
              </w:rPr>
            </w:pPr>
            <w:r>
              <w:rPr>
                <w:rFonts w:ascii="inherit" w:hAnsi="inherit"/>
                <w:sz w:val="27"/>
                <w:szCs w:val="27"/>
              </w:rPr>
              <w:t>“</w:t>
            </w:r>
            <w:proofErr w:type="gramStart"/>
            <w:r>
              <w:rPr>
                <w:rFonts w:ascii="inherit" w:hAnsi="inherit"/>
                <w:sz w:val="27"/>
                <w:szCs w:val="27"/>
              </w:rPr>
              <w:t>exterior</w:t>
            </w:r>
            <w:proofErr w:type="gramEnd"/>
            <w:r>
              <w:rPr>
                <w:rFonts w:ascii="inherit" w:hAnsi="inherit"/>
                <w:sz w:val="27"/>
                <w:szCs w:val="27"/>
              </w:rPr>
              <w:t xml:space="preserve"> shot of utopian architecture building with cinematic lighting by </w:t>
            </w:r>
            <w:proofErr w:type="spellStart"/>
            <w:r>
              <w:rPr>
                <w:rFonts w:ascii="inherit" w:hAnsi="inherit"/>
                <w:sz w:val="27"/>
                <w:szCs w:val="27"/>
              </w:rPr>
              <w:t>zaha</w:t>
            </w:r>
            <w:proofErr w:type="spellEnd"/>
            <w:r>
              <w:rPr>
                <w:rFonts w:ascii="inherit" w:hAnsi="inherit"/>
                <w:sz w:val="27"/>
                <w:szCs w:val="27"/>
              </w:rPr>
              <w:t xml:space="preserve"> </w:t>
            </w:r>
            <w:proofErr w:type="spellStart"/>
            <w:r>
              <w:rPr>
                <w:rFonts w:ascii="inherit" w:hAnsi="inherit"/>
                <w:sz w:val="27"/>
                <w:szCs w:val="27"/>
              </w:rPr>
              <w:t>hadid</w:t>
            </w:r>
            <w:proofErr w:type="spellEnd"/>
            <w:r>
              <w:rPr>
                <w:rFonts w:ascii="inherit" w:hAnsi="inherit"/>
                <w:sz w:val="27"/>
                <w:szCs w:val="27"/>
              </w:rPr>
              <w:t xml:space="preserve"> and </w:t>
            </w:r>
            <w:proofErr w:type="spellStart"/>
            <w:r>
              <w:rPr>
                <w:rFonts w:ascii="inherit" w:hAnsi="inherit"/>
                <w:sz w:val="27"/>
                <w:szCs w:val="27"/>
              </w:rPr>
              <w:t>renzo</w:t>
            </w:r>
            <w:proofErr w:type="spellEnd"/>
            <w:r>
              <w:rPr>
                <w:rFonts w:ascii="inherit" w:hAnsi="inherit"/>
                <w:sz w:val="27"/>
                <w:szCs w:val="27"/>
              </w:rPr>
              <w:t xml:space="preserve"> piano, </w:t>
            </w:r>
            <w:proofErr w:type="spellStart"/>
            <w:r>
              <w:rPr>
                <w:rFonts w:ascii="inherit" w:hAnsi="inherit"/>
                <w:sz w:val="27"/>
                <w:szCs w:val="27"/>
              </w:rPr>
              <w:t>darek</w:t>
            </w:r>
            <w:proofErr w:type="spellEnd"/>
            <w:r>
              <w:rPr>
                <w:rFonts w:ascii="inherit" w:hAnsi="inherit"/>
                <w:sz w:val="27"/>
                <w:szCs w:val="27"/>
              </w:rPr>
              <w:t xml:space="preserve"> </w:t>
            </w:r>
            <w:proofErr w:type="spellStart"/>
            <w:r>
              <w:rPr>
                <w:rFonts w:ascii="inherit" w:hAnsi="inherit"/>
                <w:sz w:val="27"/>
                <w:szCs w:val="27"/>
              </w:rPr>
              <w:t>zabrocki</w:t>
            </w:r>
            <w:proofErr w:type="spellEnd"/>
            <w:r>
              <w:rPr>
                <w:rFonts w:ascii="inherit" w:hAnsi="inherit"/>
                <w:sz w:val="27"/>
                <w:szCs w:val="27"/>
              </w:rPr>
              <w:t xml:space="preserve"> and </w:t>
            </w:r>
            <w:proofErr w:type="spellStart"/>
            <w:r>
              <w:rPr>
                <w:rFonts w:ascii="inherit" w:hAnsi="inherit"/>
                <w:sz w:val="27"/>
                <w:szCs w:val="27"/>
              </w:rPr>
              <w:t>greg</w:t>
            </w:r>
            <w:proofErr w:type="spellEnd"/>
            <w:r>
              <w:rPr>
                <w:rFonts w:ascii="inherit" w:hAnsi="inherit"/>
                <w:sz w:val="27"/>
                <w:szCs w:val="27"/>
              </w:rPr>
              <w:t xml:space="preserve"> </w:t>
            </w:r>
            <w:proofErr w:type="spellStart"/>
            <w:r>
              <w:rPr>
                <w:rFonts w:ascii="inherit" w:hAnsi="inherit"/>
                <w:sz w:val="27"/>
                <w:szCs w:val="27"/>
              </w:rPr>
              <w:t>ruthkowski</w:t>
            </w:r>
            <w:proofErr w:type="spellEnd"/>
            <w:r>
              <w:rPr>
                <w:rFonts w:ascii="inherit" w:hAnsi="inherit"/>
                <w:sz w:val="27"/>
                <w:szCs w:val="27"/>
              </w:rPr>
              <w:t xml:space="preserve">, </w:t>
            </w:r>
            <w:proofErr w:type="spellStart"/>
            <w:r>
              <w:rPr>
                <w:rFonts w:ascii="inherit" w:hAnsi="inherit"/>
                <w:sz w:val="27"/>
                <w:szCs w:val="27"/>
              </w:rPr>
              <w:t>alphonse</w:t>
            </w:r>
            <w:proofErr w:type="spellEnd"/>
            <w:r>
              <w:rPr>
                <w:rFonts w:ascii="inherit" w:hAnsi="inherit"/>
                <w:sz w:val="27"/>
                <w:szCs w:val="27"/>
              </w:rPr>
              <w:t xml:space="preserve"> </w:t>
            </w:r>
            <w:proofErr w:type="spellStart"/>
            <w:r>
              <w:rPr>
                <w:rFonts w:ascii="inherit" w:hAnsi="inherit"/>
                <w:sz w:val="27"/>
                <w:szCs w:val="27"/>
              </w:rPr>
              <w:t>mucha</w:t>
            </w:r>
            <w:proofErr w:type="spellEnd"/>
            <w:r>
              <w:rPr>
                <w:rFonts w:ascii="inherit" w:hAnsi="inherit"/>
                <w:sz w:val="27"/>
                <w:szCs w:val="27"/>
              </w:rPr>
              <w:t xml:space="preserve">, </w:t>
            </w:r>
            <w:proofErr w:type="spellStart"/>
            <w:r>
              <w:rPr>
                <w:rFonts w:ascii="inherit" w:hAnsi="inherit"/>
                <w:sz w:val="27"/>
                <w:szCs w:val="27"/>
              </w:rPr>
              <w:t>simon</w:t>
            </w:r>
            <w:proofErr w:type="spellEnd"/>
            <w:r>
              <w:rPr>
                <w:rFonts w:ascii="inherit" w:hAnsi="inherit"/>
                <w:sz w:val="27"/>
                <w:szCs w:val="27"/>
              </w:rPr>
              <w:t xml:space="preserve"> </w:t>
            </w:r>
            <w:proofErr w:type="spellStart"/>
            <w:r>
              <w:rPr>
                <w:rFonts w:ascii="inherit" w:hAnsi="inherit"/>
                <w:sz w:val="27"/>
                <w:szCs w:val="27"/>
              </w:rPr>
              <w:t>stalenhag</w:t>
            </w:r>
            <w:proofErr w:type="spellEnd"/>
            <w:r>
              <w:rPr>
                <w:rFonts w:ascii="inherit" w:hAnsi="inherit"/>
                <w:sz w:val="27"/>
                <w:szCs w:val="27"/>
              </w:rPr>
              <w:t xml:space="preserve">, cinematic, beautiful, holy place, paradise, </w:t>
            </w:r>
            <w:proofErr w:type="spellStart"/>
            <w:r>
              <w:rPr>
                <w:rFonts w:ascii="inherit" w:hAnsi="inherit"/>
                <w:sz w:val="27"/>
                <w:szCs w:val="27"/>
              </w:rPr>
              <w:t>scifi</w:t>
            </w:r>
            <w:proofErr w:type="spellEnd"/>
            <w:r>
              <w:rPr>
                <w:rFonts w:ascii="inherit" w:hAnsi="inherit"/>
                <w:sz w:val="27"/>
                <w:szCs w:val="27"/>
              </w:rPr>
              <w:t xml:space="preserve">, </w:t>
            </w:r>
            <w:r>
              <w:rPr>
                <w:rFonts w:ascii="inherit" w:hAnsi="inherit"/>
                <w:sz w:val="27"/>
                <w:szCs w:val="27"/>
              </w:rPr>
              <w:lastRenderedPageBreak/>
              <w:t xml:space="preserve">futurism, atmospheric, sunset, award winning, concept art, </w:t>
            </w:r>
            <w:proofErr w:type="spellStart"/>
            <w:r>
              <w:rPr>
                <w:rFonts w:ascii="inherit" w:hAnsi="inherit"/>
                <w:sz w:val="27"/>
                <w:szCs w:val="27"/>
              </w:rPr>
              <w:t>artstation</w:t>
            </w:r>
            <w:proofErr w:type="spellEnd"/>
            <w:r>
              <w:rPr>
                <w:rFonts w:ascii="inherit" w:hAnsi="inherit"/>
                <w:sz w:val="27"/>
                <w:szCs w:val="27"/>
              </w:rPr>
              <w:t xml:space="preserve">, trending on </w:t>
            </w:r>
            <w:proofErr w:type="spellStart"/>
            <w:r>
              <w:rPr>
                <w:rFonts w:ascii="inherit" w:hAnsi="inherit"/>
                <w:sz w:val="27"/>
                <w:szCs w:val="27"/>
              </w:rPr>
              <w:t>artstation</w:t>
            </w:r>
            <w:proofErr w:type="spellEnd"/>
            <w:r>
              <w:rPr>
                <w:rFonts w:ascii="inherit" w:hAnsi="inherit"/>
                <w:sz w:val="27"/>
                <w:szCs w:val="27"/>
              </w:rPr>
              <w:t>”</w:t>
            </w:r>
          </w:p>
        </w:tc>
      </w:tr>
      <w:tr w:rsidR="00660B40" w14:paraId="3554866C"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46CF6D6" w14:textId="77777777" w:rsidR="00660B40" w:rsidRDefault="00660B40">
            <w:pPr>
              <w:rPr>
                <w:rFonts w:ascii="inherit" w:hAnsi="inherit"/>
                <w:sz w:val="27"/>
                <w:szCs w:val="27"/>
              </w:rPr>
            </w:pPr>
            <w:r>
              <w:rPr>
                <w:rFonts w:ascii="inherit" w:hAnsi="inherit"/>
                <w:sz w:val="27"/>
                <w:szCs w:val="27"/>
              </w:rPr>
              <w:lastRenderedPageBreak/>
              <w:t>25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346270B" w14:textId="77777777" w:rsidR="00660B40" w:rsidRDefault="00660B40">
            <w:pPr>
              <w:rPr>
                <w:rFonts w:ascii="inherit" w:hAnsi="inherit"/>
                <w:sz w:val="27"/>
                <w:szCs w:val="27"/>
              </w:rPr>
            </w:pPr>
            <w:r>
              <w:rPr>
                <w:rFonts w:ascii="inherit" w:hAnsi="inherit"/>
                <w:sz w:val="27"/>
                <w:szCs w:val="27"/>
              </w:rPr>
              <w:t>“</w:t>
            </w:r>
            <w:proofErr w:type="spellStart"/>
            <w:r>
              <w:rPr>
                <w:rFonts w:ascii="inherit" w:hAnsi="inherit"/>
                <w:sz w:val="27"/>
                <w:szCs w:val="27"/>
              </w:rPr>
              <w:t>Lunetic</w:t>
            </w:r>
            <w:proofErr w:type="spellEnd"/>
            <w:r>
              <w:rPr>
                <w:rFonts w:ascii="inherit" w:hAnsi="inherit"/>
                <w:sz w:val="27"/>
                <w:szCs w:val="27"/>
              </w:rPr>
              <w:t xml:space="preserve"> dreams of a palace in the future”</w:t>
            </w:r>
          </w:p>
        </w:tc>
      </w:tr>
      <w:tr w:rsidR="00660B40" w14:paraId="1D3FF789"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6B5A446" w14:textId="77777777" w:rsidR="00660B40" w:rsidRDefault="00660B40">
            <w:pPr>
              <w:rPr>
                <w:rFonts w:ascii="inherit" w:hAnsi="inherit"/>
                <w:sz w:val="27"/>
                <w:szCs w:val="27"/>
              </w:rPr>
            </w:pPr>
            <w:r>
              <w:rPr>
                <w:rFonts w:ascii="inherit" w:hAnsi="inherit"/>
                <w:sz w:val="27"/>
                <w:szCs w:val="27"/>
              </w:rPr>
              <w:t>26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16BBD0B" w14:textId="77777777" w:rsidR="00660B40" w:rsidRDefault="00660B40">
            <w:pPr>
              <w:rPr>
                <w:rFonts w:ascii="inherit" w:hAnsi="inherit"/>
                <w:sz w:val="27"/>
                <w:szCs w:val="27"/>
              </w:rPr>
            </w:pPr>
            <w:r>
              <w:rPr>
                <w:rFonts w:ascii="inherit" w:hAnsi="inherit"/>
                <w:sz w:val="27"/>
                <w:szCs w:val="27"/>
              </w:rPr>
              <w:t xml:space="preserve">“Futuristic </w:t>
            </w:r>
            <w:proofErr w:type="spellStart"/>
            <w:r>
              <w:rPr>
                <w:rFonts w:ascii="inherit" w:hAnsi="inherit"/>
                <w:sz w:val="27"/>
                <w:szCs w:val="27"/>
              </w:rPr>
              <w:t>solarpunk</w:t>
            </w:r>
            <w:proofErr w:type="spellEnd"/>
            <w:r>
              <w:rPr>
                <w:rFonts w:ascii="inherit" w:hAnsi="inherit"/>
                <w:sz w:val="27"/>
                <w:szCs w:val="27"/>
              </w:rPr>
              <w:t xml:space="preserve"> eco villages with organic permaculture food forests, 3 d octane render, realistic lighting, beautiful weather, 8 k”</w:t>
            </w:r>
          </w:p>
        </w:tc>
      </w:tr>
      <w:tr w:rsidR="00660B40" w14:paraId="404A4E8C"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A080083" w14:textId="77777777" w:rsidR="00660B40" w:rsidRDefault="00660B40">
            <w:pPr>
              <w:rPr>
                <w:rFonts w:ascii="inherit" w:hAnsi="inherit"/>
                <w:sz w:val="27"/>
                <w:szCs w:val="27"/>
              </w:rPr>
            </w:pPr>
            <w:r>
              <w:rPr>
                <w:rFonts w:ascii="inherit" w:hAnsi="inherit"/>
                <w:sz w:val="27"/>
                <w:szCs w:val="27"/>
              </w:rPr>
              <w:t>27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0087A57" w14:textId="77777777" w:rsidR="00660B40" w:rsidRDefault="00660B40">
            <w:pPr>
              <w:rPr>
                <w:rFonts w:ascii="inherit" w:hAnsi="inherit"/>
                <w:sz w:val="27"/>
                <w:szCs w:val="27"/>
              </w:rPr>
            </w:pPr>
            <w:r>
              <w:rPr>
                <w:rFonts w:ascii="inherit" w:hAnsi="inherit"/>
                <w:sz w:val="27"/>
                <w:szCs w:val="27"/>
              </w:rPr>
              <w:t xml:space="preserve">“Exterior shot of a utopian architecture building with cinematic lighting by </w:t>
            </w:r>
            <w:proofErr w:type="spellStart"/>
            <w:r>
              <w:rPr>
                <w:rFonts w:ascii="inherit" w:hAnsi="inherit"/>
                <w:sz w:val="27"/>
                <w:szCs w:val="27"/>
              </w:rPr>
              <w:t>zaha</w:t>
            </w:r>
            <w:proofErr w:type="spellEnd"/>
            <w:r>
              <w:rPr>
                <w:rFonts w:ascii="inherit" w:hAnsi="inherit"/>
                <w:sz w:val="27"/>
                <w:szCs w:val="27"/>
              </w:rPr>
              <w:t xml:space="preserve"> </w:t>
            </w:r>
            <w:proofErr w:type="spellStart"/>
            <w:r>
              <w:rPr>
                <w:rFonts w:ascii="inherit" w:hAnsi="inherit"/>
                <w:sz w:val="27"/>
                <w:szCs w:val="27"/>
              </w:rPr>
              <w:t>hadid</w:t>
            </w:r>
            <w:proofErr w:type="spellEnd"/>
            <w:r>
              <w:rPr>
                <w:rFonts w:ascii="inherit" w:hAnsi="inherit"/>
                <w:sz w:val="27"/>
                <w:szCs w:val="27"/>
              </w:rPr>
              <w:t xml:space="preserve"> and </w:t>
            </w:r>
            <w:proofErr w:type="spellStart"/>
            <w:r>
              <w:rPr>
                <w:rFonts w:ascii="inherit" w:hAnsi="inherit"/>
                <w:sz w:val="27"/>
                <w:szCs w:val="27"/>
              </w:rPr>
              <w:t>renzo</w:t>
            </w:r>
            <w:proofErr w:type="spellEnd"/>
            <w:r>
              <w:rPr>
                <w:rFonts w:ascii="inherit" w:hAnsi="inherit"/>
                <w:sz w:val="27"/>
                <w:szCs w:val="27"/>
              </w:rPr>
              <w:t xml:space="preserve"> piano, </w:t>
            </w:r>
            <w:proofErr w:type="spellStart"/>
            <w:r>
              <w:rPr>
                <w:rFonts w:ascii="inherit" w:hAnsi="inherit"/>
                <w:sz w:val="27"/>
                <w:szCs w:val="27"/>
              </w:rPr>
              <w:t>darek</w:t>
            </w:r>
            <w:proofErr w:type="spellEnd"/>
            <w:r>
              <w:rPr>
                <w:rFonts w:ascii="inherit" w:hAnsi="inherit"/>
                <w:sz w:val="27"/>
                <w:szCs w:val="27"/>
              </w:rPr>
              <w:t xml:space="preserve"> </w:t>
            </w:r>
            <w:proofErr w:type="spellStart"/>
            <w:r>
              <w:rPr>
                <w:rFonts w:ascii="inherit" w:hAnsi="inherit"/>
                <w:sz w:val="27"/>
                <w:szCs w:val="27"/>
              </w:rPr>
              <w:t>zabrocki</w:t>
            </w:r>
            <w:proofErr w:type="spellEnd"/>
            <w:r>
              <w:rPr>
                <w:rFonts w:ascii="inherit" w:hAnsi="inherit"/>
                <w:sz w:val="27"/>
                <w:szCs w:val="27"/>
              </w:rPr>
              <w:t xml:space="preserve"> and </w:t>
            </w:r>
            <w:proofErr w:type="spellStart"/>
            <w:r>
              <w:rPr>
                <w:rFonts w:ascii="inherit" w:hAnsi="inherit"/>
                <w:sz w:val="27"/>
                <w:szCs w:val="27"/>
              </w:rPr>
              <w:t>greg</w:t>
            </w:r>
            <w:proofErr w:type="spellEnd"/>
            <w:r>
              <w:rPr>
                <w:rFonts w:ascii="inherit" w:hAnsi="inherit"/>
                <w:sz w:val="27"/>
                <w:szCs w:val="27"/>
              </w:rPr>
              <w:t xml:space="preserve"> </w:t>
            </w:r>
            <w:proofErr w:type="spellStart"/>
            <w:r>
              <w:rPr>
                <w:rFonts w:ascii="inherit" w:hAnsi="inherit"/>
                <w:sz w:val="27"/>
                <w:szCs w:val="27"/>
              </w:rPr>
              <w:t>ruthkowski</w:t>
            </w:r>
            <w:proofErr w:type="spellEnd"/>
            <w:r>
              <w:rPr>
                <w:rFonts w:ascii="inherit" w:hAnsi="inherit"/>
                <w:sz w:val="27"/>
                <w:szCs w:val="27"/>
              </w:rPr>
              <w:t xml:space="preserve">, </w:t>
            </w:r>
            <w:proofErr w:type="spellStart"/>
            <w:r>
              <w:rPr>
                <w:rFonts w:ascii="inherit" w:hAnsi="inherit"/>
                <w:sz w:val="27"/>
                <w:szCs w:val="27"/>
              </w:rPr>
              <w:t>alphonse</w:t>
            </w:r>
            <w:proofErr w:type="spellEnd"/>
            <w:r>
              <w:rPr>
                <w:rFonts w:ascii="inherit" w:hAnsi="inherit"/>
                <w:sz w:val="27"/>
                <w:szCs w:val="27"/>
              </w:rPr>
              <w:t xml:space="preserve"> </w:t>
            </w:r>
            <w:proofErr w:type="spellStart"/>
            <w:r>
              <w:rPr>
                <w:rFonts w:ascii="inherit" w:hAnsi="inherit"/>
                <w:sz w:val="27"/>
                <w:szCs w:val="27"/>
              </w:rPr>
              <w:t>mucha</w:t>
            </w:r>
            <w:proofErr w:type="spellEnd"/>
            <w:r>
              <w:rPr>
                <w:rFonts w:ascii="inherit" w:hAnsi="inherit"/>
                <w:sz w:val="27"/>
                <w:szCs w:val="27"/>
              </w:rPr>
              <w:t xml:space="preserve">, and </w:t>
            </w:r>
            <w:proofErr w:type="spellStart"/>
            <w:r>
              <w:rPr>
                <w:rFonts w:ascii="inherit" w:hAnsi="inherit"/>
                <w:sz w:val="27"/>
                <w:szCs w:val="27"/>
              </w:rPr>
              <w:t>simon</w:t>
            </w:r>
            <w:proofErr w:type="spellEnd"/>
            <w:r>
              <w:rPr>
                <w:rFonts w:ascii="inherit" w:hAnsi="inherit"/>
                <w:sz w:val="27"/>
                <w:szCs w:val="27"/>
              </w:rPr>
              <w:t xml:space="preserve"> </w:t>
            </w:r>
            <w:proofErr w:type="spellStart"/>
            <w:r>
              <w:rPr>
                <w:rFonts w:ascii="inherit" w:hAnsi="inherit"/>
                <w:sz w:val="27"/>
                <w:szCs w:val="27"/>
              </w:rPr>
              <w:t>stalenhag</w:t>
            </w:r>
            <w:proofErr w:type="spellEnd"/>
            <w:r>
              <w:rPr>
                <w:rFonts w:ascii="inherit" w:hAnsi="inherit"/>
                <w:sz w:val="27"/>
                <w:szCs w:val="27"/>
              </w:rPr>
              <w:t>. “</w:t>
            </w:r>
            <w:proofErr w:type="gramStart"/>
            <w:r>
              <w:rPr>
                <w:rFonts w:ascii="inherit" w:hAnsi="inherit"/>
                <w:sz w:val="27"/>
                <w:szCs w:val="27"/>
              </w:rPr>
              <w:t>cinematic</w:t>
            </w:r>
            <w:proofErr w:type="gramEnd"/>
            <w:r>
              <w:rPr>
                <w:rFonts w:ascii="inherit" w:hAnsi="inherit"/>
                <w:sz w:val="27"/>
                <w:szCs w:val="27"/>
              </w:rPr>
              <w:t>,” “beautiful,” “holy place,” “paradise,” “sci-fi,” “futurism,” “atmospheric,” “sunset,” “award-winning,” “concept art,” “</w:t>
            </w:r>
            <w:proofErr w:type="spellStart"/>
            <w:r>
              <w:rPr>
                <w:rFonts w:ascii="inherit" w:hAnsi="inherit"/>
                <w:sz w:val="27"/>
                <w:szCs w:val="27"/>
              </w:rPr>
              <w:t>Artstation</w:t>
            </w:r>
            <w:proofErr w:type="spellEnd"/>
            <w:r>
              <w:rPr>
                <w:rFonts w:ascii="inherit" w:hAnsi="inherit"/>
                <w:sz w:val="27"/>
                <w:szCs w:val="27"/>
              </w:rPr>
              <w:t>””</w:t>
            </w:r>
          </w:p>
        </w:tc>
      </w:tr>
      <w:tr w:rsidR="00660B40" w14:paraId="47344AC1"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DB41CC2" w14:textId="77777777" w:rsidR="00660B40" w:rsidRDefault="00660B40">
            <w:pPr>
              <w:rPr>
                <w:rFonts w:ascii="inherit" w:hAnsi="inherit"/>
                <w:sz w:val="27"/>
                <w:szCs w:val="27"/>
              </w:rPr>
            </w:pPr>
            <w:r>
              <w:rPr>
                <w:rFonts w:ascii="inherit" w:hAnsi="inherit"/>
                <w:sz w:val="27"/>
                <w:szCs w:val="27"/>
              </w:rPr>
              <w:t>28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1C03EC2" w14:textId="77777777" w:rsidR="00660B40" w:rsidRDefault="00660B40">
            <w:pPr>
              <w:rPr>
                <w:rFonts w:ascii="inherit" w:hAnsi="inherit"/>
                <w:sz w:val="27"/>
                <w:szCs w:val="27"/>
              </w:rPr>
            </w:pPr>
            <w:r>
              <w:rPr>
                <w:rFonts w:ascii="inherit" w:hAnsi="inherit"/>
                <w:sz w:val="27"/>
                <w:szCs w:val="27"/>
              </w:rPr>
              <w:t>“</w:t>
            </w:r>
            <w:proofErr w:type="gramStart"/>
            <w:r>
              <w:rPr>
                <w:rFonts w:ascii="inherit" w:hAnsi="inherit"/>
                <w:sz w:val="27"/>
                <w:szCs w:val="27"/>
              </w:rPr>
              <w:t>photorealistic</w:t>
            </w:r>
            <w:proofErr w:type="gramEnd"/>
            <w:r>
              <w:rPr>
                <w:rFonts w:ascii="inherit" w:hAnsi="inherit"/>
                <w:sz w:val="27"/>
                <w:szCs w:val="27"/>
              </w:rPr>
              <w:t xml:space="preserve">, god rays, </w:t>
            </w:r>
            <w:proofErr w:type="spellStart"/>
            <w:r>
              <w:rPr>
                <w:rFonts w:ascii="inherit" w:hAnsi="inherit"/>
                <w:sz w:val="27"/>
                <w:szCs w:val="27"/>
              </w:rPr>
              <w:t>artstation</w:t>
            </w:r>
            <w:proofErr w:type="spellEnd"/>
            <w:r>
              <w:rPr>
                <w:rFonts w:ascii="inherit" w:hAnsi="inherit"/>
                <w:sz w:val="27"/>
                <w:szCs w:val="27"/>
              </w:rPr>
              <w:t xml:space="preserve">, </w:t>
            </w:r>
            <w:proofErr w:type="spellStart"/>
            <w:r>
              <w:rPr>
                <w:rFonts w:ascii="inherit" w:hAnsi="inherit"/>
                <w:sz w:val="27"/>
                <w:szCs w:val="27"/>
              </w:rPr>
              <w:t>deviantart</w:t>
            </w:r>
            <w:proofErr w:type="spellEnd"/>
            <w:r>
              <w:rPr>
                <w:rFonts w:ascii="inherit" w:hAnsi="inherit"/>
                <w:sz w:val="27"/>
                <w:szCs w:val="27"/>
              </w:rPr>
              <w:t>, unreal engine, intricate details; a city in space;”</w:t>
            </w:r>
          </w:p>
        </w:tc>
      </w:tr>
      <w:tr w:rsidR="00660B40" w14:paraId="6E52CC6A"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C24A362" w14:textId="77777777" w:rsidR="00660B40" w:rsidRDefault="00660B40">
            <w:pPr>
              <w:rPr>
                <w:rFonts w:ascii="inherit" w:hAnsi="inherit"/>
                <w:sz w:val="27"/>
                <w:szCs w:val="27"/>
              </w:rPr>
            </w:pPr>
            <w:r>
              <w:rPr>
                <w:rFonts w:ascii="inherit" w:hAnsi="inherit"/>
                <w:sz w:val="27"/>
                <w:szCs w:val="27"/>
              </w:rPr>
              <w:t>29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49CCC34" w14:textId="77777777" w:rsidR="00660B40" w:rsidRDefault="00660B40">
            <w:pPr>
              <w:rPr>
                <w:rFonts w:ascii="inherit" w:hAnsi="inherit"/>
                <w:sz w:val="27"/>
                <w:szCs w:val="27"/>
              </w:rPr>
            </w:pPr>
            <w:r>
              <w:rPr>
                <w:rFonts w:ascii="inherit" w:hAnsi="inherit"/>
                <w:sz w:val="27"/>
                <w:szCs w:val="27"/>
              </w:rPr>
              <w:t>“Two towers from the future connected by a skybridge covered in lush plants, all made with digital art”</w:t>
            </w:r>
          </w:p>
        </w:tc>
      </w:tr>
      <w:tr w:rsidR="00660B40" w14:paraId="4504B6B3"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979036D" w14:textId="77777777" w:rsidR="00660B40" w:rsidRDefault="00660B40">
            <w:pPr>
              <w:rPr>
                <w:rFonts w:ascii="inherit" w:hAnsi="inherit"/>
                <w:sz w:val="27"/>
                <w:szCs w:val="27"/>
              </w:rPr>
            </w:pPr>
            <w:r>
              <w:rPr>
                <w:rFonts w:ascii="inherit" w:hAnsi="inherit"/>
                <w:sz w:val="27"/>
                <w:szCs w:val="27"/>
              </w:rPr>
              <w:t>30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28575CB" w14:textId="77777777" w:rsidR="00660B40" w:rsidRDefault="00660B40">
            <w:pPr>
              <w:rPr>
                <w:rFonts w:ascii="inherit" w:hAnsi="inherit"/>
                <w:sz w:val="27"/>
                <w:szCs w:val="27"/>
              </w:rPr>
            </w:pPr>
            <w:r>
              <w:rPr>
                <w:rFonts w:ascii="inherit" w:hAnsi="inherit"/>
                <w:sz w:val="27"/>
                <w:szCs w:val="27"/>
              </w:rPr>
              <w:t>“</w:t>
            </w:r>
            <w:proofErr w:type="gramStart"/>
            <w:r>
              <w:rPr>
                <w:rFonts w:ascii="inherit" w:hAnsi="inherit"/>
                <w:sz w:val="27"/>
                <w:szCs w:val="27"/>
              </w:rPr>
              <w:t>occult</w:t>
            </w:r>
            <w:proofErr w:type="gramEnd"/>
            <w:r>
              <w:rPr>
                <w:rFonts w:ascii="inherit" w:hAnsi="inherit"/>
                <w:sz w:val="27"/>
                <w:szCs w:val="27"/>
              </w:rPr>
              <w:t xml:space="preserve"> </w:t>
            </w:r>
            <w:proofErr w:type="spellStart"/>
            <w:r>
              <w:rPr>
                <w:rFonts w:ascii="inherit" w:hAnsi="inherit"/>
                <w:sz w:val="27"/>
                <w:szCs w:val="27"/>
              </w:rPr>
              <w:t>lego</w:t>
            </w:r>
            <w:proofErr w:type="spellEnd"/>
            <w:r>
              <w:rPr>
                <w:rFonts w:ascii="inherit" w:hAnsi="inherit"/>
                <w:sz w:val="27"/>
                <w:szCs w:val="27"/>
              </w:rPr>
              <w:t xml:space="preserve"> </w:t>
            </w:r>
            <w:proofErr w:type="spellStart"/>
            <w:r>
              <w:rPr>
                <w:rFonts w:ascii="inherit" w:hAnsi="inherit"/>
                <w:sz w:val="27"/>
                <w:szCs w:val="27"/>
              </w:rPr>
              <w:t>moc</w:t>
            </w:r>
            <w:proofErr w:type="spellEnd"/>
            <w:r>
              <w:rPr>
                <w:rFonts w:ascii="inherit" w:hAnsi="inherit"/>
                <w:sz w:val="27"/>
                <w:szCs w:val="27"/>
              </w:rPr>
              <w:t xml:space="preserve"> cathedral translucent”</w:t>
            </w:r>
          </w:p>
        </w:tc>
      </w:tr>
      <w:tr w:rsidR="00660B40" w14:paraId="64D9E18B"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0E1D594" w14:textId="77777777" w:rsidR="00660B40" w:rsidRDefault="00660B40">
            <w:pPr>
              <w:rPr>
                <w:rFonts w:ascii="inherit" w:hAnsi="inherit"/>
                <w:sz w:val="27"/>
                <w:szCs w:val="27"/>
              </w:rPr>
            </w:pPr>
            <w:r>
              <w:rPr>
                <w:rFonts w:ascii="inherit" w:hAnsi="inherit"/>
                <w:sz w:val="27"/>
                <w:szCs w:val="27"/>
              </w:rPr>
              <w:t>31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2CB85D3" w14:textId="77777777" w:rsidR="00660B40" w:rsidRDefault="00660B40">
            <w:pPr>
              <w:rPr>
                <w:rFonts w:ascii="inherit" w:hAnsi="inherit"/>
                <w:sz w:val="27"/>
                <w:szCs w:val="27"/>
              </w:rPr>
            </w:pPr>
            <w:r>
              <w:rPr>
                <w:rFonts w:ascii="inherit" w:hAnsi="inherit"/>
                <w:sz w:val="27"/>
                <w:szCs w:val="27"/>
              </w:rPr>
              <w:t>“</w:t>
            </w:r>
            <w:proofErr w:type="gramStart"/>
            <w:r>
              <w:rPr>
                <w:rFonts w:ascii="inherit" w:hAnsi="inherit"/>
                <w:sz w:val="27"/>
                <w:szCs w:val="27"/>
              </w:rPr>
              <w:t>coruscant</w:t>
            </w:r>
            <w:proofErr w:type="gramEnd"/>
            <w:r>
              <w:rPr>
                <w:rFonts w:ascii="inherit" w:hAnsi="inherit"/>
                <w:sz w:val="27"/>
                <w:szCs w:val="27"/>
              </w:rPr>
              <w:t xml:space="preserve"> from space except all of the architecture is bland highly detailed and realistic”</w:t>
            </w:r>
          </w:p>
        </w:tc>
      </w:tr>
      <w:tr w:rsidR="00660B40" w14:paraId="11632C27"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5AE6EEF" w14:textId="77777777" w:rsidR="00660B40" w:rsidRDefault="00660B40">
            <w:pPr>
              <w:rPr>
                <w:rFonts w:ascii="inherit" w:hAnsi="inherit"/>
                <w:sz w:val="27"/>
                <w:szCs w:val="27"/>
              </w:rPr>
            </w:pPr>
            <w:r>
              <w:rPr>
                <w:rFonts w:ascii="inherit" w:hAnsi="inherit"/>
                <w:sz w:val="27"/>
                <w:szCs w:val="27"/>
              </w:rPr>
              <w:t>32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FE28DB4" w14:textId="77777777" w:rsidR="00660B40" w:rsidRDefault="00660B40">
            <w:pPr>
              <w:rPr>
                <w:rFonts w:ascii="inherit" w:hAnsi="inherit"/>
                <w:sz w:val="27"/>
                <w:szCs w:val="27"/>
              </w:rPr>
            </w:pPr>
            <w:r>
              <w:rPr>
                <w:rFonts w:ascii="inherit" w:hAnsi="inherit"/>
                <w:sz w:val="27"/>
                <w:szCs w:val="27"/>
              </w:rPr>
              <w:t>“A city all made of gold, in classical architectural style, with gardens and fountains”</w:t>
            </w:r>
          </w:p>
        </w:tc>
      </w:tr>
      <w:tr w:rsidR="00660B40" w14:paraId="64490721"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4A18E04" w14:textId="77777777" w:rsidR="00660B40" w:rsidRDefault="00660B40">
            <w:pPr>
              <w:rPr>
                <w:rFonts w:ascii="inherit" w:hAnsi="inherit"/>
                <w:sz w:val="27"/>
                <w:szCs w:val="27"/>
              </w:rPr>
            </w:pPr>
            <w:r>
              <w:rPr>
                <w:rFonts w:ascii="inherit" w:hAnsi="inherit"/>
                <w:sz w:val="27"/>
                <w:szCs w:val="27"/>
              </w:rPr>
              <w:lastRenderedPageBreak/>
              <w:t>33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4D1EB9E" w14:textId="77777777" w:rsidR="00660B40" w:rsidRDefault="00660B40">
            <w:pPr>
              <w:rPr>
                <w:rFonts w:ascii="inherit" w:hAnsi="inherit"/>
                <w:sz w:val="27"/>
                <w:szCs w:val="27"/>
              </w:rPr>
            </w:pPr>
            <w:r>
              <w:rPr>
                <w:rFonts w:ascii="inherit" w:hAnsi="inherit"/>
                <w:sz w:val="27"/>
                <w:szCs w:val="27"/>
              </w:rPr>
              <w:t xml:space="preserve">“massive egg-shaped temple of the </w:t>
            </w:r>
            <w:proofErr w:type="gramStart"/>
            <w:r>
              <w:rPr>
                <w:rFonts w:ascii="inherit" w:hAnsi="inherit"/>
                <w:sz w:val="27"/>
                <w:szCs w:val="27"/>
              </w:rPr>
              <w:t>chicken ,</w:t>
            </w:r>
            <w:proofErr w:type="gramEnd"/>
            <w:r>
              <w:rPr>
                <w:rFonts w:ascii="inherit" w:hAnsi="inherit"/>
                <w:sz w:val="27"/>
                <w:szCs w:val="27"/>
              </w:rPr>
              <w:t xml:space="preserve"> dramatic cinematic </w:t>
            </w:r>
            <w:proofErr w:type="spellStart"/>
            <w:r>
              <w:rPr>
                <w:rFonts w:ascii="inherit" w:hAnsi="inherit"/>
                <w:sz w:val="27"/>
                <w:szCs w:val="27"/>
              </w:rPr>
              <w:t>ultradetailed</w:t>
            </w:r>
            <w:proofErr w:type="spellEnd"/>
            <w:r>
              <w:rPr>
                <w:rFonts w:ascii="inherit" w:hAnsi="inherit"/>
                <w:sz w:val="27"/>
                <w:szCs w:val="27"/>
              </w:rPr>
              <w:t xml:space="preserve"> photorealistic”</w:t>
            </w:r>
          </w:p>
        </w:tc>
      </w:tr>
      <w:tr w:rsidR="00660B40" w14:paraId="079DEBCF"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0A36B0E" w14:textId="77777777" w:rsidR="00660B40" w:rsidRDefault="00660B40">
            <w:pPr>
              <w:rPr>
                <w:rFonts w:ascii="inherit" w:hAnsi="inherit"/>
                <w:sz w:val="27"/>
                <w:szCs w:val="27"/>
              </w:rPr>
            </w:pPr>
            <w:r>
              <w:rPr>
                <w:rFonts w:ascii="inherit" w:hAnsi="inherit"/>
                <w:sz w:val="27"/>
                <w:szCs w:val="27"/>
              </w:rPr>
              <w:t>34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84EF1C4" w14:textId="77777777" w:rsidR="00660B40" w:rsidRDefault="00660B40">
            <w:pPr>
              <w:rPr>
                <w:rFonts w:ascii="inherit" w:hAnsi="inherit"/>
                <w:sz w:val="27"/>
                <w:szCs w:val="27"/>
              </w:rPr>
            </w:pPr>
            <w:r>
              <w:rPr>
                <w:rFonts w:ascii="inherit" w:hAnsi="inherit"/>
                <w:sz w:val="27"/>
                <w:szCs w:val="27"/>
              </w:rPr>
              <w:t>A sketch of a glass skyscraper in a desert with glass algae tanks on every floor, Blender, Unreal Engine, and CGI”</w:t>
            </w:r>
          </w:p>
        </w:tc>
      </w:tr>
      <w:tr w:rsidR="00660B40" w14:paraId="6A9001E6" w14:textId="77777777" w:rsidTr="00660B4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06C2490" w14:textId="77777777" w:rsidR="00660B40" w:rsidRDefault="00660B40">
            <w:pPr>
              <w:rPr>
                <w:rFonts w:ascii="inherit" w:hAnsi="inherit"/>
                <w:sz w:val="27"/>
                <w:szCs w:val="27"/>
              </w:rPr>
            </w:pPr>
            <w:r>
              <w:rPr>
                <w:rFonts w:ascii="inherit" w:hAnsi="inherit"/>
                <w:sz w:val="27"/>
                <w:szCs w:val="27"/>
              </w:rPr>
              <w:t>35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FC38346" w14:textId="77777777" w:rsidR="00660B40" w:rsidRDefault="00660B40">
            <w:pPr>
              <w:rPr>
                <w:rFonts w:ascii="inherit" w:hAnsi="inherit"/>
                <w:sz w:val="27"/>
                <w:szCs w:val="27"/>
              </w:rPr>
            </w:pPr>
            <w:r>
              <w:rPr>
                <w:rFonts w:ascii="inherit" w:hAnsi="inherit"/>
                <w:sz w:val="27"/>
                <w:szCs w:val="27"/>
              </w:rPr>
              <w:t>“a white spherical church floating above a field of roses. doric architecture”</w:t>
            </w:r>
          </w:p>
        </w:tc>
      </w:tr>
    </w:tbl>
    <w:p w14:paraId="31A5BCDB" w14:textId="77777777" w:rsidR="00660B40" w:rsidRDefault="00000000" w:rsidP="00660B40">
      <w:pPr>
        <w:rPr>
          <w:rFonts w:ascii="Times New Roman" w:hAnsi="Times New Roman"/>
          <w:sz w:val="24"/>
          <w:szCs w:val="24"/>
        </w:rPr>
      </w:pPr>
      <w:hyperlink r:id="rId188" w:tgtFrame="_blank" w:history="1">
        <w:r w:rsidR="00660B40">
          <w:rPr>
            <w:rStyle w:val="Hyperlink"/>
            <w:rFonts w:ascii="inherit" w:hAnsi="inherit"/>
            <w:i/>
            <w:iCs/>
            <w:sz w:val="15"/>
            <w:szCs w:val="15"/>
            <w:bdr w:val="none" w:sz="0" w:space="0" w:color="auto" w:frame="1"/>
          </w:rPr>
          <w:t>Source</w:t>
        </w:r>
      </w:hyperlink>
    </w:p>
    <w:p w14:paraId="776BF961" w14:textId="77777777" w:rsidR="00660B40" w:rsidRDefault="00660B40" w:rsidP="00660B40">
      <w:pPr>
        <w:pStyle w:val="Heading3"/>
        <w:shd w:val="clear" w:color="auto" w:fill="FFFFFF"/>
        <w:spacing w:before="0" w:beforeAutospacing="0"/>
        <w:textAlignment w:val="baseline"/>
        <w:rPr>
          <w:rFonts w:ascii="var(--h3-family)" w:hAnsi="var(--h3-family)"/>
          <w:color w:val="141414"/>
        </w:rPr>
      </w:pPr>
      <w:r>
        <w:rPr>
          <w:rFonts w:ascii="var(--h3-family)" w:hAnsi="var(--h3-family)"/>
          <w:color w:val="141414"/>
        </w:rPr>
        <w:t xml:space="preserve">Art Generated </w:t>
      </w:r>
      <w:proofErr w:type="gramStart"/>
      <w:r>
        <w:rPr>
          <w:rFonts w:ascii="var(--h3-family)" w:hAnsi="var(--h3-family)"/>
          <w:color w:val="141414"/>
        </w:rPr>
        <w:t>By</w:t>
      </w:r>
      <w:proofErr w:type="gramEnd"/>
      <w:r>
        <w:rPr>
          <w:rFonts w:ascii="var(--h3-family)" w:hAnsi="var(--h3-family)"/>
          <w:color w:val="141414"/>
        </w:rPr>
        <w:t xml:space="preserve"> Above DALL·E 2 Architecture Prompts</w:t>
      </w:r>
    </w:p>
    <w:p w14:paraId="5C1BE012" w14:textId="66201253" w:rsidR="00660B40" w:rsidRPr="00660B40" w:rsidRDefault="00660B40" w:rsidP="00660B40">
      <w:pPr>
        <w:pStyle w:val="Heading3"/>
        <w:shd w:val="clear" w:color="auto" w:fill="FFFFFF"/>
        <w:spacing w:before="0" w:beforeAutospacing="0"/>
        <w:textAlignment w:val="baseline"/>
        <w:rPr>
          <w:rFonts w:ascii="var(--h3-family)" w:hAnsi="var(--h3-family)"/>
          <w:color w:val="141414"/>
          <w:sz w:val="32"/>
          <w:szCs w:val="32"/>
        </w:rPr>
      </w:pPr>
      <w:r w:rsidRPr="00660B40">
        <w:rPr>
          <w:rStyle w:val="Emphasis"/>
          <w:rFonts w:ascii="inherit" w:hAnsi="inherit" w:cs="Arial"/>
          <w:color w:val="141414"/>
          <w:sz w:val="32"/>
          <w:szCs w:val="32"/>
          <w:bdr w:val="none" w:sz="0" w:space="0" w:color="auto" w:frame="1"/>
        </w:rPr>
        <w:t>Prompt #31. “</w:t>
      </w:r>
      <w:proofErr w:type="gramStart"/>
      <w:r w:rsidRPr="00660B40">
        <w:rPr>
          <w:rStyle w:val="Emphasis"/>
          <w:rFonts w:ascii="inherit" w:hAnsi="inherit" w:cs="Arial"/>
          <w:color w:val="141414"/>
          <w:sz w:val="32"/>
          <w:szCs w:val="32"/>
          <w:bdr w:val="none" w:sz="0" w:space="0" w:color="auto" w:frame="1"/>
        </w:rPr>
        <w:t>coruscant</w:t>
      </w:r>
      <w:proofErr w:type="gramEnd"/>
      <w:r w:rsidRPr="00660B40">
        <w:rPr>
          <w:rStyle w:val="Emphasis"/>
          <w:rFonts w:ascii="inherit" w:hAnsi="inherit" w:cs="Arial"/>
          <w:color w:val="141414"/>
          <w:sz w:val="32"/>
          <w:szCs w:val="32"/>
          <w:bdr w:val="none" w:sz="0" w:space="0" w:color="auto" w:frame="1"/>
        </w:rPr>
        <w:t xml:space="preserve"> from space except all of the architecture is bland highly detailed and realistic”</w:t>
      </w:r>
    </w:p>
    <w:p w14:paraId="347002B5" w14:textId="288B59F0" w:rsidR="00660B40" w:rsidRPr="00660B40" w:rsidRDefault="00660B40" w:rsidP="00660B40">
      <w:pPr>
        <w:shd w:val="clear" w:color="auto" w:fill="FFFFFF"/>
        <w:textAlignment w:val="baseline"/>
        <w:rPr>
          <w:rFonts w:ascii="Arial" w:hAnsi="Arial" w:cs="Arial"/>
          <w:color w:val="141414"/>
          <w:sz w:val="32"/>
          <w:szCs w:val="32"/>
        </w:rPr>
      </w:pPr>
      <w:r w:rsidRPr="00660B40">
        <w:rPr>
          <w:rStyle w:val="Emphasis"/>
          <w:rFonts w:ascii="inherit" w:hAnsi="inherit" w:cs="Arial"/>
          <w:color w:val="141414"/>
          <w:sz w:val="32"/>
          <w:szCs w:val="32"/>
          <w:bdr w:val="none" w:sz="0" w:space="0" w:color="auto" w:frame="1"/>
        </w:rPr>
        <w:t xml:space="preserve">Prompt #32. “A city all made of gold, in classical architectural style, with gardens and </w:t>
      </w:r>
      <w:proofErr w:type="gramStart"/>
      <w:r w:rsidRPr="00660B40">
        <w:rPr>
          <w:rStyle w:val="Emphasis"/>
          <w:rFonts w:ascii="inherit" w:hAnsi="inherit" w:cs="Arial"/>
          <w:color w:val="141414"/>
          <w:sz w:val="32"/>
          <w:szCs w:val="32"/>
          <w:bdr w:val="none" w:sz="0" w:space="0" w:color="auto" w:frame="1"/>
        </w:rPr>
        <w:t>fountains</w:t>
      </w:r>
      <w:r w:rsidRPr="00660B40">
        <w:rPr>
          <w:rFonts w:ascii="Arial" w:hAnsi="Arial" w:cs="Arial"/>
          <w:color w:val="141414"/>
          <w:sz w:val="32"/>
          <w:szCs w:val="32"/>
        </w:rPr>
        <w:t>“</w:t>
      </w:r>
      <w:proofErr w:type="gramEnd"/>
    </w:p>
    <w:p w14:paraId="717DF229" w14:textId="77777777" w:rsidR="00660B40" w:rsidRDefault="00660B40" w:rsidP="00660B40">
      <w:pPr>
        <w:shd w:val="clear" w:color="auto" w:fill="FFFFFF"/>
        <w:textAlignment w:val="baseline"/>
        <w:rPr>
          <w:rFonts w:ascii="Arial" w:hAnsi="Arial" w:cs="Arial"/>
          <w:color w:val="141414"/>
          <w:sz w:val="36"/>
          <w:szCs w:val="36"/>
        </w:rPr>
      </w:pPr>
      <w:r w:rsidRPr="00660B40">
        <w:rPr>
          <w:rStyle w:val="Emphasis"/>
          <w:rFonts w:ascii="inherit" w:hAnsi="inherit" w:cs="Arial"/>
          <w:color w:val="141414"/>
          <w:sz w:val="36"/>
          <w:szCs w:val="36"/>
          <w:bdr w:val="none" w:sz="0" w:space="0" w:color="auto" w:frame="1"/>
        </w:rPr>
        <w:t>Prompt #10 “A photo of Metro Manila as a walkable city with lots of green spaces and a beautiful overground MRT system”</w:t>
      </w:r>
    </w:p>
    <w:p w14:paraId="55DC0BF5" w14:textId="77777777" w:rsidR="00660B40" w:rsidRDefault="00660B40" w:rsidP="00660B40">
      <w:pPr>
        <w:shd w:val="clear" w:color="auto" w:fill="FFFFFF"/>
        <w:textAlignment w:val="baseline"/>
        <w:rPr>
          <w:rStyle w:val="Emphasis"/>
          <w:rFonts w:ascii="inherit" w:hAnsi="inherit"/>
          <w:sz w:val="15"/>
          <w:szCs w:val="15"/>
          <w:bdr w:val="none" w:sz="0" w:space="0" w:color="auto" w:frame="1"/>
        </w:rPr>
      </w:pPr>
      <w:r w:rsidRPr="00660B40">
        <w:rPr>
          <w:rStyle w:val="Emphasis"/>
          <w:rFonts w:ascii="inherit" w:hAnsi="inherit"/>
          <w:sz w:val="36"/>
          <w:szCs w:val="36"/>
          <w:bdr w:val="none" w:sz="0" w:space="0" w:color="auto" w:frame="1"/>
        </w:rPr>
        <w:t>Prompt #9. “</w:t>
      </w:r>
      <w:proofErr w:type="spellStart"/>
      <w:proofErr w:type="gramStart"/>
      <w:r w:rsidRPr="00660B40">
        <w:rPr>
          <w:rStyle w:val="Emphasis"/>
          <w:rFonts w:ascii="inherit" w:hAnsi="inherit"/>
          <w:sz w:val="36"/>
          <w:szCs w:val="36"/>
          <w:bdr w:val="none" w:sz="0" w:space="0" w:color="auto" w:frame="1"/>
        </w:rPr>
        <w:t>synthwave</w:t>
      </w:r>
      <w:proofErr w:type="spellEnd"/>
      <w:proofErr w:type="gramEnd"/>
      <w:r w:rsidRPr="00660B40">
        <w:rPr>
          <w:rStyle w:val="Emphasis"/>
          <w:rFonts w:ascii="inherit" w:hAnsi="inherit"/>
          <w:sz w:val="36"/>
          <w:szCs w:val="36"/>
          <w:bdr w:val="none" w:sz="0" w:space="0" w:color="auto" w:frame="1"/>
        </w:rPr>
        <w:t xml:space="preserve"> new </w:t>
      </w:r>
      <w:proofErr w:type="spellStart"/>
      <w:r w:rsidRPr="00660B40">
        <w:rPr>
          <w:rStyle w:val="Emphasis"/>
          <w:rFonts w:ascii="inherit" w:hAnsi="inherit"/>
          <w:sz w:val="36"/>
          <w:szCs w:val="36"/>
          <w:bdr w:val="none" w:sz="0" w:space="0" w:color="auto" w:frame="1"/>
        </w:rPr>
        <w:t>york</w:t>
      </w:r>
      <w:proofErr w:type="spellEnd"/>
      <w:r w:rsidRPr="00660B40">
        <w:rPr>
          <w:rStyle w:val="Emphasis"/>
          <w:rFonts w:ascii="inherit" w:hAnsi="inherit"/>
          <w:sz w:val="36"/>
          <w:szCs w:val="36"/>
          <w:bdr w:val="none" w:sz="0" w:space="0" w:color="auto" w:frame="1"/>
        </w:rPr>
        <w:t xml:space="preserve"> stock </w:t>
      </w:r>
      <w:proofErr w:type="spellStart"/>
      <w:r w:rsidRPr="00660B40">
        <w:rPr>
          <w:rStyle w:val="Emphasis"/>
          <w:rFonts w:ascii="inherit" w:hAnsi="inherit"/>
          <w:sz w:val="36"/>
          <w:szCs w:val="36"/>
          <w:bdr w:val="none" w:sz="0" w:space="0" w:color="auto" w:frame="1"/>
        </w:rPr>
        <w:t>echange</w:t>
      </w:r>
      <w:proofErr w:type="spellEnd"/>
      <w:r w:rsidRPr="00660B40">
        <w:rPr>
          <w:rStyle w:val="Emphasis"/>
          <w:rFonts w:ascii="inherit" w:hAnsi="inherit"/>
          <w:sz w:val="36"/>
          <w:szCs w:val="36"/>
          <w:bdr w:val="none" w:sz="0" w:space="0" w:color="auto" w:frame="1"/>
        </w:rPr>
        <w:t xml:space="preserve"> and a sunset”</w:t>
      </w:r>
      <w:r w:rsidRPr="00660B40">
        <w:rPr>
          <w:noProof/>
          <w:sz w:val="36"/>
          <w:szCs w:val="36"/>
        </w:rPr>
        <w:lastRenderedPageBreak/>
        <w:drawing>
          <wp:inline distT="0" distB="0" distL="0" distR="0" wp14:anchorId="31AD21B8" wp14:editId="4B9783F6">
            <wp:extent cx="5731510" cy="5731510"/>
            <wp:effectExtent l="0" t="0" r="2540" b="2540"/>
            <wp:docPr id="882833414" name="Picture 82" descr="Prompt #22. &quot;Red fluorescent tubes suspended above a city alleyway, beautiful lighting installation inspired by Lumiere, night time photography, dramatic lighti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rompt #22. &quot;Red fluorescent tubes suspended above a city alleyway, beautiful lighting installation inspired by Lumiere, night time photography, dramatic lighting&quot;"/>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rsidRPr="00660B40">
        <w:rPr>
          <w:rStyle w:val="Emphasis"/>
          <w:rFonts w:ascii="inherit" w:hAnsi="inherit"/>
          <w:sz w:val="36"/>
          <w:szCs w:val="36"/>
          <w:bdr w:val="none" w:sz="0" w:space="0" w:color="auto" w:frame="1"/>
        </w:rPr>
        <w:t>Prompt #22. “Red fluorescent tubes suspended above a city alleyway, beautiful lighting installation inspired by Lumiere, night time photography, dramatic lighting</w:t>
      </w:r>
      <w:r>
        <w:rPr>
          <w:rStyle w:val="Emphasis"/>
          <w:rFonts w:ascii="inherit" w:hAnsi="inherit"/>
          <w:sz w:val="15"/>
          <w:szCs w:val="15"/>
          <w:bdr w:val="none" w:sz="0" w:space="0" w:color="auto" w:frame="1"/>
        </w:rPr>
        <w:t>”</w:t>
      </w:r>
    </w:p>
    <w:p w14:paraId="428F0574" w14:textId="6C781575" w:rsidR="00660B40" w:rsidRPr="00660B40" w:rsidRDefault="00660B40" w:rsidP="00660B40">
      <w:pPr>
        <w:shd w:val="clear" w:color="auto" w:fill="FFFFFF"/>
        <w:textAlignment w:val="baseline"/>
        <w:rPr>
          <w:rFonts w:ascii="Arial" w:hAnsi="Arial" w:cs="Arial"/>
          <w:color w:val="141414"/>
          <w:sz w:val="36"/>
          <w:szCs w:val="36"/>
        </w:rPr>
      </w:pPr>
      <w:r w:rsidRPr="00660B40">
        <w:rPr>
          <w:rStyle w:val="Emphasis"/>
          <w:rFonts w:ascii="inherit" w:hAnsi="inherit"/>
          <w:sz w:val="36"/>
          <w:szCs w:val="36"/>
          <w:bdr w:val="none" w:sz="0" w:space="0" w:color="auto" w:frame="1"/>
        </w:rPr>
        <w:t>Prompt: “A modern mansion that looks like it was built in the Middle Ages.”</w:t>
      </w:r>
    </w:p>
    <w:p w14:paraId="03D0FDEC" w14:textId="4F4F89C6" w:rsidR="00660B40" w:rsidRDefault="00660B40" w:rsidP="00660B40">
      <w:pPr>
        <w:shd w:val="clear" w:color="auto" w:fill="FFFFFF"/>
        <w:textAlignment w:val="baseline"/>
        <w:rPr>
          <w:rFonts w:ascii="Arial" w:hAnsi="Arial" w:cs="Arial"/>
          <w:color w:val="141414"/>
          <w:sz w:val="27"/>
          <w:szCs w:val="27"/>
        </w:rPr>
      </w:pPr>
      <w:r>
        <w:rPr>
          <w:rFonts w:ascii="Arial" w:hAnsi="Arial" w:cs="Arial"/>
          <w:noProof/>
          <w:color w:val="141414"/>
          <w:sz w:val="27"/>
          <w:szCs w:val="27"/>
        </w:rPr>
        <w:lastRenderedPageBreak/>
        <w:drawing>
          <wp:inline distT="0" distB="0" distL="0" distR="0" wp14:anchorId="69DF739B" wp14:editId="45D674E7">
            <wp:extent cx="5731510" cy="5731510"/>
            <wp:effectExtent l="0" t="0" r="2540" b="2540"/>
            <wp:docPr id="186696337" name="Picture 80" descr="Prompt: &quot;Artists impression of award-winning rooftop garden design, white marble benches amidst wildflower meadow, NYC skyline in background, photograph at golden hou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ompt: &quot;Artists impression of award-winning rooftop garden design, white marble benches amidst wildflower meadow, NYC skyline in background, photograph at golden hour&quot;"/>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rsidRPr="00660B40">
        <w:rPr>
          <w:rStyle w:val="Emphasis"/>
          <w:rFonts w:ascii="inherit" w:hAnsi="inherit" w:cs="Arial"/>
          <w:color w:val="141414"/>
          <w:sz w:val="36"/>
          <w:szCs w:val="36"/>
          <w:bdr w:val="none" w:sz="0" w:space="0" w:color="auto" w:frame="1"/>
        </w:rPr>
        <w:t>Prompt: “</w:t>
      </w:r>
      <w:proofErr w:type="gramStart"/>
      <w:r w:rsidRPr="00660B40">
        <w:rPr>
          <w:rStyle w:val="Emphasis"/>
          <w:rFonts w:ascii="inherit" w:hAnsi="inherit" w:cs="Arial"/>
          <w:color w:val="141414"/>
          <w:sz w:val="36"/>
          <w:szCs w:val="36"/>
          <w:bdr w:val="none" w:sz="0" w:space="0" w:color="auto" w:frame="1"/>
        </w:rPr>
        <w:t>Artists</w:t>
      </w:r>
      <w:proofErr w:type="gramEnd"/>
      <w:r w:rsidRPr="00660B40">
        <w:rPr>
          <w:rStyle w:val="Emphasis"/>
          <w:rFonts w:ascii="inherit" w:hAnsi="inherit" w:cs="Arial"/>
          <w:color w:val="141414"/>
          <w:sz w:val="36"/>
          <w:szCs w:val="36"/>
          <w:bdr w:val="none" w:sz="0" w:space="0" w:color="auto" w:frame="1"/>
        </w:rPr>
        <w:t xml:space="preserve"> impression of award-winning rooftop garden design, white marble benches amidst wildflower meadow, NYC skyline in background, photograph at golden hour”</w:t>
      </w:r>
    </w:p>
    <w:p w14:paraId="03AA04DB" w14:textId="0FF5242B" w:rsidR="00660B40" w:rsidRDefault="00660B40" w:rsidP="00660B40">
      <w:pPr>
        <w:rPr>
          <w:rFonts w:ascii="Times New Roman" w:hAnsi="Times New Roman" w:cs="Times New Roman"/>
          <w:sz w:val="24"/>
          <w:szCs w:val="24"/>
        </w:rPr>
      </w:pPr>
      <w:r w:rsidRPr="00660B40">
        <w:rPr>
          <w:rStyle w:val="Emphasis"/>
          <w:rFonts w:ascii="inherit" w:hAnsi="inherit"/>
          <w:sz w:val="36"/>
          <w:szCs w:val="36"/>
          <w:bdr w:val="none" w:sz="0" w:space="0" w:color="auto" w:frame="1"/>
        </w:rPr>
        <w:t>Prompt: “3d render of a supertall skyscraper in the style of traditional Philippine architecture”</w:t>
      </w:r>
    </w:p>
    <w:p w14:paraId="2C88E8ED" w14:textId="0D56CF7C" w:rsidR="00660B40" w:rsidRDefault="00660B40" w:rsidP="00660B40">
      <w:pPr>
        <w:shd w:val="clear" w:color="auto" w:fill="FFFFFF"/>
        <w:textAlignment w:val="baseline"/>
        <w:rPr>
          <w:rStyle w:val="Emphasis"/>
          <w:rFonts w:ascii="inherit" w:hAnsi="inherit" w:cs="Arial"/>
          <w:color w:val="141414"/>
          <w:sz w:val="28"/>
          <w:szCs w:val="28"/>
          <w:bdr w:val="none" w:sz="0" w:space="0" w:color="auto" w:frame="1"/>
        </w:rPr>
      </w:pPr>
      <w:r w:rsidRPr="00660B40">
        <w:rPr>
          <w:rStyle w:val="Emphasis"/>
          <w:rFonts w:ascii="inherit" w:hAnsi="inherit" w:cs="Arial"/>
          <w:color w:val="141414"/>
          <w:sz w:val="36"/>
          <w:szCs w:val="36"/>
          <w:bdr w:val="none" w:sz="0" w:space="0" w:color="auto" w:frame="1"/>
        </w:rPr>
        <w:t>Prompt: “3d render of a supertall skyscraper in the style of traditional Philippine architecture</w:t>
      </w:r>
      <w:r w:rsidRPr="00660B40">
        <w:rPr>
          <w:rStyle w:val="Emphasis"/>
          <w:rFonts w:ascii="inherit" w:hAnsi="inherit" w:cs="Arial"/>
          <w:color w:val="141414"/>
          <w:sz w:val="28"/>
          <w:szCs w:val="28"/>
          <w:bdr w:val="none" w:sz="0" w:space="0" w:color="auto" w:frame="1"/>
        </w:rPr>
        <w:t>”</w:t>
      </w:r>
    </w:p>
    <w:p w14:paraId="1CC80CEF" w14:textId="77777777" w:rsidR="00660B40" w:rsidRDefault="00660B40" w:rsidP="00660B40">
      <w:pPr>
        <w:pStyle w:val="Heading1"/>
        <w:shd w:val="clear" w:color="auto" w:fill="FFFFFF"/>
        <w:spacing w:before="0" w:beforeAutospacing="0" w:after="0" w:afterAutospacing="0"/>
        <w:textAlignment w:val="baseline"/>
      </w:pPr>
      <w:r>
        <w:t>45+ Best Midjourney Prompts to Try Out</w:t>
      </w:r>
    </w:p>
    <w:p w14:paraId="3234B784" w14:textId="77777777" w:rsidR="00FE6275" w:rsidRDefault="00FE6275" w:rsidP="00FE6275">
      <w:pPr>
        <w:pStyle w:val="HTMLPreformatted"/>
        <w:shd w:val="clear" w:color="auto" w:fill="B8FFDD"/>
        <w:textAlignment w:val="baseline"/>
        <w:rPr>
          <w:rFonts w:ascii="Courier" w:hAnsi="Courier"/>
          <w:color w:val="141414"/>
          <w:sz w:val="22"/>
          <w:szCs w:val="22"/>
        </w:rPr>
      </w:pPr>
      <w:r>
        <w:rPr>
          <w:rStyle w:val="Strong"/>
          <w:rFonts w:ascii="inherit" w:hAnsi="inherit"/>
          <w:color w:val="141414"/>
          <w:sz w:val="24"/>
          <w:szCs w:val="24"/>
          <w:bdr w:val="none" w:sz="0" w:space="0" w:color="auto" w:frame="1"/>
        </w:rPr>
        <w:lastRenderedPageBreak/>
        <w:t>Prompt #1:</w:t>
      </w:r>
      <w:r>
        <w:rPr>
          <w:rFonts w:ascii="Courier" w:hAnsi="Courier"/>
          <w:color w:val="141414"/>
          <w:sz w:val="22"/>
          <w:szCs w:val="22"/>
        </w:rPr>
        <w:t xml:space="preserve"> Samurai looks at the enemy, stands after the battle, fear and horror on his face, tired and beaten, sand on his face mixed with sweat, an atmosphere of darkness and horror, hyper-realistic photo. Enhance the details, sharpness, and contrast in post-production to get a hyper-realistic effect.</w:t>
      </w:r>
    </w:p>
    <w:p w14:paraId="6ACC9991" w14:textId="289D4EFA" w:rsidR="00660B40" w:rsidRDefault="00660B40" w:rsidP="00660B40">
      <w:pPr>
        <w:shd w:val="clear" w:color="auto" w:fill="FFFFFF"/>
        <w:textAlignment w:val="baseline"/>
        <w:rPr>
          <w:rFonts w:ascii="Arial" w:hAnsi="Arial" w:cs="Arial"/>
          <w:color w:val="141414"/>
          <w:sz w:val="27"/>
          <w:szCs w:val="27"/>
        </w:rPr>
      </w:pPr>
    </w:p>
    <w:p w14:paraId="397EC99F" w14:textId="77777777" w:rsidR="00FE6275" w:rsidRDefault="00FE6275" w:rsidP="00FE6275">
      <w:pPr>
        <w:pStyle w:val="HTMLPreformatted"/>
        <w:shd w:val="clear" w:color="auto" w:fill="B8FFDD"/>
        <w:textAlignment w:val="baseline"/>
        <w:rPr>
          <w:rFonts w:ascii="Courier" w:hAnsi="Courier"/>
          <w:color w:val="141414"/>
          <w:sz w:val="22"/>
          <w:szCs w:val="22"/>
        </w:rPr>
      </w:pPr>
      <w:r>
        <w:rPr>
          <w:rStyle w:val="Strong"/>
          <w:rFonts w:ascii="inherit" w:hAnsi="inherit"/>
          <w:color w:val="141414"/>
          <w:sz w:val="24"/>
          <w:szCs w:val="24"/>
          <w:bdr w:val="none" w:sz="0" w:space="0" w:color="auto" w:frame="1"/>
        </w:rPr>
        <w:t xml:space="preserve">Prompt #2: </w:t>
      </w:r>
      <w:r>
        <w:rPr>
          <w:rFonts w:ascii="Courier" w:hAnsi="Courier"/>
          <w:color w:val="141414"/>
          <w:sz w:val="22"/>
          <w:szCs w:val="22"/>
        </w:rPr>
        <w:t xml:space="preserve">Samurai stands at sunset in </w:t>
      </w:r>
      <w:proofErr w:type="spellStart"/>
      <w:r>
        <w:rPr>
          <w:rFonts w:ascii="Courier" w:hAnsi="Courier"/>
          <w:color w:val="141414"/>
          <w:sz w:val="22"/>
          <w:szCs w:val="22"/>
        </w:rPr>
        <w:t>japan</w:t>
      </w:r>
      <w:proofErr w:type="spellEnd"/>
      <w:r>
        <w:rPr>
          <w:rFonts w:ascii="Courier" w:hAnsi="Courier"/>
          <w:color w:val="141414"/>
          <w:sz w:val="22"/>
          <w:szCs w:val="22"/>
        </w:rPr>
        <w:t xml:space="preserve"> and looks into the distance, in dynamics, highly detailed, packed with hidden details, style, high dynamic range, hyper realistic, dramatic light, realistic attention to detail, highly detailed, 8k, UHD</w:t>
      </w:r>
    </w:p>
    <w:p w14:paraId="13A6B84E" w14:textId="77777777" w:rsidR="00FE6275" w:rsidRDefault="00FE6275" w:rsidP="00660B40">
      <w:pPr>
        <w:shd w:val="clear" w:color="auto" w:fill="FFFFFF"/>
        <w:textAlignment w:val="baseline"/>
        <w:rPr>
          <w:rFonts w:ascii="Arial" w:hAnsi="Arial" w:cs="Arial"/>
          <w:color w:val="141414"/>
          <w:sz w:val="27"/>
          <w:szCs w:val="27"/>
        </w:rPr>
      </w:pPr>
    </w:p>
    <w:p w14:paraId="50E87C8C" w14:textId="77777777" w:rsidR="00FE6275" w:rsidRDefault="00FE6275" w:rsidP="00FE6275">
      <w:pPr>
        <w:pStyle w:val="HTMLPreformatted"/>
        <w:shd w:val="clear" w:color="auto" w:fill="B8FFDD"/>
        <w:textAlignment w:val="baseline"/>
        <w:rPr>
          <w:rFonts w:ascii="Courier" w:hAnsi="Courier"/>
          <w:color w:val="141414"/>
          <w:sz w:val="22"/>
          <w:szCs w:val="22"/>
        </w:rPr>
      </w:pPr>
      <w:r>
        <w:rPr>
          <w:rStyle w:val="Strong"/>
          <w:rFonts w:ascii="inherit" w:hAnsi="inherit"/>
          <w:color w:val="141414"/>
          <w:sz w:val="24"/>
          <w:szCs w:val="24"/>
          <w:bdr w:val="none" w:sz="0" w:space="0" w:color="auto" w:frame="1"/>
        </w:rPr>
        <w:t xml:space="preserve">Prompt #3: </w:t>
      </w:r>
      <w:proofErr w:type="spellStart"/>
      <w:r>
        <w:rPr>
          <w:rFonts w:ascii="Courier" w:hAnsi="Courier"/>
          <w:color w:val="141414"/>
          <w:sz w:val="22"/>
          <w:szCs w:val="22"/>
        </w:rPr>
        <w:t>japanese</w:t>
      </w:r>
      <w:proofErr w:type="spellEnd"/>
      <w:r>
        <w:rPr>
          <w:rFonts w:ascii="Courier" w:hAnsi="Courier"/>
          <w:color w:val="141414"/>
          <w:sz w:val="22"/>
          <w:szCs w:val="22"/>
        </w:rPr>
        <w:t xml:space="preserve"> devil samurai standing majestically with </w:t>
      </w:r>
      <w:proofErr w:type="spellStart"/>
      <w:r>
        <w:rPr>
          <w:rFonts w:ascii="Courier" w:hAnsi="Courier"/>
          <w:color w:val="141414"/>
          <w:sz w:val="22"/>
          <w:szCs w:val="22"/>
        </w:rPr>
        <w:t>kitana</w:t>
      </w:r>
      <w:proofErr w:type="spellEnd"/>
      <w:r>
        <w:rPr>
          <w:rFonts w:ascii="Courier" w:hAnsi="Courier"/>
          <w:color w:val="141414"/>
          <w:sz w:val="22"/>
          <w:szCs w:val="22"/>
        </w:rPr>
        <w:t xml:space="preserve">, highly detailed, intricate details, symmetrical, digital 3d, hard surface, real time, </w:t>
      </w:r>
      <w:proofErr w:type="spellStart"/>
      <w:r>
        <w:rPr>
          <w:rFonts w:ascii="Courier" w:hAnsi="Courier"/>
          <w:color w:val="141414"/>
          <w:sz w:val="22"/>
          <w:szCs w:val="22"/>
        </w:rPr>
        <w:t>vfx</w:t>
      </w:r>
      <w:proofErr w:type="spellEnd"/>
      <w:r>
        <w:rPr>
          <w:rFonts w:ascii="Courier" w:hAnsi="Courier"/>
          <w:color w:val="141414"/>
          <w:sz w:val="22"/>
          <w:szCs w:val="22"/>
        </w:rPr>
        <w:t xml:space="preserve">, trending on </w:t>
      </w:r>
      <w:proofErr w:type="spellStart"/>
      <w:r>
        <w:rPr>
          <w:rFonts w:ascii="Courier" w:hAnsi="Courier"/>
          <w:color w:val="141414"/>
          <w:sz w:val="22"/>
          <w:szCs w:val="22"/>
        </w:rPr>
        <w:t>artstation</w:t>
      </w:r>
      <w:proofErr w:type="spellEnd"/>
      <w:r>
        <w:rPr>
          <w:rFonts w:ascii="Courier" w:hAnsi="Courier"/>
          <w:color w:val="141414"/>
          <w:sz w:val="22"/>
          <w:szCs w:val="22"/>
        </w:rPr>
        <w:t xml:space="preserve">, ultra </w:t>
      </w:r>
      <w:proofErr w:type="spellStart"/>
      <w:r>
        <w:rPr>
          <w:rFonts w:ascii="Courier" w:hAnsi="Courier"/>
          <w:color w:val="141414"/>
          <w:sz w:val="22"/>
          <w:szCs w:val="22"/>
        </w:rPr>
        <w:t>hd</w:t>
      </w:r>
      <w:proofErr w:type="spellEnd"/>
      <w:r>
        <w:rPr>
          <w:rFonts w:ascii="Courier" w:hAnsi="Courier"/>
          <w:color w:val="141414"/>
          <w:sz w:val="22"/>
          <w:szCs w:val="22"/>
        </w:rPr>
        <w:t xml:space="preserve">, </w:t>
      </w:r>
      <w:proofErr w:type="spellStart"/>
      <w:r>
        <w:rPr>
          <w:rFonts w:ascii="Courier" w:hAnsi="Courier"/>
          <w:color w:val="141414"/>
          <w:sz w:val="22"/>
          <w:szCs w:val="22"/>
        </w:rPr>
        <w:t>hdr</w:t>
      </w:r>
      <w:proofErr w:type="spellEnd"/>
      <w:r>
        <w:rPr>
          <w:rFonts w:ascii="Courier" w:hAnsi="Courier"/>
          <w:color w:val="141414"/>
          <w:sz w:val="22"/>
          <w:szCs w:val="22"/>
        </w:rPr>
        <w:t>, cinematic, hyper realism, high detail, octane render, 8k</w:t>
      </w:r>
    </w:p>
    <w:p w14:paraId="01FEE247" w14:textId="77777777" w:rsidR="00FE6275" w:rsidRDefault="00FE6275" w:rsidP="00FE6275">
      <w:pPr>
        <w:pStyle w:val="HTMLPreformatted"/>
        <w:shd w:val="clear" w:color="auto" w:fill="B8FFDD"/>
        <w:textAlignment w:val="baseline"/>
        <w:rPr>
          <w:rFonts w:ascii="Courier" w:hAnsi="Courier"/>
          <w:color w:val="141414"/>
          <w:sz w:val="22"/>
          <w:szCs w:val="22"/>
        </w:rPr>
      </w:pPr>
    </w:p>
    <w:p w14:paraId="2A3B61FC" w14:textId="77777777" w:rsidR="00FE6275" w:rsidRDefault="00FE6275" w:rsidP="00FE6275">
      <w:pPr>
        <w:pStyle w:val="HTMLPreformatted"/>
        <w:shd w:val="clear" w:color="auto" w:fill="B8FFDD"/>
        <w:textAlignment w:val="baseline"/>
        <w:rPr>
          <w:rFonts w:ascii="Courier" w:hAnsi="Courier"/>
          <w:color w:val="141414"/>
          <w:sz w:val="22"/>
          <w:szCs w:val="22"/>
        </w:rPr>
      </w:pPr>
      <w:r>
        <w:rPr>
          <w:rStyle w:val="Strong"/>
          <w:rFonts w:ascii="inherit" w:hAnsi="inherit"/>
          <w:color w:val="141414"/>
          <w:sz w:val="24"/>
          <w:szCs w:val="24"/>
          <w:bdr w:val="none" w:sz="0" w:space="0" w:color="auto" w:frame="1"/>
        </w:rPr>
        <w:t xml:space="preserve">Negative prompt used: </w:t>
      </w:r>
      <w:r>
        <w:rPr>
          <w:rFonts w:ascii="Courier" w:hAnsi="Courier"/>
          <w:color w:val="141414"/>
          <w:sz w:val="22"/>
          <w:szCs w:val="22"/>
        </w:rPr>
        <w:t xml:space="preserve">"Negative prompt: 3d, cartoon, anime, sketches, (worst quality:2), (low quality:2), (normal quality:2), </w:t>
      </w:r>
      <w:proofErr w:type="spellStart"/>
      <w:r>
        <w:rPr>
          <w:rFonts w:ascii="Courier" w:hAnsi="Courier"/>
          <w:color w:val="141414"/>
          <w:sz w:val="22"/>
          <w:szCs w:val="22"/>
        </w:rPr>
        <w:t>lowres</w:t>
      </w:r>
      <w:proofErr w:type="spellEnd"/>
      <w:r>
        <w:rPr>
          <w:rFonts w:ascii="Courier" w:hAnsi="Courier"/>
          <w:color w:val="141414"/>
          <w:sz w:val="22"/>
          <w:szCs w:val="22"/>
        </w:rPr>
        <w:t xml:space="preserve">, normal quality, ((monochrome)), ((grayscale)), skin spots, acnes, skin blemishes, bad anatomy, girl, </w:t>
      </w:r>
      <w:proofErr w:type="spellStart"/>
      <w:r>
        <w:rPr>
          <w:rFonts w:ascii="Courier" w:hAnsi="Courier"/>
          <w:color w:val="141414"/>
          <w:sz w:val="22"/>
          <w:szCs w:val="22"/>
        </w:rPr>
        <w:t>loli</w:t>
      </w:r>
      <w:proofErr w:type="spellEnd"/>
      <w:r>
        <w:rPr>
          <w:rFonts w:ascii="Courier" w:hAnsi="Courier"/>
          <w:color w:val="141414"/>
          <w:sz w:val="22"/>
          <w:szCs w:val="22"/>
        </w:rPr>
        <w:t>, young, large breasts, red eyes, muscular, over saturated, over saturated, over saturated, long neck, (watermark),signature, deformed, ugly, mutilated, disfigured, text, extra limbs, face cut, head cut, extra fingers, extra arms, poorly drawn face, mutation, bad proportions, cropped head, malformed limbs, (mutated hands), fused fingers, long neck, bad anatomy, Dull, barren, Unclear, smudge, muddy, incoherent , no face, no eyes, unfinished lines, small head, random lines, unrealistic hand shape, more than 2 arms, more than 2 legs, long handle"</w:t>
      </w:r>
    </w:p>
    <w:p w14:paraId="7D8E29B8" w14:textId="77777777" w:rsidR="00FE6275" w:rsidRDefault="00FE6275" w:rsidP="00660B40">
      <w:pPr>
        <w:shd w:val="clear" w:color="auto" w:fill="FFFFFF"/>
        <w:textAlignment w:val="baseline"/>
        <w:rPr>
          <w:rFonts w:ascii="Arial" w:hAnsi="Arial" w:cs="Arial"/>
          <w:color w:val="141414"/>
          <w:sz w:val="27"/>
          <w:szCs w:val="27"/>
        </w:rPr>
      </w:pPr>
    </w:p>
    <w:p w14:paraId="151D66A9" w14:textId="77777777" w:rsidR="00FE6275" w:rsidRDefault="00FE6275" w:rsidP="00FE6275">
      <w:pPr>
        <w:pStyle w:val="HTMLPreformatted"/>
        <w:shd w:val="clear" w:color="auto" w:fill="B8FFDD"/>
        <w:textAlignment w:val="baseline"/>
        <w:rPr>
          <w:rFonts w:ascii="Courier" w:hAnsi="Courier"/>
          <w:color w:val="141414"/>
          <w:sz w:val="22"/>
          <w:szCs w:val="22"/>
        </w:rPr>
      </w:pPr>
      <w:r>
        <w:rPr>
          <w:rStyle w:val="Strong"/>
          <w:rFonts w:ascii="inherit" w:hAnsi="inherit"/>
          <w:color w:val="141414"/>
          <w:sz w:val="24"/>
          <w:szCs w:val="24"/>
          <w:bdr w:val="none" w:sz="0" w:space="0" w:color="auto" w:frame="1"/>
        </w:rPr>
        <w:t>Prompt:</w:t>
      </w:r>
      <w:r>
        <w:rPr>
          <w:rFonts w:ascii="Courier" w:hAnsi="Courier"/>
          <w:color w:val="141414"/>
          <w:sz w:val="22"/>
          <w:szCs w:val="22"/>
        </w:rPr>
        <w:t xml:space="preserve"> knolling, isotype of a modern sale of spare parts and accessories for beautiful </w:t>
      </w:r>
      <w:proofErr w:type="spellStart"/>
      <w:r>
        <w:rPr>
          <w:rFonts w:ascii="Courier" w:hAnsi="Courier"/>
          <w:color w:val="141414"/>
          <w:sz w:val="22"/>
          <w:szCs w:val="22"/>
        </w:rPr>
        <w:t>african</w:t>
      </w:r>
      <w:proofErr w:type="spellEnd"/>
      <w:r>
        <w:rPr>
          <w:rFonts w:ascii="Courier" w:hAnsi="Courier"/>
          <w:color w:val="141414"/>
          <w:sz w:val="22"/>
          <w:szCs w:val="22"/>
        </w:rPr>
        <w:t xml:space="preserve"> tribal </w:t>
      </w:r>
      <w:proofErr w:type="spellStart"/>
      <w:r>
        <w:rPr>
          <w:rFonts w:ascii="Courier" w:hAnsi="Courier"/>
          <w:color w:val="141414"/>
          <w:sz w:val="22"/>
          <w:szCs w:val="22"/>
        </w:rPr>
        <w:t>vodoo</w:t>
      </w:r>
      <w:proofErr w:type="spellEnd"/>
      <w:r>
        <w:rPr>
          <w:rFonts w:ascii="Courier" w:hAnsi="Courier"/>
          <w:color w:val="141414"/>
          <w:sz w:val="22"/>
          <w:szCs w:val="22"/>
        </w:rPr>
        <w:t xml:space="preserve"> shaman teenage </w:t>
      </w:r>
      <w:proofErr w:type="gramStart"/>
      <w:r>
        <w:rPr>
          <w:rFonts w:ascii="Courier" w:hAnsi="Courier"/>
          <w:color w:val="141414"/>
          <w:sz w:val="22"/>
          <w:szCs w:val="22"/>
        </w:rPr>
        <w:t>girl ,</w:t>
      </w:r>
      <w:proofErr w:type="gramEnd"/>
      <w:r>
        <w:rPr>
          <w:rFonts w:ascii="Courier" w:hAnsi="Courier"/>
          <w:color w:val="141414"/>
          <w:sz w:val="22"/>
          <w:szCs w:val="22"/>
        </w:rPr>
        <w:t xml:space="preserve"> minimal design, vector, simple, flat, transparent background ,</w:t>
      </w:r>
    </w:p>
    <w:p w14:paraId="1179B674" w14:textId="77777777" w:rsidR="00FE6275" w:rsidRDefault="00FE6275" w:rsidP="00660B40">
      <w:pPr>
        <w:shd w:val="clear" w:color="auto" w:fill="FFFFFF"/>
        <w:textAlignment w:val="baseline"/>
        <w:rPr>
          <w:rFonts w:ascii="Arial" w:hAnsi="Arial" w:cs="Arial"/>
          <w:color w:val="141414"/>
          <w:sz w:val="27"/>
          <w:szCs w:val="27"/>
        </w:rPr>
      </w:pPr>
    </w:p>
    <w:p w14:paraId="7E0A6ABF" w14:textId="77777777" w:rsidR="00FE6275" w:rsidRDefault="00FE6275" w:rsidP="00FE6275">
      <w:pPr>
        <w:pStyle w:val="HTMLPreformatted"/>
        <w:shd w:val="clear" w:color="auto" w:fill="B8FFDD"/>
        <w:textAlignment w:val="baseline"/>
        <w:rPr>
          <w:rFonts w:ascii="Courier" w:hAnsi="Courier"/>
          <w:color w:val="141414"/>
          <w:sz w:val="22"/>
          <w:szCs w:val="22"/>
        </w:rPr>
      </w:pPr>
      <w:r>
        <w:rPr>
          <w:rStyle w:val="Strong"/>
          <w:rFonts w:ascii="inherit" w:hAnsi="inherit"/>
          <w:color w:val="141414"/>
          <w:sz w:val="24"/>
          <w:szCs w:val="24"/>
          <w:bdr w:val="none" w:sz="0" w:space="0" w:color="auto" w:frame="1"/>
        </w:rPr>
        <w:t xml:space="preserve">Prompt #1: </w:t>
      </w:r>
      <w:r>
        <w:rPr>
          <w:rFonts w:ascii="Courier" w:hAnsi="Courier"/>
          <w:color w:val="141414"/>
          <w:sz w:val="22"/>
          <w:szCs w:val="22"/>
        </w:rPr>
        <w:t>Detailed with notes, ink sketch of medieval preschool, slick design, clean lines, blueprint, perfect, awesome.</w:t>
      </w:r>
    </w:p>
    <w:p w14:paraId="10FB869C" w14:textId="77777777" w:rsidR="00FE6275" w:rsidRDefault="00FE6275" w:rsidP="00660B40">
      <w:pPr>
        <w:shd w:val="clear" w:color="auto" w:fill="FFFFFF"/>
        <w:textAlignment w:val="baseline"/>
        <w:rPr>
          <w:rFonts w:ascii="Arial" w:hAnsi="Arial" w:cs="Arial"/>
          <w:color w:val="141414"/>
          <w:sz w:val="27"/>
          <w:szCs w:val="27"/>
        </w:rPr>
      </w:pPr>
    </w:p>
    <w:p w14:paraId="7676472F" w14:textId="77777777" w:rsidR="00FE6275" w:rsidRDefault="00000000" w:rsidP="00FE6275">
      <w:pPr>
        <w:shd w:val="clear" w:color="auto" w:fill="FFFFFF"/>
        <w:textAlignment w:val="baseline"/>
        <w:rPr>
          <w:rFonts w:ascii="inherit" w:hAnsi="inherit" w:cs="Arial"/>
          <w:color w:val="141414"/>
          <w:sz w:val="27"/>
          <w:szCs w:val="27"/>
        </w:rPr>
      </w:pPr>
      <w:hyperlink r:id="rId191" w:history="1">
        <w:r w:rsidR="00FE6275">
          <w:rPr>
            <w:rFonts w:ascii="inherit" w:hAnsi="inherit" w:cs="Arial"/>
            <w:color w:val="0000FF"/>
            <w:sz w:val="27"/>
            <w:szCs w:val="27"/>
            <w:bdr w:val="none" w:sz="0" w:space="0" w:color="auto" w:frame="1"/>
          </w:rPr>
          <w:br/>
        </w:r>
      </w:hyperlink>
    </w:p>
    <w:p w14:paraId="3295CC9D" w14:textId="77777777" w:rsidR="00FE6275" w:rsidRDefault="00FE6275" w:rsidP="00FE6275">
      <w:pPr>
        <w:shd w:val="clear" w:color="auto" w:fill="FFFFFF"/>
        <w:textAlignment w:val="baseline"/>
        <w:rPr>
          <w:rFonts w:ascii="inherit" w:hAnsi="inherit" w:cs="Arial"/>
          <w:color w:val="141414"/>
          <w:sz w:val="27"/>
          <w:szCs w:val="27"/>
        </w:rPr>
      </w:pPr>
      <w:r>
        <w:rPr>
          <w:rStyle w:val="h3"/>
          <w:rFonts w:ascii="var(--h3-family)" w:hAnsi="var(--h3-family)" w:cs="Arial"/>
          <w:color w:val="141414"/>
          <w:sz w:val="27"/>
          <w:szCs w:val="27"/>
          <w:bdr w:val="none" w:sz="0" w:space="0" w:color="auto" w:frame="1"/>
        </w:rPr>
        <w:t>Contents</w:t>
      </w:r>
    </w:p>
    <w:p w14:paraId="37D7644C" w14:textId="77777777" w:rsidR="00FE6275" w:rsidRDefault="00000000" w:rsidP="00FE6275">
      <w:pPr>
        <w:shd w:val="clear" w:color="auto" w:fill="FFFFFF"/>
        <w:textAlignment w:val="baseline"/>
        <w:rPr>
          <w:rFonts w:ascii="inherit" w:hAnsi="inherit" w:cs="Arial"/>
          <w:color w:val="141414"/>
          <w:sz w:val="27"/>
          <w:szCs w:val="27"/>
        </w:rPr>
      </w:pPr>
      <w:hyperlink r:id="rId192" w:anchor="what-is-midjourney" w:history="1">
        <w:r w:rsidR="00FE6275">
          <w:rPr>
            <w:rStyle w:val="Hyperlink"/>
            <w:rFonts w:ascii="var(--h5-family)" w:hAnsi="var(--h5-family)" w:cs="Arial"/>
            <w:sz w:val="27"/>
            <w:szCs w:val="27"/>
            <w:u w:val="none"/>
            <w:bdr w:val="none" w:sz="0" w:space="0" w:color="auto" w:frame="1"/>
          </w:rPr>
          <w:t xml:space="preserve">What is </w:t>
        </w:r>
        <w:proofErr w:type="spellStart"/>
        <w:r w:rsidR="00FE6275">
          <w:rPr>
            <w:rStyle w:val="Hyperlink"/>
            <w:rFonts w:ascii="var(--h5-family)" w:hAnsi="var(--h5-family)" w:cs="Arial"/>
            <w:sz w:val="27"/>
            <w:szCs w:val="27"/>
            <w:u w:val="none"/>
            <w:bdr w:val="none" w:sz="0" w:space="0" w:color="auto" w:frame="1"/>
          </w:rPr>
          <w:t>Midjourney?</w:t>
        </w:r>
      </w:hyperlink>
      <w:hyperlink r:id="rId193" w:anchor="best-midjourney-prompts" w:history="1">
        <w:r w:rsidR="00FE6275">
          <w:rPr>
            <w:rStyle w:val="Hyperlink"/>
            <w:rFonts w:ascii="var(--h5-family)" w:hAnsi="var(--h5-family)" w:cs="Arial"/>
            <w:sz w:val="27"/>
            <w:szCs w:val="27"/>
            <w:u w:val="none"/>
          </w:rPr>
          <w:t>Best</w:t>
        </w:r>
        <w:proofErr w:type="spellEnd"/>
        <w:r w:rsidR="00FE6275">
          <w:rPr>
            <w:rStyle w:val="Hyperlink"/>
            <w:rFonts w:ascii="var(--h5-family)" w:hAnsi="var(--h5-family)" w:cs="Arial"/>
            <w:sz w:val="27"/>
            <w:szCs w:val="27"/>
            <w:u w:val="none"/>
          </w:rPr>
          <w:t xml:space="preserve"> Midjourney Prompts</w:t>
        </w:r>
      </w:hyperlink>
      <w:hyperlink r:id="rId194" w:anchor="1-battleworn-samurai-artistic-surrealism" w:history="1">
        <w:r w:rsidR="00FE6275">
          <w:rPr>
            <w:rStyle w:val="Hyperlink"/>
            <w:rFonts w:ascii="var(--h5-family)" w:hAnsi="var(--h5-family)" w:cs="Arial"/>
            <w:sz w:val="27"/>
            <w:szCs w:val="27"/>
            <w:u w:val="none"/>
          </w:rPr>
          <w:t>1. Battle-Worn Samurai: Artistic Surrealism</w:t>
        </w:r>
      </w:hyperlink>
      <w:hyperlink r:id="rId195" w:anchor="2-tribal-voodoo-accessories-sale" w:history="1">
        <w:r w:rsidR="00FE6275">
          <w:rPr>
            <w:rStyle w:val="Hyperlink"/>
            <w:rFonts w:ascii="var(--h5-family)" w:hAnsi="var(--h5-family)" w:cs="Arial"/>
            <w:sz w:val="27"/>
            <w:szCs w:val="27"/>
            <w:u w:val="none"/>
          </w:rPr>
          <w:t>2. Tribal Voodoo Accessories Sale</w:t>
        </w:r>
      </w:hyperlink>
      <w:hyperlink r:id="rId196" w:anchor="3-medieval-ink-sketches-and-blueprint-prompts" w:history="1">
        <w:r w:rsidR="00FE6275">
          <w:rPr>
            <w:rStyle w:val="Hyperlink"/>
            <w:rFonts w:ascii="var(--h5-family)" w:hAnsi="var(--h5-family)" w:cs="Arial"/>
            <w:sz w:val="27"/>
            <w:szCs w:val="27"/>
            <w:u w:val="none"/>
          </w:rPr>
          <w:t>3. Medieval Ink Sketches and Blueprint Prompts</w:t>
        </w:r>
      </w:hyperlink>
      <w:hyperlink r:id="rId197" w:anchor="4-realistic-portrait-photographs" w:history="1">
        <w:r w:rsidR="00FE6275">
          <w:rPr>
            <w:rStyle w:val="Hyperlink"/>
            <w:rFonts w:ascii="var(--h5-family)" w:hAnsi="var(--h5-family)" w:cs="Arial"/>
            <w:sz w:val="27"/>
            <w:szCs w:val="27"/>
            <w:u w:val="none"/>
          </w:rPr>
          <w:t>4. Realistic Portrait Photographs</w:t>
        </w:r>
      </w:hyperlink>
      <w:hyperlink r:id="rId198" w:anchor="5-anime-arts" w:history="1">
        <w:r w:rsidR="00FE6275">
          <w:rPr>
            <w:rStyle w:val="Hyperlink"/>
            <w:rFonts w:ascii="var(--h5-family)" w:hAnsi="var(--h5-family)" w:cs="Arial"/>
            <w:sz w:val="27"/>
            <w:szCs w:val="27"/>
            <w:u w:val="none"/>
          </w:rPr>
          <w:t>5. Anime Arts</w:t>
        </w:r>
      </w:hyperlink>
      <w:hyperlink r:id="rId199" w:anchor="6-concept-ai-artworks" w:history="1">
        <w:r w:rsidR="00FE6275">
          <w:rPr>
            <w:rStyle w:val="Hyperlink"/>
            <w:rFonts w:ascii="var(--h5-family)" w:hAnsi="var(--h5-family)" w:cs="Arial"/>
            <w:sz w:val="27"/>
            <w:szCs w:val="27"/>
            <w:u w:val="none"/>
          </w:rPr>
          <w:t>6. Concept AI Artworks</w:t>
        </w:r>
      </w:hyperlink>
      <w:hyperlink r:id="rId200" w:anchor="7-architecture-prompt-lost-city-of-atlantis" w:history="1">
        <w:r w:rsidR="00FE6275">
          <w:rPr>
            <w:rStyle w:val="Hyperlink"/>
            <w:rFonts w:ascii="var(--h5-family)" w:hAnsi="var(--h5-family)" w:cs="Arial"/>
            <w:sz w:val="27"/>
            <w:szCs w:val="27"/>
            <w:u w:val="none"/>
          </w:rPr>
          <w:t>7. Architecture Prompt (Lost City of Atlantis)</w:t>
        </w:r>
      </w:hyperlink>
      <w:hyperlink r:id="rId201" w:anchor="8-food-prompting" w:history="1">
        <w:r w:rsidR="00FE6275">
          <w:rPr>
            <w:rStyle w:val="Hyperlink"/>
            <w:rFonts w:ascii="var(--h5-family)" w:hAnsi="var(--h5-family)" w:cs="Arial"/>
            <w:sz w:val="27"/>
            <w:szCs w:val="27"/>
            <w:u w:val="none"/>
          </w:rPr>
          <w:t xml:space="preserve">8. Food </w:t>
        </w:r>
        <w:proofErr w:type="spellStart"/>
        <w:r w:rsidR="00FE6275">
          <w:rPr>
            <w:rStyle w:val="Hyperlink"/>
            <w:rFonts w:ascii="var(--h5-family)" w:hAnsi="var(--h5-family)" w:cs="Arial"/>
            <w:sz w:val="27"/>
            <w:szCs w:val="27"/>
            <w:u w:val="none"/>
          </w:rPr>
          <w:t>Prompting</w:t>
        </w:r>
      </w:hyperlink>
      <w:hyperlink r:id="rId202" w:anchor="some-bonus-prompts-to-experiment-with" w:history="1">
        <w:r w:rsidR="00FE6275">
          <w:rPr>
            <w:rStyle w:val="Hyperlink"/>
            <w:rFonts w:ascii="var(--h5-family)" w:hAnsi="var(--h5-family)" w:cs="Arial"/>
            <w:sz w:val="27"/>
            <w:szCs w:val="27"/>
            <w:u w:val="none"/>
          </w:rPr>
          <w:t>Some</w:t>
        </w:r>
        <w:proofErr w:type="spellEnd"/>
        <w:r w:rsidR="00FE6275">
          <w:rPr>
            <w:rStyle w:val="Hyperlink"/>
            <w:rFonts w:ascii="var(--h5-family)" w:hAnsi="var(--h5-family)" w:cs="Arial"/>
            <w:sz w:val="27"/>
            <w:szCs w:val="27"/>
            <w:u w:val="none"/>
          </w:rPr>
          <w:t xml:space="preserve"> Bonus Prompts to Experiment </w:t>
        </w:r>
        <w:proofErr w:type="spellStart"/>
        <w:r w:rsidR="00FE6275">
          <w:rPr>
            <w:rStyle w:val="Hyperlink"/>
            <w:rFonts w:ascii="var(--h5-family)" w:hAnsi="var(--h5-family)" w:cs="Arial"/>
            <w:sz w:val="27"/>
            <w:szCs w:val="27"/>
            <w:u w:val="none"/>
          </w:rPr>
          <w:t>With</w:t>
        </w:r>
      </w:hyperlink>
      <w:hyperlink r:id="rId203" w:anchor="midjourney-prompts-syntax-tricks-template-words" w:history="1">
        <w:r w:rsidR="00FE6275">
          <w:rPr>
            <w:rStyle w:val="Hyperlink"/>
            <w:rFonts w:ascii="var(--h5-family)" w:hAnsi="var(--h5-family)" w:cs="Arial"/>
            <w:sz w:val="27"/>
            <w:szCs w:val="27"/>
            <w:u w:val="none"/>
          </w:rPr>
          <w:t>Midjourney</w:t>
        </w:r>
        <w:proofErr w:type="spellEnd"/>
        <w:r w:rsidR="00FE6275">
          <w:rPr>
            <w:rStyle w:val="Hyperlink"/>
            <w:rFonts w:ascii="var(--h5-family)" w:hAnsi="var(--h5-family)" w:cs="Arial"/>
            <w:sz w:val="27"/>
            <w:szCs w:val="27"/>
            <w:u w:val="none"/>
          </w:rPr>
          <w:t xml:space="preserve"> Prompts Syntax Tricks (Template + Words)</w:t>
        </w:r>
      </w:hyperlink>
      <w:hyperlink r:id="rId204" w:anchor="midjourney-prompt-creation-template" w:history="1">
        <w:r w:rsidR="00FE6275">
          <w:rPr>
            <w:rStyle w:val="Hyperlink"/>
            <w:rFonts w:ascii="var(--h5-family)" w:hAnsi="var(--h5-family)" w:cs="Arial"/>
            <w:sz w:val="27"/>
            <w:szCs w:val="27"/>
            <w:u w:val="none"/>
          </w:rPr>
          <w:t xml:space="preserve">Midjourney Prompt Creation </w:t>
        </w:r>
        <w:proofErr w:type="spellStart"/>
        <w:r w:rsidR="00FE6275">
          <w:rPr>
            <w:rStyle w:val="Hyperlink"/>
            <w:rFonts w:ascii="var(--h5-family)" w:hAnsi="var(--h5-family)" w:cs="Arial"/>
            <w:sz w:val="27"/>
            <w:szCs w:val="27"/>
            <w:u w:val="none"/>
          </w:rPr>
          <w:t>Template</w:t>
        </w:r>
      </w:hyperlink>
      <w:hyperlink r:id="rId205" w:anchor="objects-or-themes-you-can-add" w:history="1">
        <w:r w:rsidR="00FE6275">
          <w:rPr>
            <w:rStyle w:val="Hyperlink"/>
            <w:rFonts w:ascii="var(--h5-family)" w:hAnsi="var(--h5-family)" w:cs="Arial"/>
            <w:sz w:val="27"/>
            <w:szCs w:val="27"/>
            <w:u w:val="none"/>
          </w:rPr>
          <w:t>Objects</w:t>
        </w:r>
        <w:proofErr w:type="spellEnd"/>
        <w:r w:rsidR="00FE6275">
          <w:rPr>
            <w:rStyle w:val="Hyperlink"/>
            <w:rFonts w:ascii="var(--h5-family)" w:hAnsi="var(--h5-family)" w:cs="Arial"/>
            <w:sz w:val="27"/>
            <w:szCs w:val="27"/>
            <w:u w:val="none"/>
          </w:rPr>
          <w:t xml:space="preserve"> or Themes </w:t>
        </w:r>
        <w:r w:rsidR="00FE6275">
          <w:rPr>
            <w:rStyle w:val="Hyperlink"/>
            <w:rFonts w:ascii="var(--h5-family)" w:hAnsi="var(--h5-family)" w:cs="Arial"/>
            <w:sz w:val="27"/>
            <w:szCs w:val="27"/>
            <w:u w:val="none"/>
          </w:rPr>
          <w:lastRenderedPageBreak/>
          <w:t xml:space="preserve">You Can </w:t>
        </w:r>
        <w:proofErr w:type="spellStart"/>
        <w:r w:rsidR="00FE6275">
          <w:rPr>
            <w:rStyle w:val="Hyperlink"/>
            <w:rFonts w:ascii="var(--h5-family)" w:hAnsi="var(--h5-family)" w:cs="Arial"/>
            <w:sz w:val="27"/>
            <w:szCs w:val="27"/>
            <w:u w:val="none"/>
          </w:rPr>
          <w:t>Add</w:t>
        </w:r>
      </w:hyperlink>
      <w:hyperlink r:id="rId206" w:anchor="styles-to-use-in-midjourney" w:history="1">
        <w:r w:rsidR="00FE6275">
          <w:rPr>
            <w:rStyle w:val="Hyperlink"/>
            <w:rFonts w:ascii="var(--h5-family)" w:hAnsi="var(--h5-family)" w:cs="Arial"/>
            <w:sz w:val="27"/>
            <w:szCs w:val="27"/>
            <w:u w:val="none"/>
          </w:rPr>
          <w:t>Styles</w:t>
        </w:r>
        <w:proofErr w:type="spellEnd"/>
        <w:r w:rsidR="00FE6275">
          <w:rPr>
            <w:rStyle w:val="Hyperlink"/>
            <w:rFonts w:ascii="var(--h5-family)" w:hAnsi="var(--h5-family)" w:cs="Arial"/>
            <w:sz w:val="27"/>
            <w:szCs w:val="27"/>
            <w:u w:val="none"/>
          </w:rPr>
          <w:t xml:space="preserve"> To Use In </w:t>
        </w:r>
        <w:proofErr w:type="spellStart"/>
        <w:r w:rsidR="00FE6275">
          <w:rPr>
            <w:rStyle w:val="Hyperlink"/>
            <w:rFonts w:ascii="var(--h5-family)" w:hAnsi="var(--h5-family)" w:cs="Arial"/>
            <w:sz w:val="27"/>
            <w:szCs w:val="27"/>
            <w:u w:val="none"/>
          </w:rPr>
          <w:t>Midjourney</w:t>
        </w:r>
      </w:hyperlink>
      <w:hyperlink r:id="rId207" w:anchor="artists-to-add" w:history="1">
        <w:r w:rsidR="00FE6275">
          <w:rPr>
            <w:rStyle w:val="Hyperlink"/>
            <w:rFonts w:ascii="var(--h5-family)" w:hAnsi="var(--h5-family)" w:cs="Arial"/>
            <w:sz w:val="27"/>
            <w:szCs w:val="27"/>
            <w:u w:val="none"/>
          </w:rPr>
          <w:t>Artists</w:t>
        </w:r>
        <w:proofErr w:type="spellEnd"/>
        <w:r w:rsidR="00FE6275">
          <w:rPr>
            <w:rStyle w:val="Hyperlink"/>
            <w:rFonts w:ascii="var(--h5-family)" w:hAnsi="var(--h5-family)" w:cs="Arial"/>
            <w:sz w:val="27"/>
            <w:szCs w:val="27"/>
            <w:u w:val="none"/>
          </w:rPr>
          <w:t xml:space="preserve"> to </w:t>
        </w:r>
        <w:proofErr w:type="spellStart"/>
        <w:r w:rsidR="00FE6275">
          <w:rPr>
            <w:rStyle w:val="Hyperlink"/>
            <w:rFonts w:ascii="var(--h5-family)" w:hAnsi="var(--h5-family)" w:cs="Arial"/>
            <w:sz w:val="27"/>
            <w:szCs w:val="27"/>
            <w:u w:val="none"/>
          </w:rPr>
          <w:t>Add</w:t>
        </w:r>
      </w:hyperlink>
      <w:hyperlink r:id="rId208" w:anchor="more-words-to-add-in-your-prompts" w:history="1">
        <w:r w:rsidR="00FE6275">
          <w:rPr>
            <w:rStyle w:val="Hyperlink"/>
            <w:rFonts w:ascii="var(--h5-family)" w:hAnsi="var(--h5-family)" w:cs="Arial"/>
            <w:sz w:val="27"/>
            <w:szCs w:val="27"/>
            <w:u w:val="none"/>
          </w:rPr>
          <w:t>More</w:t>
        </w:r>
        <w:proofErr w:type="spellEnd"/>
        <w:r w:rsidR="00FE6275">
          <w:rPr>
            <w:rStyle w:val="Hyperlink"/>
            <w:rFonts w:ascii="var(--h5-family)" w:hAnsi="var(--h5-family)" w:cs="Arial"/>
            <w:sz w:val="27"/>
            <w:szCs w:val="27"/>
            <w:u w:val="none"/>
          </w:rPr>
          <w:t xml:space="preserve"> Words To Add In Your </w:t>
        </w:r>
        <w:proofErr w:type="spellStart"/>
        <w:r w:rsidR="00FE6275">
          <w:rPr>
            <w:rStyle w:val="Hyperlink"/>
            <w:rFonts w:ascii="var(--h5-family)" w:hAnsi="var(--h5-family)" w:cs="Arial"/>
            <w:sz w:val="27"/>
            <w:szCs w:val="27"/>
            <w:u w:val="none"/>
          </w:rPr>
          <w:t>Prompts</w:t>
        </w:r>
      </w:hyperlink>
      <w:hyperlink r:id="rId209" w:anchor="best-midjourney-art-styles-to-try-in-your-prompts" w:history="1">
        <w:r w:rsidR="00FE6275">
          <w:rPr>
            <w:rStyle w:val="Hyperlink"/>
            <w:rFonts w:ascii="var(--h5-family)" w:hAnsi="var(--h5-family)" w:cs="Arial"/>
            <w:sz w:val="27"/>
            <w:szCs w:val="27"/>
            <w:u w:val="none"/>
          </w:rPr>
          <w:t>Best</w:t>
        </w:r>
        <w:proofErr w:type="spellEnd"/>
        <w:r w:rsidR="00FE6275">
          <w:rPr>
            <w:rStyle w:val="Hyperlink"/>
            <w:rFonts w:ascii="var(--h5-family)" w:hAnsi="var(--h5-family)" w:cs="Arial"/>
            <w:sz w:val="27"/>
            <w:szCs w:val="27"/>
            <w:u w:val="none"/>
          </w:rPr>
          <w:t xml:space="preserve"> Midjourney Art Styles to Try in Your Prompts</w:t>
        </w:r>
      </w:hyperlink>
      <w:hyperlink r:id="rId210" w:anchor="1-3d-isometric-anime-style" w:history="1">
        <w:r w:rsidR="00FE6275">
          <w:rPr>
            <w:rStyle w:val="Hyperlink"/>
            <w:rFonts w:ascii="var(--h5-family)" w:hAnsi="var(--h5-family)" w:cs="Arial"/>
            <w:sz w:val="27"/>
            <w:szCs w:val="27"/>
            <w:u w:val="none"/>
          </w:rPr>
          <w:t>1. 3D Isometric Anime Style</w:t>
        </w:r>
      </w:hyperlink>
      <w:hyperlink r:id="rId211" w:anchor="2-jon-kudelka-style" w:history="1">
        <w:r w:rsidR="00FE6275">
          <w:rPr>
            <w:rStyle w:val="Hyperlink"/>
            <w:rFonts w:ascii="var(--h5-family)" w:hAnsi="var(--h5-family)" w:cs="Arial"/>
            <w:sz w:val="27"/>
            <w:szCs w:val="27"/>
            <w:u w:val="none"/>
          </w:rPr>
          <w:t>2. Jon Kudelka Style</w:t>
        </w:r>
      </w:hyperlink>
      <w:hyperlink r:id="rId212" w:anchor="3-analytic-drawing-style" w:history="1">
        <w:r w:rsidR="00FE6275">
          <w:rPr>
            <w:rStyle w:val="Hyperlink"/>
            <w:rFonts w:ascii="var(--h5-family)" w:hAnsi="var(--h5-family)" w:cs="Arial"/>
            <w:sz w:val="27"/>
            <w:szCs w:val="27"/>
            <w:u w:val="none"/>
          </w:rPr>
          <w:t>3. Analytic Drawing Style</w:t>
        </w:r>
      </w:hyperlink>
      <w:hyperlink r:id="rId213" w:anchor="4-william-steig-style" w:history="1">
        <w:r w:rsidR="00FE6275">
          <w:rPr>
            <w:rStyle w:val="Hyperlink"/>
            <w:rFonts w:ascii="var(--h5-family)" w:hAnsi="var(--h5-family)" w:cs="Arial"/>
            <w:sz w:val="27"/>
            <w:szCs w:val="27"/>
            <w:u w:val="none"/>
          </w:rPr>
          <w:t>4. William Steig Style</w:t>
        </w:r>
      </w:hyperlink>
      <w:hyperlink r:id="rId214" w:anchor="5-infographic-illustration-style" w:history="1">
        <w:r w:rsidR="00FE6275">
          <w:rPr>
            <w:rStyle w:val="Hyperlink"/>
            <w:rFonts w:ascii="var(--h5-family)" w:hAnsi="var(--h5-family)" w:cs="Arial"/>
            <w:sz w:val="27"/>
            <w:szCs w:val="27"/>
            <w:u w:val="none"/>
          </w:rPr>
          <w:t>5. Infographic Illustration Style</w:t>
        </w:r>
      </w:hyperlink>
      <w:hyperlink r:id="rId215" w:anchor="6-coloring-book-style" w:history="1">
        <w:r w:rsidR="00FE6275">
          <w:rPr>
            <w:rStyle w:val="Hyperlink"/>
            <w:rFonts w:ascii="var(--h5-family)" w:hAnsi="var(--h5-family)" w:cs="Arial"/>
            <w:sz w:val="27"/>
            <w:szCs w:val="27"/>
            <w:u w:val="none"/>
          </w:rPr>
          <w:t xml:space="preserve">6. </w:t>
        </w:r>
        <w:proofErr w:type="spellStart"/>
        <w:r w:rsidR="00FE6275">
          <w:rPr>
            <w:rStyle w:val="Hyperlink"/>
            <w:rFonts w:ascii="var(--h5-family)" w:hAnsi="var(--h5-family)" w:cs="Arial"/>
            <w:sz w:val="27"/>
            <w:szCs w:val="27"/>
            <w:u w:val="none"/>
          </w:rPr>
          <w:t>Coloring</w:t>
        </w:r>
        <w:proofErr w:type="spellEnd"/>
        <w:r w:rsidR="00FE6275">
          <w:rPr>
            <w:rStyle w:val="Hyperlink"/>
            <w:rFonts w:ascii="var(--h5-family)" w:hAnsi="var(--h5-family)" w:cs="Arial"/>
            <w:sz w:val="27"/>
            <w:szCs w:val="27"/>
            <w:u w:val="none"/>
          </w:rPr>
          <w:t xml:space="preserve"> Book Style</w:t>
        </w:r>
      </w:hyperlink>
      <w:hyperlink r:id="rId216" w:anchor="7-konstantin-razumov-style" w:history="1">
        <w:r w:rsidR="00FE6275">
          <w:rPr>
            <w:rStyle w:val="Hyperlink"/>
            <w:rFonts w:ascii="var(--h5-family)" w:hAnsi="var(--h5-family)" w:cs="Arial"/>
            <w:sz w:val="27"/>
            <w:szCs w:val="27"/>
            <w:u w:val="none"/>
          </w:rPr>
          <w:t xml:space="preserve">7. Konstantin </w:t>
        </w:r>
        <w:proofErr w:type="spellStart"/>
        <w:r w:rsidR="00FE6275">
          <w:rPr>
            <w:rStyle w:val="Hyperlink"/>
            <w:rFonts w:ascii="var(--h5-family)" w:hAnsi="var(--h5-family)" w:cs="Arial"/>
            <w:sz w:val="27"/>
            <w:szCs w:val="27"/>
            <w:u w:val="none"/>
          </w:rPr>
          <w:t>Razumov</w:t>
        </w:r>
        <w:proofErr w:type="spellEnd"/>
        <w:r w:rsidR="00FE6275">
          <w:rPr>
            <w:rStyle w:val="Hyperlink"/>
            <w:rFonts w:ascii="var(--h5-family)" w:hAnsi="var(--h5-family)" w:cs="Arial"/>
            <w:sz w:val="27"/>
            <w:szCs w:val="27"/>
            <w:u w:val="none"/>
          </w:rPr>
          <w:t xml:space="preserve"> Style</w:t>
        </w:r>
      </w:hyperlink>
      <w:hyperlink r:id="rId217" w:anchor="8-walt-handelsman-style" w:history="1">
        <w:r w:rsidR="00FE6275">
          <w:rPr>
            <w:rStyle w:val="Hyperlink"/>
            <w:rFonts w:ascii="var(--h5-family)" w:hAnsi="var(--h5-family)" w:cs="Arial"/>
            <w:sz w:val="27"/>
            <w:szCs w:val="27"/>
            <w:u w:val="none"/>
          </w:rPr>
          <w:t>8. Walt Handelsman Style</w:t>
        </w:r>
      </w:hyperlink>
      <w:hyperlink r:id="rId218" w:anchor="9-paper-cut-craft-illustration" w:history="1">
        <w:r w:rsidR="00FE6275">
          <w:rPr>
            <w:rStyle w:val="Hyperlink"/>
            <w:rFonts w:ascii="var(--h5-family)" w:hAnsi="var(--h5-family)" w:cs="Arial"/>
            <w:sz w:val="27"/>
            <w:szCs w:val="27"/>
            <w:u w:val="none"/>
          </w:rPr>
          <w:t>9. Paper Cut Craft Illustration</w:t>
        </w:r>
      </w:hyperlink>
      <w:hyperlink r:id="rId219" w:anchor="10-patchwork-collage" w:history="1">
        <w:r w:rsidR="00FE6275">
          <w:rPr>
            <w:rStyle w:val="Hyperlink"/>
            <w:rFonts w:ascii="var(--h5-family)" w:hAnsi="var(--h5-family)" w:cs="Arial"/>
            <w:sz w:val="27"/>
            <w:szCs w:val="27"/>
            <w:u w:val="none"/>
          </w:rPr>
          <w:t xml:space="preserve">10. Patchwork </w:t>
        </w:r>
        <w:proofErr w:type="spellStart"/>
        <w:r w:rsidR="00FE6275">
          <w:rPr>
            <w:rStyle w:val="Hyperlink"/>
            <w:rFonts w:ascii="var(--h5-family)" w:hAnsi="var(--h5-family)" w:cs="Arial"/>
            <w:sz w:val="27"/>
            <w:szCs w:val="27"/>
            <w:u w:val="none"/>
          </w:rPr>
          <w:t>Collage</w:t>
        </w:r>
      </w:hyperlink>
      <w:hyperlink r:id="rId220" w:anchor="the-end" w:history="1">
        <w:r w:rsidR="00FE6275">
          <w:rPr>
            <w:rStyle w:val="Hyperlink"/>
            <w:rFonts w:ascii="var(--h5-family)" w:hAnsi="var(--h5-family)" w:cs="Arial"/>
            <w:sz w:val="27"/>
            <w:szCs w:val="27"/>
            <w:u w:val="none"/>
          </w:rPr>
          <w:t>The</w:t>
        </w:r>
        <w:proofErr w:type="spellEnd"/>
        <w:r w:rsidR="00FE6275">
          <w:rPr>
            <w:rStyle w:val="Hyperlink"/>
            <w:rFonts w:ascii="var(--h5-family)" w:hAnsi="var(--h5-family)" w:cs="Arial"/>
            <w:sz w:val="27"/>
            <w:szCs w:val="27"/>
            <w:u w:val="none"/>
          </w:rPr>
          <w:t xml:space="preserve"> End!</w:t>
        </w:r>
      </w:hyperlink>
    </w:p>
    <w:p w14:paraId="5D2F9977" w14:textId="77777777" w:rsidR="00FE6275" w:rsidRDefault="00FE6275" w:rsidP="00FE6275">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Looking for the best Midjourney prompts?</w:t>
      </w:r>
    </w:p>
    <w:p w14:paraId="061F4C9D" w14:textId="77777777" w:rsidR="00FE6275" w:rsidRDefault="00FE6275" w:rsidP="00FE6275">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We have tried a lot of AI image generators like Stable Diffusion, Bing Image Creator, and DALL-E 3. And it’s no bummer that we also loved Midjourney too. But to make the most of it, you need the right prompts.</w:t>
      </w:r>
    </w:p>
    <w:p w14:paraId="79CAE977" w14:textId="77777777" w:rsidR="00FE6275" w:rsidRDefault="00FE6275" w:rsidP="00FE6275">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No worries – we’re here to help!</w:t>
      </w:r>
    </w:p>
    <w:p w14:paraId="786B708A" w14:textId="77777777" w:rsidR="00FE6275" w:rsidRDefault="00FE6275" w:rsidP="00FE6275">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In this guide, we have shared the best Midjourney AI prompts to create unique AI images.</w:t>
      </w:r>
    </w:p>
    <w:p w14:paraId="4CC95724" w14:textId="77777777" w:rsidR="00FE6275" w:rsidRDefault="00FE6275" w:rsidP="00FE6275">
      <w:pPr>
        <w:pStyle w:val="Heading2"/>
        <w:shd w:val="clear" w:color="auto" w:fill="FFFFFF"/>
        <w:spacing w:before="0"/>
        <w:textAlignment w:val="baseline"/>
        <w:rPr>
          <w:rFonts w:ascii="var(--h2-family)" w:hAnsi="var(--h2-family)" w:cs="Arial"/>
          <w:color w:val="141414"/>
          <w:sz w:val="36"/>
          <w:szCs w:val="36"/>
        </w:rPr>
      </w:pPr>
      <w:r>
        <w:rPr>
          <w:rFonts w:ascii="var(--h2-family)" w:hAnsi="var(--h2-family)" w:cs="Arial"/>
          <w:color w:val="141414"/>
        </w:rPr>
        <w:t>What is Midjourney?</w:t>
      </w:r>
    </w:p>
    <w:p w14:paraId="6320E767" w14:textId="77777777" w:rsidR="00FE6275" w:rsidRDefault="00000000" w:rsidP="00FE6275">
      <w:pPr>
        <w:pStyle w:val="NormalWeb"/>
        <w:shd w:val="clear" w:color="auto" w:fill="FFFFFF"/>
        <w:spacing w:before="0" w:after="0"/>
        <w:textAlignment w:val="baseline"/>
        <w:rPr>
          <w:rFonts w:ascii="inherit" w:hAnsi="inherit" w:cs="Arial"/>
          <w:color w:val="141414"/>
          <w:sz w:val="27"/>
          <w:szCs w:val="27"/>
        </w:rPr>
      </w:pPr>
      <w:hyperlink r:id="rId221" w:tgtFrame="_blank" w:history="1">
        <w:r w:rsidR="00FE6275">
          <w:rPr>
            <w:rStyle w:val="Hyperlink"/>
            <w:rFonts w:ascii="inherit" w:hAnsi="inherit" w:cs="Arial"/>
            <w:sz w:val="27"/>
            <w:szCs w:val="27"/>
            <w:bdr w:val="none" w:sz="0" w:space="0" w:color="auto" w:frame="1"/>
          </w:rPr>
          <w:t>Midjourney</w:t>
        </w:r>
      </w:hyperlink>
      <w:r w:rsidR="00FE6275">
        <w:rPr>
          <w:rFonts w:ascii="inherit" w:hAnsi="inherit" w:cs="Arial"/>
          <w:color w:val="141414"/>
          <w:sz w:val="27"/>
          <w:szCs w:val="27"/>
        </w:rPr>
        <w:t> is an AI image generator developed by an independent research lab.</w:t>
      </w:r>
    </w:p>
    <w:p w14:paraId="005A46C5" w14:textId="77777777" w:rsidR="00FE6275" w:rsidRDefault="00FE6275" w:rsidP="00FE6275">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 xml:space="preserve">Midjourney can change simple text prompts into beautiful images. While there are many tools like this today, Midjourney has become a top name among Stable Diffusion, </w:t>
      </w:r>
      <w:proofErr w:type="spellStart"/>
      <w:r>
        <w:rPr>
          <w:rFonts w:ascii="inherit" w:hAnsi="inherit" w:cs="Arial"/>
          <w:color w:val="141414"/>
          <w:sz w:val="27"/>
          <w:szCs w:val="27"/>
        </w:rPr>
        <w:t>Eluna</w:t>
      </w:r>
      <w:proofErr w:type="spellEnd"/>
      <w:r>
        <w:rPr>
          <w:rFonts w:ascii="inherit" w:hAnsi="inherit" w:cs="Arial"/>
          <w:color w:val="141414"/>
          <w:sz w:val="27"/>
          <w:szCs w:val="27"/>
        </w:rPr>
        <w:t xml:space="preserve"> AI, and DALL-E when the debate is about the best AI image generators.</w:t>
      </w:r>
    </w:p>
    <w:p w14:paraId="225999B5" w14:textId="0E1DEBB9" w:rsidR="00FE6275" w:rsidRDefault="00FE6275" w:rsidP="00FE6275">
      <w:pPr>
        <w:shd w:val="clear" w:color="auto" w:fill="FFFFFF"/>
        <w:textAlignment w:val="baseline"/>
        <w:rPr>
          <w:rFonts w:ascii="inherit" w:hAnsi="inherit" w:cs="Arial"/>
          <w:color w:val="141414"/>
          <w:sz w:val="27"/>
          <w:szCs w:val="27"/>
        </w:rPr>
      </w:pPr>
      <w:r>
        <w:rPr>
          <w:rFonts w:ascii="inherit" w:hAnsi="inherit" w:cs="Arial"/>
          <w:noProof/>
          <w:color w:val="0000FF"/>
          <w:sz w:val="27"/>
          <w:szCs w:val="27"/>
          <w:bdr w:val="none" w:sz="0" w:space="0" w:color="auto" w:frame="1"/>
        </w:rPr>
        <w:drawing>
          <wp:inline distT="0" distB="0" distL="0" distR="0" wp14:anchorId="38BBC75F" wp14:editId="2441DF3D">
            <wp:extent cx="5731510" cy="2590800"/>
            <wp:effectExtent l="0" t="0" r="2540" b="0"/>
            <wp:docPr id="1698522039" name="Picture 93" descr="Midjourney">
              <a:hlinkClick xmlns:a="http://schemas.openxmlformats.org/drawingml/2006/main" r:id="rId2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idjourney">
                      <a:hlinkClick r:id="rId221" tgtFrame="&quot;_blank&quot;"/>
                    </pic:cNvPr>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1510" cy="2590800"/>
                    </a:xfrm>
                    <a:prstGeom prst="rect">
                      <a:avLst/>
                    </a:prstGeom>
                    <a:noFill/>
                    <a:ln>
                      <a:noFill/>
                    </a:ln>
                  </pic:spPr>
                </pic:pic>
              </a:graphicData>
            </a:graphic>
          </wp:inline>
        </w:drawing>
      </w:r>
    </w:p>
    <w:p w14:paraId="626A79B0" w14:textId="77777777" w:rsidR="00FE6275" w:rsidRDefault="00FE6275" w:rsidP="00FE6275">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How does Midjourney work?</w:t>
      </w:r>
    </w:p>
    <w:p w14:paraId="29CB415C" w14:textId="77777777" w:rsidR="00FE6275" w:rsidRDefault="00FE6275" w:rsidP="00FE6275">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lastRenderedPageBreak/>
        <w:t>It’s simple. With Midjourney, anyone can make great images using only text. All you need is the Discord chat app. However, unlike other tools, Midjourney is not free. Before generating AI images, you need to pay.</w:t>
      </w:r>
    </w:p>
    <w:p w14:paraId="759739E4" w14:textId="77777777" w:rsidR="00FE6275" w:rsidRDefault="00FE6275" w:rsidP="00FE6275">
      <w:pPr>
        <w:pStyle w:val="NormalWeb"/>
        <w:shd w:val="clear" w:color="auto" w:fill="FFFFFF"/>
        <w:spacing w:before="0" w:after="0"/>
        <w:textAlignment w:val="baseline"/>
        <w:rPr>
          <w:rFonts w:ascii="inherit" w:hAnsi="inherit" w:cs="Arial"/>
          <w:color w:val="141414"/>
          <w:sz w:val="27"/>
          <w:szCs w:val="27"/>
        </w:rPr>
      </w:pPr>
      <w:r>
        <w:rPr>
          <w:rFonts w:ascii="inherit" w:hAnsi="inherit" w:cs="Arial"/>
          <w:color w:val="141414"/>
          <w:sz w:val="27"/>
          <w:szCs w:val="27"/>
        </w:rPr>
        <w:t>Still, people who are AI image designers love it, as the images are so good they can trick you into believing they are real. It’s because Midjourney uses a </w:t>
      </w:r>
      <w:hyperlink r:id="rId223" w:anchor=":~:text=Diffusion%20models%20are%20a%20class%20of%20generative%20models%20that%20simulate,a%20sequence%20of%20invertible%20operations." w:tgtFrame="_blank" w:history="1">
        <w:r>
          <w:rPr>
            <w:rStyle w:val="Hyperlink"/>
            <w:rFonts w:ascii="inherit" w:hAnsi="inherit" w:cs="Arial"/>
            <w:sz w:val="27"/>
            <w:szCs w:val="27"/>
            <w:bdr w:val="none" w:sz="0" w:space="0" w:color="auto" w:frame="1"/>
          </w:rPr>
          <w:t>diffusion model</w:t>
        </w:r>
      </w:hyperlink>
      <w:r>
        <w:rPr>
          <w:rFonts w:ascii="inherit" w:hAnsi="inherit" w:cs="Arial"/>
          <w:color w:val="141414"/>
          <w:sz w:val="27"/>
          <w:szCs w:val="27"/>
        </w:rPr>
        <w:t>.</w:t>
      </w:r>
    </w:p>
    <w:p w14:paraId="4594C701" w14:textId="77777777" w:rsidR="00FE6275" w:rsidRDefault="00FE6275" w:rsidP="00FE6275">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But why isn’t it free?</w:t>
      </w:r>
    </w:p>
    <w:p w14:paraId="77A34FD8" w14:textId="77777777" w:rsidR="00FE6275" w:rsidRDefault="00FE6275" w:rsidP="00FE6275">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Making these images takes a lot of computer power. It uses something called GPU a lot. And these GPUs have limited memory. This memory is needed to make the images clear.</w:t>
      </w:r>
    </w:p>
    <w:p w14:paraId="4F3B138B" w14:textId="77777777" w:rsidR="00FE6275" w:rsidRDefault="00FE6275" w:rsidP="00FE6275">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So, using this high-level AI tool has a cost. Midjourney starts at $10 per month. This gives about 200 image creations. If you want more generations, you can choose a higher plan, which costs up to $120 monthly.</w:t>
      </w:r>
    </w:p>
    <w:p w14:paraId="2869A1ED" w14:textId="77777777" w:rsidR="00FE6275" w:rsidRDefault="00FE6275" w:rsidP="00FE6275">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So, without further ado, let’s dive into our collection of Midjourney prompts and get you started on some truly fantastic artwork.</w:t>
      </w:r>
    </w:p>
    <w:p w14:paraId="7775C02F" w14:textId="77777777" w:rsidR="00FE6275" w:rsidRDefault="00FE6275" w:rsidP="00FE6275">
      <w:pPr>
        <w:pStyle w:val="Heading2"/>
        <w:shd w:val="clear" w:color="auto" w:fill="FFFFFF"/>
        <w:spacing w:before="0"/>
        <w:textAlignment w:val="baseline"/>
        <w:rPr>
          <w:rFonts w:ascii="var(--h2-family)" w:hAnsi="var(--h2-family)" w:cs="Arial"/>
          <w:color w:val="141414"/>
          <w:sz w:val="36"/>
          <w:szCs w:val="36"/>
        </w:rPr>
      </w:pPr>
      <w:r>
        <w:rPr>
          <w:rFonts w:ascii="var(--h2-family)" w:hAnsi="var(--h2-family)" w:cs="Arial"/>
          <w:color w:val="141414"/>
        </w:rPr>
        <w:t>Best Midjourney Prompts</w:t>
      </w:r>
    </w:p>
    <w:p w14:paraId="7B5AC906" w14:textId="77777777" w:rsidR="00FE6275" w:rsidRDefault="00FE6275" w:rsidP="00FE6275">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We have compiled only the best and most loved Midjourney prompts from different sources like Discord, Reddit, Quora, and other prompt search engines.</w:t>
      </w:r>
    </w:p>
    <w:p w14:paraId="64DEF86B" w14:textId="77777777" w:rsidR="00FE6275" w:rsidRDefault="00FE6275" w:rsidP="00FE6275">
      <w:pPr>
        <w:pStyle w:val="Heading4"/>
        <w:shd w:val="clear" w:color="auto" w:fill="FFFFFF"/>
        <w:spacing w:before="0" w:beforeAutospacing="0" w:after="0" w:afterAutospacing="0"/>
        <w:textAlignment w:val="baseline"/>
        <w:rPr>
          <w:rFonts w:ascii="var(--h4-family)" w:hAnsi="var(--h4-family)" w:cs="Arial"/>
          <w:color w:val="141414"/>
          <w:bdr w:val="none" w:sz="0" w:space="0" w:color="auto" w:frame="1"/>
        </w:rPr>
      </w:pPr>
      <w:r>
        <w:rPr>
          <w:rStyle w:val="Strong"/>
          <w:rFonts w:ascii="inherit" w:hAnsi="inherit" w:cs="Arial"/>
          <w:b/>
          <w:bCs/>
          <w:color w:val="141414"/>
          <w:sz w:val="29"/>
          <w:szCs w:val="29"/>
          <w:bdr w:val="none" w:sz="0" w:space="0" w:color="auto" w:frame="1"/>
        </w:rPr>
        <w:t>Note</w:t>
      </w:r>
    </w:p>
    <w:p w14:paraId="58ED09D8" w14:textId="77777777" w:rsidR="00FE6275" w:rsidRDefault="00FE6275" w:rsidP="00FE6275">
      <w:pPr>
        <w:pStyle w:val="NormalWeb"/>
        <w:shd w:val="clear" w:color="auto" w:fill="FFFFFF"/>
        <w:spacing w:before="0" w:beforeAutospacing="0" w:after="360" w:afterAutospacing="0"/>
        <w:textAlignment w:val="baseline"/>
        <w:rPr>
          <w:rFonts w:ascii="inherit" w:hAnsi="inherit" w:cs="Arial"/>
          <w:color w:val="141414"/>
          <w:sz w:val="27"/>
          <w:szCs w:val="27"/>
        </w:rPr>
      </w:pPr>
      <w:r>
        <w:rPr>
          <w:rFonts w:ascii="inherit" w:hAnsi="inherit" w:cs="Arial"/>
          <w:color w:val="141414"/>
          <w:sz w:val="27"/>
          <w:szCs w:val="27"/>
        </w:rPr>
        <w:t>These prompts are shared here to act as a template for your imagination. Do not try to copy and generate the images; make sure you tweak them and make something of your own on Midjourney.</w:t>
      </w:r>
    </w:p>
    <w:p w14:paraId="189F8FAB" w14:textId="77777777" w:rsidR="00FE6275" w:rsidRDefault="00FE6275" w:rsidP="00FE6275">
      <w:pPr>
        <w:pStyle w:val="NormalWeb"/>
        <w:shd w:val="clear" w:color="auto" w:fill="FFFFFF"/>
        <w:spacing w:before="0" w:beforeAutospacing="0" w:after="0" w:afterAutospacing="0"/>
        <w:textAlignment w:val="baseline"/>
        <w:rPr>
          <w:rFonts w:ascii="inherit" w:hAnsi="inherit" w:cs="Arial"/>
          <w:color w:val="141414"/>
          <w:sz w:val="27"/>
          <w:szCs w:val="27"/>
        </w:rPr>
      </w:pPr>
      <w:r>
        <w:rPr>
          <w:rFonts w:ascii="inherit" w:hAnsi="inherit" w:cs="Arial"/>
          <w:color w:val="141414"/>
          <w:sz w:val="27"/>
          <w:szCs w:val="27"/>
        </w:rPr>
        <w:t>Also, you can try our </w:t>
      </w:r>
      <w:hyperlink r:id="rId224" w:history="1">
        <w:r>
          <w:rPr>
            <w:rStyle w:val="Hyperlink"/>
            <w:rFonts w:ascii="inherit" w:hAnsi="inherit" w:cs="Arial"/>
            <w:sz w:val="27"/>
            <w:szCs w:val="27"/>
            <w:bdr w:val="none" w:sz="0" w:space="0" w:color="auto" w:frame="1"/>
          </w:rPr>
          <w:t>Midjourney prompt generator</w:t>
        </w:r>
      </w:hyperlink>
      <w:r>
        <w:rPr>
          <w:rFonts w:ascii="inherit" w:hAnsi="inherit" w:cs="Arial"/>
          <w:color w:val="141414"/>
          <w:sz w:val="27"/>
          <w:szCs w:val="27"/>
        </w:rPr>
        <w:t> to generate some awesome Midjourney prompts without typing every parameter manually.</w:t>
      </w:r>
    </w:p>
    <w:p w14:paraId="3C5751B0" w14:textId="77777777" w:rsidR="00FE6275" w:rsidRDefault="00FE6275" w:rsidP="00FE6275">
      <w:pPr>
        <w:pStyle w:val="NormalWeb"/>
        <w:shd w:val="clear" w:color="auto" w:fill="FFFFFF"/>
        <w:textAlignment w:val="baseline"/>
        <w:rPr>
          <w:rFonts w:ascii="inherit" w:hAnsi="inherit" w:cs="Arial"/>
          <w:color w:val="141414"/>
          <w:sz w:val="27"/>
          <w:szCs w:val="27"/>
        </w:rPr>
      </w:pPr>
      <w:proofErr w:type="gramStart"/>
      <w:r>
        <w:rPr>
          <w:rFonts w:ascii="inherit" w:hAnsi="inherit" w:cs="Arial"/>
          <w:color w:val="141414"/>
          <w:sz w:val="27"/>
          <w:szCs w:val="27"/>
        </w:rPr>
        <w:t>So</w:t>
      </w:r>
      <w:proofErr w:type="gramEnd"/>
      <w:r>
        <w:rPr>
          <w:rFonts w:ascii="inherit" w:hAnsi="inherit" w:cs="Arial"/>
          <w:color w:val="141414"/>
          <w:sz w:val="27"/>
          <w:szCs w:val="27"/>
        </w:rPr>
        <w:t xml:space="preserve"> try these out, and let us know your </w:t>
      </w:r>
      <w:proofErr w:type="spellStart"/>
      <w:r>
        <w:rPr>
          <w:rFonts w:ascii="inherit" w:hAnsi="inherit" w:cs="Arial"/>
          <w:color w:val="141414"/>
          <w:sz w:val="27"/>
          <w:szCs w:val="27"/>
        </w:rPr>
        <w:t>favorite</w:t>
      </w:r>
      <w:proofErr w:type="spellEnd"/>
      <w:r>
        <w:rPr>
          <w:rFonts w:ascii="inherit" w:hAnsi="inherit" w:cs="Arial"/>
          <w:color w:val="141414"/>
          <w:sz w:val="27"/>
          <w:szCs w:val="27"/>
        </w:rPr>
        <w:t xml:space="preserve"> prompts in the comments.</w:t>
      </w:r>
    </w:p>
    <w:p w14:paraId="7CE59A1C" w14:textId="77777777" w:rsidR="00FE6275" w:rsidRDefault="00FE6275" w:rsidP="00FE6275">
      <w:pPr>
        <w:pStyle w:val="Heading3"/>
        <w:shd w:val="clear" w:color="auto" w:fill="FFFFFF"/>
        <w:spacing w:before="0" w:beforeAutospacing="0"/>
        <w:textAlignment w:val="baseline"/>
        <w:rPr>
          <w:rFonts w:ascii="var(--h3-family)" w:hAnsi="var(--h3-family)" w:cs="Arial"/>
          <w:color w:val="141414"/>
        </w:rPr>
      </w:pPr>
      <w:r>
        <w:rPr>
          <w:rFonts w:ascii="var(--h3-family)" w:hAnsi="var(--h3-family)" w:cs="Arial"/>
          <w:color w:val="141414"/>
        </w:rPr>
        <w:t>1. Battle-Worn Samurai: Artistic Surrealism</w:t>
      </w:r>
    </w:p>
    <w:p w14:paraId="0F5627D3" w14:textId="31203037" w:rsidR="00FE6275" w:rsidRDefault="00FE6275" w:rsidP="00FE6275">
      <w:pPr>
        <w:shd w:val="clear" w:color="auto" w:fill="FFFFFF"/>
        <w:textAlignment w:val="baseline"/>
        <w:rPr>
          <w:rFonts w:ascii="inherit" w:hAnsi="inherit" w:cs="Arial"/>
          <w:color w:val="141414"/>
          <w:sz w:val="27"/>
          <w:szCs w:val="27"/>
        </w:rPr>
      </w:pPr>
      <w:r>
        <w:rPr>
          <w:rFonts w:ascii="inherit" w:hAnsi="inherit" w:cs="Arial"/>
          <w:noProof/>
          <w:color w:val="141414"/>
          <w:sz w:val="27"/>
          <w:szCs w:val="27"/>
        </w:rPr>
        <w:lastRenderedPageBreak/>
        <mc:AlternateContent>
          <mc:Choice Requires="wps">
            <w:drawing>
              <wp:inline distT="0" distB="0" distL="0" distR="0" wp14:anchorId="16DC5238" wp14:editId="2593C603">
                <wp:extent cx="6316980" cy="9753600"/>
                <wp:effectExtent l="0" t="0" r="0" b="0"/>
                <wp:docPr id="1185634786" name="Rectangle 92" descr="Battle-Worn Samurai Midjourne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316980" cy="975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3C002D" id="Rectangle 92" o:spid="_x0000_s1026" alt="Battle-Worn Samurai Midjourney" style="width:497.4pt;height:7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GfQ2gEAAKADAAAOAAAAZHJzL2Uyb0RvYy54bWysU9tu2zAMfR+wfxD0vthO07Qx4hRFiw4D&#10;ugvQ7QMUWbaF2aJGKnGyrx+lpEm2vQ17EURSPjw8PF7e7YZebA2SBVfJYpJLYZyG2rq2kt++Pr27&#10;lYKCcrXqwZlK7g3Ju9XbN8vRl2YKHfS1QcEgjsrRV7ILwZdZRrozg6IJeOO42AAOKnCIbVajGhl9&#10;6LNpns+zEbD2CNoQcfbxUJSrhN80RofPTUMmiL6SzC2kE9O5jme2WqqyReU7q4801D+wGJR13PQE&#10;9aiCEhu0f0ENViMQNGGiYcigaaw2aQaepsj/mOalU96kWVgc8ieZ6P/B6k/bF/8FI3Xyz6C/k3Dw&#10;0CnXmnvyLB8vVZ5TiDB2RtXMoIjaZaOn8oQRA2I0sR4/Qs3bVpsASZZdg0PswQOLXVJ/f1Lf7ILQ&#10;nJxfFfPFLS9Jc21xc301z9N+MlW+fu6RwnsDg4iXSiLzS/Bq+0wh0lHl65PYzcGT7fu04t79luCH&#10;MZPoR8bRL1Suod4ze4SDTdjWfOkAf0oxskUqST82Co0U/QfHCiyK2Sx6KgWz65spB3hZWV9WlNMM&#10;VckgxeH6EA4+3Hi0bZeEPnC8Z9Uam+Y5szqSZRukMY+WjT67jNOr84+1+gUAAP//AwBQSwMEFAAG&#10;AAgAAAAhANkwS/jfAAAABgEAAA8AAABkcnMvZG93bnJldi54bWxMj09rwkAQxe8Fv8MyQi9FN/aP&#10;1DQbKUKpFEEarec1O02C2dmYXZP023faS3sZeLzHm99LloOtRYetrxwpmE0jEEi5MxUVCva7l8kj&#10;CB80GV07QgVf6GGZjq4SHRvX0zt2WSgEl5CPtYIyhCaW0uclWu2nrkFi79O1VgeWbSFNq3sut7W8&#10;jaK5tLoi/lDqBlcl5qfsYhX0+bY77DavcntzWDs6r8+r7ONNqevx8PwEIuAQ/sLwg8/okDLT0V3I&#10;eFEr4CHh97K3WNzzjCOHHu7mEcg0kf/x028AAAD//wMAUEsBAi0AFAAGAAgAAAAhALaDOJL+AAAA&#10;4QEAABMAAAAAAAAAAAAAAAAAAAAAAFtDb250ZW50X1R5cGVzXS54bWxQSwECLQAUAAYACAAAACEA&#10;OP0h/9YAAACUAQAACwAAAAAAAAAAAAAAAAAvAQAAX3JlbHMvLnJlbHNQSwECLQAUAAYACAAAACEA&#10;IlBn0NoBAACgAwAADgAAAAAAAAAAAAAAAAAuAgAAZHJzL2Uyb0RvYy54bWxQSwECLQAUAAYACAAA&#10;ACEA2TBL+N8AAAAGAQAADwAAAAAAAAAAAAAAAAA0BAAAZHJzL2Rvd25yZXYueG1sUEsFBgAAAAAE&#10;AAQA8wAAAEAFAAAAAA==&#10;" filled="f" stroked="f">
                <o:lock v:ext="edit" aspectratio="t"/>
                <w10:anchorlock/>
              </v:rect>
            </w:pict>
          </mc:Fallback>
        </mc:AlternateContent>
      </w:r>
      <w:r>
        <w:rPr>
          <w:rFonts w:ascii="inherit" w:hAnsi="inherit" w:cs="Arial"/>
          <w:color w:val="141414"/>
          <w:sz w:val="27"/>
          <w:szCs w:val="27"/>
        </w:rPr>
        <w:lastRenderedPageBreak/>
        <w:t xml:space="preserve">Image Credits / </w:t>
      </w:r>
      <w:proofErr w:type="spellStart"/>
      <w:r>
        <w:rPr>
          <w:rFonts w:ascii="inherit" w:hAnsi="inherit" w:cs="Arial"/>
          <w:color w:val="141414"/>
          <w:sz w:val="27"/>
          <w:szCs w:val="27"/>
        </w:rPr>
        <w:t>Akasyan</w:t>
      </w:r>
      <w:proofErr w:type="spellEnd"/>
    </w:p>
    <w:p w14:paraId="774282AB" w14:textId="77777777" w:rsidR="00FE6275" w:rsidRDefault="00FE6275" w:rsidP="00FE6275">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Here’s a gripping depiction of a Samurai after an intense battle. The scene captures the deep emotions of exhaustion and terror.</w:t>
      </w:r>
    </w:p>
    <w:p w14:paraId="4D9BE317" w14:textId="77777777" w:rsidR="00FE6275" w:rsidRDefault="00FE6275" w:rsidP="00FE6275">
      <w:pPr>
        <w:pStyle w:val="HTMLPreformatted"/>
        <w:shd w:val="clear" w:color="auto" w:fill="B8FFDD"/>
        <w:textAlignment w:val="baseline"/>
        <w:rPr>
          <w:rFonts w:ascii="Courier" w:hAnsi="Courier"/>
          <w:color w:val="141414"/>
          <w:sz w:val="24"/>
          <w:szCs w:val="24"/>
          <w:bdr w:val="none" w:sz="0" w:space="0" w:color="auto" w:frame="1"/>
        </w:rPr>
      </w:pPr>
      <w:r>
        <w:rPr>
          <w:rStyle w:val="Strong"/>
          <w:rFonts w:ascii="inherit" w:hAnsi="inherit"/>
          <w:color w:val="141414"/>
          <w:sz w:val="24"/>
          <w:szCs w:val="24"/>
          <w:bdr w:val="none" w:sz="0" w:space="0" w:color="auto" w:frame="1"/>
        </w:rPr>
        <w:t>Prompt #1:</w:t>
      </w:r>
      <w:r>
        <w:rPr>
          <w:rFonts w:ascii="Courier" w:hAnsi="Courier"/>
          <w:color w:val="141414"/>
          <w:sz w:val="24"/>
          <w:szCs w:val="24"/>
          <w:bdr w:val="none" w:sz="0" w:space="0" w:color="auto" w:frame="1"/>
        </w:rPr>
        <w:t xml:space="preserve"> Samurai looks at the enemy, stands after the battle, fear and horror on his face, tired and beaten, sand on his face mixed with sweat, an atmosphere of darkness and horror, hyper-realistic photo. Enhance the details, sharpness, and contrast in post-production to get a hyper-realistic </w:t>
      </w:r>
      <w:proofErr w:type="spellStart"/>
      <w:proofErr w:type="gramStart"/>
      <w:r>
        <w:rPr>
          <w:rFonts w:ascii="Courier" w:hAnsi="Courier"/>
          <w:color w:val="141414"/>
          <w:sz w:val="24"/>
          <w:szCs w:val="24"/>
          <w:bdr w:val="none" w:sz="0" w:space="0" w:color="auto" w:frame="1"/>
        </w:rPr>
        <w:t>effect.Copy</w:t>
      </w:r>
      <w:proofErr w:type="spellEnd"/>
      <w:proofErr w:type="gramEnd"/>
    </w:p>
    <w:p w14:paraId="7063C4B1" w14:textId="75C17B09" w:rsidR="00FE6275" w:rsidRDefault="00FE6275" w:rsidP="00FE6275">
      <w:pPr>
        <w:shd w:val="clear" w:color="auto" w:fill="FFFFFF"/>
        <w:textAlignment w:val="baseline"/>
        <w:rPr>
          <w:rFonts w:ascii="inherit" w:hAnsi="inherit" w:cs="Arial"/>
          <w:color w:val="141414"/>
          <w:sz w:val="27"/>
          <w:szCs w:val="27"/>
        </w:rPr>
      </w:pPr>
      <w:r>
        <w:rPr>
          <w:rFonts w:ascii="inherit" w:hAnsi="inherit" w:cs="Arial"/>
          <w:noProof/>
          <w:color w:val="141414"/>
          <w:sz w:val="27"/>
          <w:szCs w:val="27"/>
        </w:rPr>
        <w:lastRenderedPageBreak/>
        <mc:AlternateContent>
          <mc:Choice Requires="wps">
            <w:drawing>
              <wp:inline distT="0" distB="0" distL="0" distR="0" wp14:anchorId="1D4AFC7F" wp14:editId="574B1069">
                <wp:extent cx="5692140" cy="9753600"/>
                <wp:effectExtent l="0" t="0" r="0" b="0"/>
                <wp:docPr id="575008625" name="Rectangle 91" descr="Samurai stands at sunset in japan midjourney promp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692140" cy="975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785CED" id="Rectangle 91" o:spid="_x0000_s1026" alt="Samurai stands at sunset in japan midjourney prompt" style="width:448.2pt;height:7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bGp2gEAAKADAAAOAAAAZHJzL2Uyb0RvYy54bWysU9tu2zAMfR+wfxD0vtjJknQx4hRFiw4D&#10;ugvQ7QMUWbKN2aJGKnGyrx8lp0m2vQ17EURSPjw8PF7fHvpO7A1SC66U00kuhXEaqtbVpfz29fHN&#10;OykoKFepDpwp5dGQvN28frUefGFm0EBXGRQM4qgYfCmbEHyRZaQb0yuagDeOixawV4FDrLMK1cDo&#10;fZfN8nyZDYCVR9CGiLMPY1FuEr61RofP1pIJoislcwvpxHRu45lt1qqoUfmm1Sca6h9Y9Kp13PQM&#10;9aCCEjts/4LqW41AYMNEQ5+Bta02aQaeZpr/Mc1zo7xJs7A45M8y0f+D1Z/2z/4LRurkn0B/J+Hg&#10;vlGuNnfkWT5eqrykEGFojKqYwTRqlw2eijNGDIjRxHb4CBVvW+0CJFkOFvvYgwcWh6T+8ay+OQSh&#10;OblYrmbTOS9Jc211s3i7zNN+MlW8fO6RwnsDvYiXUiLzS/Bq/0Qh0lHFy5PYzcFj23VpxZ37LcEP&#10;YybRj4yjX6jYQnVk9gijTdjWfGkAf0oxsEVKST92Co0U3QfHCqym80g3pGC+uJlxgNeV7XVFOc1Q&#10;pQxSjNf7MPpw57GtmyT0yPGOVbNtmufC6kSWbZDGPFk2+uw6Tq8uP9bmFwAAAP//AwBQSwMEFAAG&#10;AAgAAAAhABBU4ojeAAAABgEAAA8AAABkcnMvZG93bnJldi54bWxMj09Lw0AQxe9Cv8MyBS9iN/4L&#10;Nc2mSEEsUiim2vM2O02C2dk0u03it3f0opcHw3u895t0OdpG9Nj52pGCm1kEAqlwpqZSwfvu+XoO&#10;wgdNRjeOUMEXelhmk4tUJ8YN9IZ9HkrBJeQTraAKoU2k9EWFVvuZa5HYO7rO6sBnV0rT6YHLbSNv&#10;oyiWVtfEC5VucVVh8ZmfrYKh2Pb73eZFbq/2a0en9WmVf7wqdTkdnxYgAo7hLww/+IwOGTMd3JmM&#10;F40CfiT8Knvzx/gexIFDD3dxBDJL5X/87BsAAP//AwBQSwECLQAUAAYACAAAACEAtoM4kv4AAADh&#10;AQAAEwAAAAAAAAAAAAAAAAAAAAAAW0NvbnRlbnRfVHlwZXNdLnhtbFBLAQItABQABgAIAAAAIQA4&#10;/SH/1gAAAJQBAAALAAAAAAAAAAAAAAAAAC8BAABfcmVscy8ucmVsc1BLAQItABQABgAIAAAAIQDC&#10;BbGp2gEAAKADAAAOAAAAAAAAAAAAAAAAAC4CAABkcnMvZTJvRG9jLnhtbFBLAQItABQABgAIAAAA&#10;IQAQVOKI3gAAAAYBAAAPAAAAAAAAAAAAAAAAADQEAABkcnMvZG93bnJldi54bWxQSwUGAAAAAAQA&#10;BADzAAAAPwUAAAAA&#10;" filled="f" stroked="f">
                <o:lock v:ext="edit" aspectratio="t"/>
                <w10:anchorlock/>
              </v:rect>
            </w:pict>
          </mc:Fallback>
        </mc:AlternateContent>
      </w:r>
      <w:r>
        <w:rPr>
          <w:rFonts w:ascii="inherit" w:hAnsi="inherit" w:cs="Arial"/>
          <w:color w:val="141414"/>
          <w:sz w:val="27"/>
          <w:szCs w:val="27"/>
        </w:rPr>
        <w:lastRenderedPageBreak/>
        <w:t xml:space="preserve">Image Credits / </w:t>
      </w:r>
      <w:proofErr w:type="spellStart"/>
      <w:r>
        <w:rPr>
          <w:rFonts w:ascii="inherit" w:hAnsi="inherit" w:cs="Arial"/>
          <w:color w:val="141414"/>
          <w:sz w:val="27"/>
          <w:szCs w:val="27"/>
        </w:rPr>
        <w:t>Akasyan</w:t>
      </w:r>
      <w:proofErr w:type="spellEnd"/>
    </w:p>
    <w:p w14:paraId="3E7DA440" w14:textId="77777777" w:rsidR="00FE6275" w:rsidRDefault="00FE6275" w:rsidP="00FE6275">
      <w:pPr>
        <w:pStyle w:val="HTMLPreformatted"/>
        <w:shd w:val="clear" w:color="auto" w:fill="B8FFDD"/>
        <w:textAlignment w:val="baseline"/>
        <w:rPr>
          <w:rFonts w:ascii="Courier" w:hAnsi="Courier"/>
          <w:color w:val="141414"/>
          <w:sz w:val="24"/>
          <w:szCs w:val="24"/>
          <w:bdr w:val="none" w:sz="0" w:space="0" w:color="auto" w:frame="1"/>
        </w:rPr>
      </w:pPr>
      <w:r>
        <w:rPr>
          <w:rStyle w:val="Strong"/>
          <w:rFonts w:ascii="inherit" w:hAnsi="inherit"/>
          <w:color w:val="141414"/>
          <w:sz w:val="24"/>
          <w:szCs w:val="24"/>
          <w:bdr w:val="none" w:sz="0" w:space="0" w:color="auto" w:frame="1"/>
        </w:rPr>
        <w:t xml:space="preserve">Prompt #2: </w:t>
      </w:r>
      <w:r>
        <w:rPr>
          <w:rFonts w:ascii="Courier" w:hAnsi="Courier"/>
          <w:color w:val="141414"/>
          <w:sz w:val="24"/>
          <w:szCs w:val="24"/>
          <w:bdr w:val="none" w:sz="0" w:space="0" w:color="auto" w:frame="1"/>
        </w:rPr>
        <w:t xml:space="preserve">Samurai stands at sunset in </w:t>
      </w:r>
      <w:proofErr w:type="spellStart"/>
      <w:r>
        <w:rPr>
          <w:rFonts w:ascii="Courier" w:hAnsi="Courier"/>
          <w:color w:val="141414"/>
          <w:sz w:val="24"/>
          <w:szCs w:val="24"/>
          <w:bdr w:val="none" w:sz="0" w:space="0" w:color="auto" w:frame="1"/>
        </w:rPr>
        <w:t>japan</w:t>
      </w:r>
      <w:proofErr w:type="spellEnd"/>
      <w:r>
        <w:rPr>
          <w:rFonts w:ascii="Courier" w:hAnsi="Courier"/>
          <w:color w:val="141414"/>
          <w:sz w:val="24"/>
          <w:szCs w:val="24"/>
          <w:bdr w:val="none" w:sz="0" w:space="0" w:color="auto" w:frame="1"/>
        </w:rPr>
        <w:t xml:space="preserve"> and looks into the distance, in dynamics, highly detailed, packed with hidden details, style, high dynamic range, hyper realistic, dramatic light, realistic attention to detail, highly detailed, 8k, </w:t>
      </w:r>
      <w:proofErr w:type="spellStart"/>
      <w:r>
        <w:rPr>
          <w:rFonts w:ascii="Courier" w:hAnsi="Courier"/>
          <w:color w:val="141414"/>
          <w:sz w:val="24"/>
          <w:szCs w:val="24"/>
          <w:bdr w:val="none" w:sz="0" w:space="0" w:color="auto" w:frame="1"/>
        </w:rPr>
        <w:t>UHDCopy</w:t>
      </w:r>
      <w:proofErr w:type="spellEnd"/>
    </w:p>
    <w:p w14:paraId="7512FF18" w14:textId="1593AEBC" w:rsidR="00FE6275" w:rsidRDefault="00FE6275" w:rsidP="00FE6275">
      <w:pPr>
        <w:shd w:val="clear" w:color="auto" w:fill="FFFFFF"/>
        <w:textAlignment w:val="baseline"/>
        <w:rPr>
          <w:rFonts w:ascii="inherit" w:hAnsi="inherit" w:cs="Arial"/>
          <w:color w:val="141414"/>
          <w:sz w:val="27"/>
          <w:szCs w:val="27"/>
        </w:rPr>
      </w:pPr>
      <w:r>
        <w:rPr>
          <w:rFonts w:ascii="inherit" w:hAnsi="inherit" w:cs="Arial"/>
          <w:noProof/>
          <w:color w:val="141414"/>
          <w:sz w:val="27"/>
          <w:szCs w:val="27"/>
        </w:rPr>
        <w:lastRenderedPageBreak/>
        <mc:AlternateContent>
          <mc:Choice Requires="wps">
            <w:drawing>
              <wp:inline distT="0" distB="0" distL="0" distR="0" wp14:anchorId="60C558EB" wp14:editId="39588FDC">
                <wp:extent cx="6675120" cy="9753600"/>
                <wp:effectExtent l="0" t="0" r="0" b="0"/>
                <wp:docPr id="312405302" name="Rectangle 90" descr="japanese devil samurai standing majestically with kitana promp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75120" cy="975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D4F6A8" id="Rectangle 90" o:spid="_x0000_s1026" alt="japanese devil samurai standing majestically with kitana prompt" style="width:525.6pt;height:7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0Ix2QEAAKADAAAOAAAAZHJzL2Uyb0RvYy54bWysU9tu2zAMfR+wfxD0vtjJclmNOEXRosOA&#10;7gJ0+wBFlmxjtqiRSpzs60fJaZJtb8NeBJGUDw8Pj9e3h74Te4PUgivldJJLYZyGqnV1Kb99fXzz&#10;TgoKylWqA2dKeTQkbzevX60HX5gZNNBVBgWDOCoGX8omBF9kGenG9Iom4I3jogXsVeAQ66xCNTB6&#10;32WzPF9mA2DlEbQh4uzDWJSbhG+t0eGztWSC6ErJ3EI6MZ3beGabtSpqVL5p9YmG+gcWvWodNz1D&#10;PaigxA7bv6D6ViMQ2DDR0GdgbatNmoGnmeZ/TPPcKG/SLCwO+bNM9P9g9af9s/+CkTr5J9DfSTi4&#10;b5SrzR15lo+XKi8pRBgaoypmMI3aZYOn4owRA2I0sR0+QsXbVrsASZaDxT724IHFIal/PKtvDkFo&#10;Ti6Xq8V0xkvSXLtZLd4u87SfTBUvn3uk8N5AL+KllMj8ErzaP1GIdFTx8iR2c/DYdl1aced+S/DD&#10;mEn0I+PoFyq2UB2ZPcJoE7Y1XxrAn1IMbJFS0o+dQiNF98GxAjfT+Tx6KgXzxSpyx+vK9rqinGao&#10;UgYpxut9GH2489jWTRJ65HjHqtk2zXNhdSLLNkhjniwbfXYdp1eXH2vzCwAA//8DAFBLAwQUAAYA&#10;CAAAACEA04mcbN4AAAAHAQAADwAAAGRycy9kb3ducmV2LnhtbEyPQUvDQBCF74L/YRnBi9jdVlok&#10;zaZIQSwiFFPb8zY7JsHsbJrdJvHfO/Wil+ENb3jvm3Q1ukb02IXak4bpRIFAKrytqdTwsXu+fwQR&#10;oiFrGk+o4RsDrLLrq9Qk1g/0jn0eS8EhFBKjoYqxTaQMRYXOhIlvkdj79J0zkdeulLYzA4e7Rs6U&#10;WkhnauKGyrS4rrD4ys9Ow1Bs+8Pu7UVu7w4bT6fNaZ3vX7W+vRmfliAijvHvGC74jA4ZMx39mWwQ&#10;jQZ+JP7Oi6fm0xmII6v5w0KBzFL5nz/7AQAA//8DAFBLAQItABQABgAIAAAAIQC2gziS/gAAAOEB&#10;AAATAAAAAAAAAAAAAAAAAAAAAABbQ29udGVudF9UeXBlc10ueG1sUEsBAi0AFAAGAAgAAAAhADj9&#10;If/WAAAAlAEAAAsAAAAAAAAAAAAAAAAALwEAAF9yZWxzLy5yZWxzUEsBAi0AFAAGAAgAAAAhALST&#10;QjHZAQAAoAMAAA4AAAAAAAAAAAAAAAAALgIAAGRycy9lMm9Eb2MueG1sUEsBAi0AFAAGAAgAAAAh&#10;ANOJnGzeAAAABwEAAA8AAAAAAAAAAAAAAAAAMwQAAGRycy9kb3ducmV2LnhtbFBLBQYAAAAABAAE&#10;APMAAAA+BQAAAAA=&#10;" filled="f" stroked="f">
                <o:lock v:ext="edit" aspectratio="t"/>
                <w10:anchorlock/>
              </v:rect>
            </w:pict>
          </mc:Fallback>
        </mc:AlternateContent>
      </w:r>
      <w:r>
        <w:rPr>
          <w:rFonts w:ascii="inherit" w:hAnsi="inherit" w:cs="Arial"/>
          <w:color w:val="141414"/>
          <w:sz w:val="27"/>
          <w:szCs w:val="27"/>
        </w:rPr>
        <w:lastRenderedPageBreak/>
        <w:t>Image credits / dsalvat1</w:t>
      </w:r>
    </w:p>
    <w:p w14:paraId="74D11F5F" w14:textId="77777777" w:rsidR="00FE6275" w:rsidRDefault="00FE6275" w:rsidP="00FE6275">
      <w:pPr>
        <w:pStyle w:val="HTMLPreformatted"/>
        <w:shd w:val="clear" w:color="auto" w:fill="B8FFDD"/>
        <w:textAlignment w:val="baseline"/>
        <w:rPr>
          <w:rFonts w:ascii="Courier" w:hAnsi="Courier"/>
          <w:color w:val="141414"/>
          <w:sz w:val="24"/>
          <w:szCs w:val="24"/>
          <w:bdr w:val="none" w:sz="0" w:space="0" w:color="auto" w:frame="1"/>
        </w:rPr>
      </w:pPr>
      <w:r>
        <w:rPr>
          <w:rStyle w:val="Strong"/>
          <w:rFonts w:ascii="inherit" w:hAnsi="inherit"/>
          <w:color w:val="141414"/>
          <w:sz w:val="24"/>
          <w:szCs w:val="24"/>
          <w:bdr w:val="none" w:sz="0" w:space="0" w:color="auto" w:frame="1"/>
        </w:rPr>
        <w:t xml:space="preserve">Prompt #3: </w:t>
      </w:r>
      <w:proofErr w:type="spellStart"/>
      <w:r>
        <w:rPr>
          <w:rFonts w:ascii="Courier" w:hAnsi="Courier"/>
          <w:color w:val="141414"/>
          <w:sz w:val="24"/>
          <w:szCs w:val="24"/>
          <w:bdr w:val="none" w:sz="0" w:space="0" w:color="auto" w:frame="1"/>
        </w:rPr>
        <w:t>japanese</w:t>
      </w:r>
      <w:proofErr w:type="spellEnd"/>
      <w:r>
        <w:rPr>
          <w:rFonts w:ascii="Courier" w:hAnsi="Courier"/>
          <w:color w:val="141414"/>
          <w:sz w:val="24"/>
          <w:szCs w:val="24"/>
          <w:bdr w:val="none" w:sz="0" w:space="0" w:color="auto" w:frame="1"/>
        </w:rPr>
        <w:t xml:space="preserve"> devil samurai standing majestically with </w:t>
      </w:r>
      <w:proofErr w:type="spellStart"/>
      <w:r>
        <w:rPr>
          <w:rFonts w:ascii="Courier" w:hAnsi="Courier"/>
          <w:color w:val="141414"/>
          <w:sz w:val="24"/>
          <w:szCs w:val="24"/>
          <w:bdr w:val="none" w:sz="0" w:space="0" w:color="auto" w:frame="1"/>
        </w:rPr>
        <w:t>kitana</w:t>
      </w:r>
      <w:proofErr w:type="spellEnd"/>
      <w:r>
        <w:rPr>
          <w:rFonts w:ascii="Courier" w:hAnsi="Courier"/>
          <w:color w:val="141414"/>
          <w:sz w:val="24"/>
          <w:szCs w:val="24"/>
          <w:bdr w:val="none" w:sz="0" w:space="0" w:color="auto" w:frame="1"/>
        </w:rPr>
        <w:t xml:space="preserve">, highly detailed, intricate details, symmetrical, digital 3d, hard surface, real time, </w:t>
      </w:r>
      <w:proofErr w:type="spellStart"/>
      <w:r>
        <w:rPr>
          <w:rFonts w:ascii="Courier" w:hAnsi="Courier"/>
          <w:color w:val="141414"/>
          <w:sz w:val="24"/>
          <w:szCs w:val="24"/>
          <w:bdr w:val="none" w:sz="0" w:space="0" w:color="auto" w:frame="1"/>
        </w:rPr>
        <w:t>vfx</w:t>
      </w:r>
      <w:proofErr w:type="spellEnd"/>
      <w:r>
        <w:rPr>
          <w:rFonts w:ascii="Courier" w:hAnsi="Courier"/>
          <w:color w:val="141414"/>
          <w:sz w:val="24"/>
          <w:szCs w:val="24"/>
          <w:bdr w:val="none" w:sz="0" w:space="0" w:color="auto" w:frame="1"/>
        </w:rPr>
        <w:t xml:space="preserve">, trending on </w:t>
      </w:r>
      <w:proofErr w:type="spellStart"/>
      <w:r>
        <w:rPr>
          <w:rFonts w:ascii="Courier" w:hAnsi="Courier"/>
          <w:color w:val="141414"/>
          <w:sz w:val="24"/>
          <w:szCs w:val="24"/>
          <w:bdr w:val="none" w:sz="0" w:space="0" w:color="auto" w:frame="1"/>
        </w:rPr>
        <w:t>artstation</w:t>
      </w:r>
      <w:proofErr w:type="spellEnd"/>
      <w:r>
        <w:rPr>
          <w:rFonts w:ascii="Courier" w:hAnsi="Courier"/>
          <w:color w:val="141414"/>
          <w:sz w:val="24"/>
          <w:szCs w:val="24"/>
          <w:bdr w:val="none" w:sz="0" w:space="0" w:color="auto" w:frame="1"/>
        </w:rPr>
        <w:t xml:space="preserve">, ultra </w:t>
      </w:r>
      <w:proofErr w:type="spellStart"/>
      <w:r>
        <w:rPr>
          <w:rFonts w:ascii="Courier" w:hAnsi="Courier"/>
          <w:color w:val="141414"/>
          <w:sz w:val="24"/>
          <w:szCs w:val="24"/>
          <w:bdr w:val="none" w:sz="0" w:space="0" w:color="auto" w:frame="1"/>
        </w:rPr>
        <w:t>hd</w:t>
      </w:r>
      <w:proofErr w:type="spellEnd"/>
      <w:r>
        <w:rPr>
          <w:rFonts w:ascii="Courier" w:hAnsi="Courier"/>
          <w:color w:val="141414"/>
          <w:sz w:val="24"/>
          <w:szCs w:val="24"/>
          <w:bdr w:val="none" w:sz="0" w:space="0" w:color="auto" w:frame="1"/>
        </w:rPr>
        <w:t xml:space="preserve">, </w:t>
      </w:r>
      <w:proofErr w:type="spellStart"/>
      <w:r>
        <w:rPr>
          <w:rFonts w:ascii="Courier" w:hAnsi="Courier"/>
          <w:color w:val="141414"/>
          <w:sz w:val="24"/>
          <w:szCs w:val="24"/>
          <w:bdr w:val="none" w:sz="0" w:space="0" w:color="auto" w:frame="1"/>
        </w:rPr>
        <w:t>hdr</w:t>
      </w:r>
      <w:proofErr w:type="spellEnd"/>
      <w:r>
        <w:rPr>
          <w:rFonts w:ascii="Courier" w:hAnsi="Courier"/>
          <w:color w:val="141414"/>
          <w:sz w:val="24"/>
          <w:szCs w:val="24"/>
          <w:bdr w:val="none" w:sz="0" w:space="0" w:color="auto" w:frame="1"/>
        </w:rPr>
        <w:t>, cinematic, hyper realism, high detail, octane render, 8k</w:t>
      </w:r>
    </w:p>
    <w:p w14:paraId="15AD6FD5" w14:textId="77777777" w:rsidR="00FE6275" w:rsidRDefault="00FE6275" w:rsidP="00FE6275">
      <w:pPr>
        <w:pStyle w:val="HTMLPreformatted"/>
        <w:shd w:val="clear" w:color="auto" w:fill="B8FFDD"/>
        <w:textAlignment w:val="baseline"/>
        <w:rPr>
          <w:rFonts w:ascii="Courier" w:hAnsi="Courier"/>
          <w:color w:val="141414"/>
          <w:sz w:val="24"/>
          <w:szCs w:val="24"/>
          <w:bdr w:val="none" w:sz="0" w:space="0" w:color="auto" w:frame="1"/>
        </w:rPr>
      </w:pPr>
    </w:p>
    <w:p w14:paraId="39A7FCA5" w14:textId="77777777" w:rsidR="00FE6275" w:rsidRDefault="00FE6275" w:rsidP="00FE6275">
      <w:pPr>
        <w:pStyle w:val="HTMLPreformatted"/>
        <w:shd w:val="clear" w:color="auto" w:fill="B8FFDD"/>
        <w:textAlignment w:val="baseline"/>
        <w:rPr>
          <w:rFonts w:ascii="Courier" w:hAnsi="Courier"/>
          <w:color w:val="141414"/>
          <w:sz w:val="24"/>
          <w:szCs w:val="24"/>
          <w:bdr w:val="none" w:sz="0" w:space="0" w:color="auto" w:frame="1"/>
        </w:rPr>
      </w:pPr>
      <w:r>
        <w:rPr>
          <w:rStyle w:val="Strong"/>
          <w:rFonts w:ascii="inherit" w:hAnsi="inherit"/>
          <w:color w:val="141414"/>
          <w:sz w:val="24"/>
          <w:szCs w:val="24"/>
          <w:bdr w:val="none" w:sz="0" w:space="0" w:color="auto" w:frame="1"/>
        </w:rPr>
        <w:t xml:space="preserve">Negative prompt used: </w:t>
      </w:r>
      <w:r>
        <w:rPr>
          <w:rFonts w:ascii="Courier" w:hAnsi="Courier"/>
          <w:color w:val="141414"/>
          <w:sz w:val="24"/>
          <w:szCs w:val="24"/>
          <w:bdr w:val="none" w:sz="0" w:space="0" w:color="auto" w:frame="1"/>
        </w:rPr>
        <w:t xml:space="preserve">"Negative prompt: 3d, cartoon, anime, sketches, (worst quality:2), (low quality:2), (normal quality:2), </w:t>
      </w:r>
      <w:proofErr w:type="spellStart"/>
      <w:r>
        <w:rPr>
          <w:rFonts w:ascii="Courier" w:hAnsi="Courier"/>
          <w:color w:val="141414"/>
          <w:sz w:val="24"/>
          <w:szCs w:val="24"/>
          <w:bdr w:val="none" w:sz="0" w:space="0" w:color="auto" w:frame="1"/>
        </w:rPr>
        <w:t>lowres</w:t>
      </w:r>
      <w:proofErr w:type="spellEnd"/>
      <w:r>
        <w:rPr>
          <w:rFonts w:ascii="Courier" w:hAnsi="Courier"/>
          <w:color w:val="141414"/>
          <w:sz w:val="24"/>
          <w:szCs w:val="24"/>
          <w:bdr w:val="none" w:sz="0" w:space="0" w:color="auto" w:frame="1"/>
        </w:rPr>
        <w:t xml:space="preserve">, normal quality, ((monochrome)), ((grayscale)), skin spots, acnes, skin blemishes, bad anatomy, girl, </w:t>
      </w:r>
      <w:proofErr w:type="spellStart"/>
      <w:r>
        <w:rPr>
          <w:rFonts w:ascii="Courier" w:hAnsi="Courier"/>
          <w:color w:val="141414"/>
          <w:sz w:val="24"/>
          <w:szCs w:val="24"/>
          <w:bdr w:val="none" w:sz="0" w:space="0" w:color="auto" w:frame="1"/>
        </w:rPr>
        <w:t>loli</w:t>
      </w:r>
      <w:proofErr w:type="spellEnd"/>
      <w:r>
        <w:rPr>
          <w:rFonts w:ascii="Courier" w:hAnsi="Courier"/>
          <w:color w:val="141414"/>
          <w:sz w:val="24"/>
          <w:szCs w:val="24"/>
          <w:bdr w:val="none" w:sz="0" w:space="0" w:color="auto" w:frame="1"/>
        </w:rPr>
        <w:t xml:space="preserve">, young, large breasts, red eyes, muscular, over saturated, over saturated, over saturated, long neck, (watermark),signature, deformed, ugly, mutilated, disfigured, text, extra limbs, face cut, head cut, extra fingers, extra arms, poorly drawn face, mutation, bad proportions, cropped head, malformed limbs, (mutated hands), fused fingers, long neck, bad anatomy, Dull, barren, Unclear, smudge, muddy, incoherent , no face, no eyes, unfinished lines, small head, random lines, unrealistic hand shape, more than 2 arms, more than 2 legs, long </w:t>
      </w:r>
      <w:proofErr w:type="spellStart"/>
      <w:r>
        <w:rPr>
          <w:rFonts w:ascii="Courier" w:hAnsi="Courier"/>
          <w:color w:val="141414"/>
          <w:sz w:val="24"/>
          <w:szCs w:val="24"/>
          <w:bdr w:val="none" w:sz="0" w:space="0" w:color="auto" w:frame="1"/>
        </w:rPr>
        <w:t>handle"Copy</w:t>
      </w:r>
      <w:proofErr w:type="spellEnd"/>
    </w:p>
    <w:p w14:paraId="7C941D9B" w14:textId="77777777" w:rsidR="00FE6275" w:rsidRDefault="00FE6275" w:rsidP="00FE6275">
      <w:pPr>
        <w:pStyle w:val="Heading3"/>
        <w:shd w:val="clear" w:color="auto" w:fill="FFFFFF"/>
        <w:spacing w:before="0" w:beforeAutospacing="0"/>
        <w:textAlignment w:val="baseline"/>
        <w:rPr>
          <w:rFonts w:ascii="var(--h3-family)" w:hAnsi="var(--h3-family)" w:cs="Arial"/>
          <w:color w:val="141414"/>
        </w:rPr>
      </w:pPr>
      <w:r>
        <w:rPr>
          <w:rFonts w:ascii="var(--h3-family)" w:hAnsi="var(--h3-family)" w:cs="Arial"/>
          <w:color w:val="141414"/>
        </w:rPr>
        <w:t>2. Tribal Voodoo Accessories Sale</w:t>
      </w:r>
    </w:p>
    <w:p w14:paraId="5940B114" w14:textId="43CEAF9A" w:rsidR="00FE6275" w:rsidRDefault="00FE6275" w:rsidP="00FE6275">
      <w:pPr>
        <w:shd w:val="clear" w:color="auto" w:fill="FFFFFF"/>
        <w:textAlignment w:val="baseline"/>
        <w:rPr>
          <w:rFonts w:ascii="inherit" w:hAnsi="inherit" w:cs="Arial"/>
          <w:color w:val="141414"/>
          <w:sz w:val="27"/>
          <w:szCs w:val="27"/>
        </w:rPr>
      </w:pPr>
      <w:r>
        <w:rPr>
          <w:rFonts w:ascii="inherit" w:hAnsi="inherit" w:cs="Arial"/>
          <w:noProof/>
          <w:color w:val="141414"/>
          <w:sz w:val="27"/>
          <w:szCs w:val="27"/>
        </w:rPr>
        <w:lastRenderedPageBreak/>
        <w:drawing>
          <wp:inline distT="0" distB="0" distL="0" distR="0" wp14:anchorId="0DF125D6" wp14:editId="2056FA57">
            <wp:extent cx="5731510" cy="5632450"/>
            <wp:effectExtent l="0" t="0" r="2540" b="6350"/>
            <wp:docPr id="1658117375" name="Picture 89" descr="Best midjourney prompts for Tribal Voodoo Accessories S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Best midjourney prompts for Tribal Voodoo Accessories Sal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1510" cy="5632450"/>
                    </a:xfrm>
                    <a:prstGeom prst="rect">
                      <a:avLst/>
                    </a:prstGeom>
                    <a:noFill/>
                    <a:ln>
                      <a:noFill/>
                    </a:ln>
                  </pic:spPr>
                </pic:pic>
              </a:graphicData>
            </a:graphic>
          </wp:inline>
        </w:drawing>
      </w:r>
      <w:r>
        <w:rPr>
          <w:rFonts w:ascii="inherit" w:hAnsi="inherit" w:cs="Arial"/>
          <w:color w:val="141414"/>
          <w:sz w:val="27"/>
          <w:szCs w:val="27"/>
        </w:rPr>
        <w:t>Credits / Midjourney Showcase</w:t>
      </w:r>
    </w:p>
    <w:p w14:paraId="21D62A27" w14:textId="77777777" w:rsidR="00FE6275" w:rsidRDefault="00FE6275" w:rsidP="00FE6275">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This prompts a modern representation of an African tribal voodoo shaman teenage girl’s accessories. It’s fun as you can play with this prompt and create a different kind of vector art and even create other types of illustrations showcasing the elements.</w:t>
      </w:r>
    </w:p>
    <w:p w14:paraId="301BE480" w14:textId="77777777" w:rsidR="00FE6275" w:rsidRDefault="00FE6275" w:rsidP="00FE6275">
      <w:pPr>
        <w:pStyle w:val="HTMLPreformatted"/>
        <w:shd w:val="clear" w:color="auto" w:fill="B8FFDD"/>
        <w:textAlignment w:val="baseline"/>
        <w:rPr>
          <w:rFonts w:ascii="Courier" w:hAnsi="Courier"/>
          <w:color w:val="141414"/>
          <w:sz w:val="24"/>
          <w:szCs w:val="24"/>
          <w:bdr w:val="none" w:sz="0" w:space="0" w:color="auto" w:frame="1"/>
        </w:rPr>
      </w:pPr>
      <w:r>
        <w:rPr>
          <w:rStyle w:val="Strong"/>
          <w:rFonts w:ascii="inherit" w:hAnsi="inherit"/>
          <w:color w:val="141414"/>
          <w:sz w:val="24"/>
          <w:szCs w:val="24"/>
          <w:bdr w:val="none" w:sz="0" w:space="0" w:color="auto" w:frame="1"/>
        </w:rPr>
        <w:t>Prompt:</w:t>
      </w:r>
      <w:r>
        <w:rPr>
          <w:rFonts w:ascii="Courier" w:hAnsi="Courier"/>
          <w:color w:val="141414"/>
          <w:sz w:val="24"/>
          <w:szCs w:val="24"/>
          <w:bdr w:val="none" w:sz="0" w:space="0" w:color="auto" w:frame="1"/>
        </w:rPr>
        <w:t xml:space="preserve"> knolling, isotype of a modern sale of spare parts and accessories for beautiful </w:t>
      </w:r>
      <w:proofErr w:type="spellStart"/>
      <w:r>
        <w:rPr>
          <w:rFonts w:ascii="Courier" w:hAnsi="Courier"/>
          <w:color w:val="141414"/>
          <w:sz w:val="24"/>
          <w:szCs w:val="24"/>
          <w:bdr w:val="none" w:sz="0" w:space="0" w:color="auto" w:frame="1"/>
        </w:rPr>
        <w:t>african</w:t>
      </w:r>
      <w:proofErr w:type="spellEnd"/>
      <w:r>
        <w:rPr>
          <w:rFonts w:ascii="Courier" w:hAnsi="Courier"/>
          <w:color w:val="141414"/>
          <w:sz w:val="24"/>
          <w:szCs w:val="24"/>
          <w:bdr w:val="none" w:sz="0" w:space="0" w:color="auto" w:frame="1"/>
        </w:rPr>
        <w:t xml:space="preserve"> tribal </w:t>
      </w:r>
      <w:proofErr w:type="spellStart"/>
      <w:r>
        <w:rPr>
          <w:rFonts w:ascii="Courier" w:hAnsi="Courier"/>
          <w:color w:val="141414"/>
          <w:sz w:val="24"/>
          <w:szCs w:val="24"/>
          <w:bdr w:val="none" w:sz="0" w:space="0" w:color="auto" w:frame="1"/>
        </w:rPr>
        <w:t>vodoo</w:t>
      </w:r>
      <w:proofErr w:type="spellEnd"/>
      <w:r>
        <w:rPr>
          <w:rFonts w:ascii="Courier" w:hAnsi="Courier"/>
          <w:color w:val="141414"/>
          <w:sz w:val="24"/>
          <w:szCs w:val="24"/>
          <w:bdr w:val="none" w:sz="0" w:space="0" w:color="auto" w:frame="1"/>
        </w:rPr>
        <w:t xml:space="preserve"> shaman teenage </w:t>
      </w:r>
      <w:proofErr w:type="gramStart"/>
      <w:r>
        <w:rPr>
          <w:rFonts w:ascii="Courier" w:hAnsi="Courier"/>
          <w:color w:val="141414"/>
          <w:sz w:val="24"/>
          <w:szCs w:val="24"/>
          <w:bdr w:val="none" w:sz="0" w:space="0" w:color="auto" w:frame="1"/>
        </w:rPr>
        <w:t>girl ,</w:t>
      </w:r>
      <w:proofErr w:type="gramEnd"/>
      <w:r>
        <w:rPr>
          <w:rFonts w:ascii="Courier" w:hAnsi="Courier"/>
          <w:color w:val="141414"/>
          <w:sz w:val="24"/>
          <w:szCs w:val="24"/>
          <w:bdr w:val="none" w:sz="0" w:space="0" w:color="auto" w:frame="1"/>
        </w:rPr>
        <w:t xml:space="preserve"> minimal design, vector, simple, flat, transparent background ,Copy</w:t>
      </w:r>
    </w:p>
    <w:p w14:paraId="3919BD2B" w14:textId="77777777" w:rsidR="00FE6275" w:rsidRDefault="00FE6275" w:rsidP="00FE6275">
      <w:pPr>
        <w:pStyle w:val="Heading3"/>
        <w:shd w:val="clear" w:color="auto" w:fill="FFFFFF"/>
        <w:spacing w:before="0" w:beforeAutospacing="0"/>
        <w:textAlignment w:val="baseline"/>
        <w:rPr>
          <w:rFonts w:ascii="var(--h3-family)" w:hAnsi="var(--h3-family)" w:cs="Arial"/>
          <w:color w:val="141414"/>
        </w:rPr>
      </w:pPr>
      <w:r>
        <w:rPr>
          <w:rFonts w:ascii="var(--h3-family)" w:hAnsi="var(--h3-family)" w:cs="Arial"/>
          <w:color w:val="141414"/>
        </w:rPr>
        <w:t>3. Medieval Ink Sketches and Blueprint Prompts</w:t>
      </w:r>
    </w:p>
    <w:p w14:paraId="2B7AFD14" w14:textId="77777777" w:rsidR="00FE6275" w:rsidRDefault="00FE6275" w:rsidP="00FE6275">
      <w:pPr>
        <w:pStyle w:val="NormalWeb"/>
        <w:shd w:val="clear" w:color="auto" w:fill="FFFFFF"/>
        <w:textAlignment w:val="baseline"/>
        <w:rPr>
          <w:rFonts w:ascii="inherit" w:hAnsi="inherit" w:cs="Arial"/>
          <w:color w:val="141414"/>
          <w:sz w:val="27"/>
          <w:szCs w:val="27"/>
        </w:rPr>
      </w:pPr>
      <w:r>
        <w:rPr>
          <w:rFonts w:ascii="inherit" w:hAnsi="inherit" w:cs="Arial"/>
          <w:color w:val="141414"/>
          <w:sz w:val="27"/>
          <w:szCs w:val="27"/>
        </w:rPr>
        <w:t>We love this prompt because of its mix of old and new. It uses the ancient medieval theme using clean and slick lines, creating an awesome blueprint. J</w:t>
      </w:r>
    </w:p>
    <w:p w14:paraId="284BB5AB" w14:textId="77777777" w:rsidR="00FE6275" w:rsidRDefault="00FE6275" w:rsidP="00FE6275">
      <w:pPr>
        <w:pStyle w:val="NormalWeb"/>
        <w:shd w:val="clear" w:color="auto" w:fill="FFFFFF"/>
        <w:textAlignment w:val="baseline"/>
        <w:rPr>
          <w:rFonts w:ascii="inherit" w:hAnsi="inherit" w:cs="Arial"/>
          <w:color w:val="141414"/>
          <w:sz w:val="27"/>
          <w:szCs w:val="27"/>
        </w:rPr>
      </w:pPr>
      <w:proofErr w:type="spellStart"/>
      <w:r>
        <w:rPr>
          <w:rFonts w:ascii="inherit" w:hAnsi="inherit" w:cs="Arial"/>
          <w:color w:val="141414"/>
          <w:sz w:val="27"/>
          <w:szCs w:val="27"/>
        </w:rPr>
        <w:lastRenderedPageBreak/>
        <w:t>ust</w:t>
      </w:r>
      <w:proofErr w:type="spellEnd"/>
      <w:r>
        <w:rPr>
          <w:rFonts w:ascii="inherit" w:hAnsi="inherit" w:cs="Arial"/>
          <w:color w:val="141414"/>
          <w:sz w:val="27"/>
          <w:szCs w:val="27"/>
        </w:rPr>
        <w:t xml:space="preserve"> imagine creating designs for schools and playgrounds, toys, or storybooks with a vintage touch. Give it a try.</w:t>
      </w:r>
    </w:p>
    <w:p w14:paraId="7B852CF2" w14:textId="5973EFDB" w:rsidR="00FE6275" w:rsidRDefault="00FE6275" w:rsidP="00FE6275">
      <w:pPr>
        <w:shd w:val="clear" w:color="auto" w:fill="FFFFFF"/>
        <w:textAlignment w:val="baseline"/>
        <w:rPr>
          <w:rFonts w:ascii="inherit" w:hAnsi="inherit" w:cs="Arial"/>
          <w:color w:val="141414"/>
          <w:sz w:val="27"/>
          <w:szCs w:val="27"/>
        </w:rPr>
      </w:pPr>
      <w:r>
        <w:rPr>
          <w:rFonts w:ascii="inherit" w:hAnsi="inherit" w:cs="Arial"/>
          <w:noProof/>
          <w:color w:val="141414"/>
          <w:sz w:val="27"/>
          <w:szCs w:val="27"/>
        </w:rPr>
        <w:lastRenderedPageBreak/>
        <mc:AlternateContent>
          <mc:Choice Requires="wps">
            <w:drawing>
              <wp:inline distT="0" distB="0" distL="0" distR="0" wp14:anchorId="77453CE2" wp14:editId="754B010B">
                <wp:extent cx="9753600" cy="9753600"/>
                <wp:effectExtent l="0" t="0" r="0" b="0"/>
                <wp:docPr id="1613280755" name="Rectangle 88" descr="Detailed with notes, ink sketch promp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3600" cy="975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9CBB77" id="Rectangle 88" o:spid="_x0000_s1026" alt="Detailed with notes, ink sketch prompt" style="width:768pt;height:7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Gzz0wEAAKADAAAOAAAAZHJzL2Uyb0RvYy54bWysU9tu2zAMfR+wfxD0vjjJ0nY14hRFiw4D&#10;ugvQ7QMUWbKF2aJGKnGyrx8l57btbdiLIJLy4eHh8fJu13dia5Ac+ErOJlMpjNdQO99U8tvXpzfv&#10;pKCofK068KaSe0PybvX61XIIpZlDC11tUDCIp3IIlWxjDGVRkG5Nr2gCwXguWsBeRQ6xKWpUA6P3&#10;XTGfTq+LAbAOCNoQcfZxLMpVxrfW6PjZWjJRdJVkbjGfmM91OovVUpUNqtA6faCh/oFFr5znpieo&#10;RxWV2KD7C6p3GoHAxomGvgBrnTZ5Bp5mNv1jmpdWBZNnYXEonGSi/werP21fwhdM1Ck8g/5OwsND&#10;q3xj7imwfLxUeU4hwtAaVTODWdKuGAKVJ4wUEKOJ9fARat622kTIsuws9qkHDyx2Wf39SX2zi0Jz&#10;8vbm6u31lJekuXYMUg9VHj8PSPG9gV6kSyWR+WV4tX2mOD49PkndPDy5rssr7vxvCcZMmUw/MU5+&#10;oXIN9Z7ZI4w2YVvzpQX8KcXAFqkk/dgoNFJ0HzwrcDtbLJKncrC4uplzgJeV9WVFec1QlYxSjNeH&#10;OPpwE9A1bRZ65HjPqlmX5zmzOpBlG2RFDpZNPruM86vzj7X6BQAA//8DAFBLAwQUAAYACAAAACEA&#10;xf+xudoAAAAHAQAADwAAAGRycy9kb3ducmV2LnhtbEyPQUvDQBCF74L/YRnBi9iNikViNkUKYhGh&#10;mGrP0+yYBLOzaXabxH/vVBC9DPN4w5vvZYvJtWqgPjSeDVzNElDEpbcNVwbeNo+Xd6BCRLbYeiYD&#10;XxRgkZ+eZJhaP/IrDUWslIRwSNFAHWOXah3KmhyGme+IxfvwvcMosq+07XGUcNfq6ySZa4cNy4ca&#10;O1rWVH4WB2dgLNfDdvPypNcX25Xn/Wq/LN6fjTk/mx7uQUWa4t8xHPEFHXJh2vkD26BaA1Ik/syj&#10;d3szF7373XSe6f/8+TcAAAD//wMAUEsBAi0AFAAGAAgAAAAhALaDOJL+AAAA4QEAABMAAAAAAAAA&#10;AAAAAAAAAAAAAFtDb250ZW50X1R5cGVzXS54bWxQSwECLQAUAAYACAAAACEAOP0h/9YAAACUAQAA&#10;CwAAAAAAAAAAAAAAAAAvAQAAX3JlbHMvLnJlbHNQSwECLQAUAAYACAAAACEAEixs89MBAACgAwAA&#10;DgAAAAAAAAAAAAAAAAAuAgAAZHJzL2Uyb0RvYy54bWxQSwECLQAUAAYACAAAACEAxf+xudoAAAAH&#10;AQAADwAAAAAAAAAAAAAAAAAtBAAAZHJzL2Rvd25yZXYueG1sUEsFBgAAAAAEAAQA8wAAADQFAAAA&#10;AA==&#10;" filled="f" stroked="f">
                <o:lock v:ext="edit" aspectratio="t"/>
                <w10:anchorlock/>
              </v:rect>
            </w:pict>
          </mc:Fallback>
        </mc:AlternateContent>
      </w:r>
    </w:p>
    <w:p w14:paraId="3F1A3939" w14:textId="77777777" w:rsidR="00FE6275" w:rsidRDefault="00FE6275" w:rsidP="00FE6275">
      <w:pPr>
        <w:pStyle w:val="HTMLPreformatted"/>
        <w:shd w:val="clear" w:color="auto" w:fill="B8FFDD"/>
        <w:textAlignment w:val="baseline"/>
        <w:rPr>
          <w:rFonts w:ascii="Courier" w:hAnsi="Courier"/>
          <w:color w:val="141414"/>
          <w:sz w:val="24"/>
          <w:szCs w:val="24"/>
          <w:bdr w:val="none" w:sz="0" w:space="0" w:color="auto" w:frame="1"/>
        </w:rPr>
      </w:pPr>
      <w:r>
        <w:rPr>
          <w:rStyle w:val="Strong"/>
          <w:rFonts w:ascii="inherit" w:hAnsi="inherit"/>
          <w:color w:val="141414"/>
          <w:sz w:val="24"/>
          <w:szCs w:val="24"/>
          <w:bdr w:val="none" w:sz="0" w:space="0" w:color="auto" w:frame="1"/>
        </w:rPr>
        <w:lastRenderedPageBreak/>
        <w:t xml:space="preserve">Prompt #1: </w:t>
      </w:r>
      <w:r>
        <w:rPr>
          <w:rFonts w:ascii="Courier" w:hAnsi="Courier"/>
          <w:color w:val="141414"/>
          <w:sz w:val="24"/>
          <w:szCs w:val="24"/>
          <w:bdr w:val="none" w:sz="0" w:space="0" w:color="auto" w:frame="1"/>
        </w:rPr>
        <w:t xml:space="preserve">Detailed with notes, ink sketch of medieval preschool, slick design, clean lines, blueprint, perfect, </w:t>
      </w:r>
      <w:proofErr w:type="spellStart"/>
      <w:proofErr w:type="gramStart"/>
      <w:r>
        <w:rPr>
          <w:rFonts w:ascii="Courier" w:hAnsi="Courier"/>
          <w:color w:val="141414"/>
          <w:sz w:val="24"/>
          <w:szCs w:val="24"/>
          <w:bdr w:val="none" w:sz="0" w:space="0" w:color="auto" w:frame="1"/>
        </w:rPr>
        <w:t>awesome.Copy</w:t>
      </w:r>
      <w:proofErr w:type="spellEnd"/>
      <w:proofErr w:type="gramEnd"/>
    </w:p>
    <w:p w14:paraId="1A571809" w14:textId="77777777" w:rsidR="00FE6275" w:rsidRDefault="00FE6275" w:rsidP="00FE6275">
      <w:pPr>
        <w:pStyle w:val="HTMLPreformatted"/>
        <w:shd w:val="clear" w:color="auto" w:fill="B8FFDD"/>
        <w:textAlignment w:val="baseline"/>
        <w:rPr>
          <w:rFonts w:ascii="Courier" w:hAnsi="Courier"/>
          <w:color w:val="141414"/>
          <w:sz w:val="24"/>
          <w:szCs w:val="24"/>
          <w:bdr w:val="none" w:sz="0" w:space="0" w:color="auto" w:frame="1"/>
        </w:rPr>
      </w:pPr>
    </w:p>
    <w:p w14:paraId="6C121C8A" w14:textId="32F0D5C7" w:rsidR="00FE6275" w:rsidRDefault="00FE6275" w:rsidP="00FE6275">
      <w:pPr>
        <w:shd w:val="clear" w:color="auto" w:fill="FFFFFF"/>
        <w:textAlignment w:val="baseline"/>
        <w:rPr>
          <w:rFonts w:ascii="inherit" w:hAnsi="inherit" w:cs="Arial"/>
          <w:color w:val="141414"/>
          <w:sz w:val="27"/>
          <w:szCs w:val="27"/>
        </w:rPr>
      </w:pPr>
      <w:r>
        <w:rPr>
          <w:rFonts w:ascii="inherit" w:hAnsi="inherit" w:cs="Arial"/>
          <w:noProof/>
          <w:color w:val="141414"/>
          <w:sz w:val="27"/>
          <w:szCs w:val="27"/>
        </w:rPr>
        <w:drawing>
          <wp:inline distT="0" distB="0" distL="0" distR="0" wp14:anchorId="363DA882" wp14:editId="18D15D31">
            <wp:extent cx="5731510" cy="5731510"/>
            <wp:effectExtent l="0" t="0" r="2540" b="2540"/>
            <wp:docPr id="1015775181" name="Picture 87" descr="image that narrates the newsroom midjour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age that narrates the newsroom midjourney"/>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rPr>
          <w:rFonts w:ascii="inherit" w:hAnsi="inherit" w:cs="Arial"/>
          <w:color w:val="141414"/>
          <w:sz w:val="27"/>
          <w:szCs w:val="27"/>
        </w:rPr>
        <w:t>Credits / Playground</w:t>
      </w:r>
    </w:p>
    <w:p w14:paraId="0DDDDC5D" w14:textId="77777777" w:rsidR="00FE6275" w:rsidRDefault="00FE6275" w:rsidP="00FE6275">
      <w:pPr>
        <w:pStyle w:val="HTMLPreformatted"/>
        <w:shd w:val="clear" w:color="auto" w:fill="B8FFDD"/>
        <w:textAlignment w:val="baseline"/>
        <w:rPr>
          <w:rFonts w:ascii="Courier" w:hAnsi="Courier"/>
          <w:color w:val="141414"/>
          <w:sz w:val="24"/>
          <w:szCs w:val="24"/>
          <w:bdr w:val="none" w:sz="0" w:space="0" w:color="auto" w:frame="1"/>
        </w:rPr>
      </w:pPr>
      <w:r>
        <w:rPr>
          <w:rStyle w:val="Strong"/>
          <w:rFonts w:ascii="inherit" w:hAnsi="inherit"/>
          <w:color w:val="141414"/>
          <w:sz w:val="24"/>
          <w:szCs w:val="24"/>
          <w:bdr w:val="none" w:sz="0" w:space="0" w:color="auto" w:frame="1"/>
        </w:rPr>
        <w:t xml:space="preserve">Prompt #2: </w:t>
      </w:r>
      <w:r>
        <w:rPr>
          <w:rFonts w:ascii="Courier" w:hAnsi="Courier"/>
          <w:color w:val="141414"/>
          <w:sz w:val="24"/>
          <w:szCs w:val="24"/>
          <w:bdr w:val="none" w:sz="0" w:space="0" w:color="auto" w:frame="1"/>
        </w:rPr>
        <w:t xml:space="preserve">"create an image that narrates the newsroom: The Colonial Valuation 17th century, colonial Mexico: Valuation emerges, led by figures such as R. Sánchez Juárez and A. Fernández del Castillo, to establish tax bases and value properties. Although it did not require formal certification, the experts swore veracity before the church. This process demonstrated the importance of a reliable structure in the determination of wealth and taxation. (Torre Coto M., 2014), Miki Asai Macro photography, close-up, hyper detailed, trending on </w:t>
      </w:r>
      <w:proofErr w:type="spellStart"/>
      <w:r>
        <w:rPr>
          <w:rFonts w:ascii="Courier" w:hAnsi="Courier"/>
          <w:color w:val="141414"/>
          <w:sz w:val="24"/>
          <w:szCs w:val="24"/>
          <w:bdr w:val="none" w:sz="0" w:space="0" w:color="auto" w:frame="1"/>
        </w:rPr>
        <w:t>artstation</w:t>
      </w:r>
      <w:proofErr w:type="spellEnd"/>
      <w:r>
        <w:rPr>
          <w:rFonts w:ascii="Courier" w:hAnsi="Courier"/>
          <w:color w:val="141414"/>
          <w:sz w:val="24"/>
          <w:szCs w:val="24"/>
          <w:bdr w:val="none" w:sz="0" w:space="0" w:color="auto" w:frame="1"/>
        </w:rPr>
        <w:t xml:space="preserve">, sharp focus, studio photo, intricate details, highly detailed, by </w:t>
      </w:r>
      <w:proofErr w:type="spellStart"/>
      <w:r>
        <w:rPr>
          <w:rFonts w:ascii="Courier" w:hAnsi="Courier"/>
          <w:color w:val="141414"/>
          <w:sz w:val="24"/>
          <w:szCs w:val="24"/>
          <w:bdr w:val="none" w:sz="0" w:space="0" w:color="auto" w:frame="1"/>
        </w:rPr>
        <w:t>greg</w:t>
      </w:r>
      <w:proofErr w:type="spellEnd"/>
      <w:r>
        <w:rPr>
          <w:rFonts w:ascii="Courier" w:hAnsi="Courier"/>
          <w:color w:val="141414"/>
          <w:sz w:val="24"/>
          <w:szCs w:val="24"/>
          <w:bdr w:val="none" w:sz="0" w:space="0" w:color="auto" w:frame="1"/>
        </w:rPr>
        <w:t xml:space="preserve"> </w:t>
      </w:r>
      <w:proofErr w:type="spellStart"/>
      <w:r>
        <w:rPr>
          <w:rFonts w:ascii="Courier" w:hAnsi="Courier"/>
          <w:color w:val="141414"/>
          <w:sz w:val="24"/>
          <w:szCs w:val="24"/>
          <w:bdr w:val="none" w:sz="0" w:space="0" w:color="auto" w:frame="1"/>
        </w:rPr>
        <w:t>rutkowski</w:t>
      </w:r>
      <w:proofErr w:type="spellEnd"/>
    </w:p>
    <w:p w14:paraId="113AE9AB" w14:textId="77777777" w:rsidR="00FE6275" w:rsidRDefault="00FE6275" w:rsidP="00FE6275">
      <w:pPr>
        <w:pStyle w:val="HTMLPreformatted"/>
        <w:shd w:val="clear" w:color="auto" w:fill="B8FFDD"/>
        <w:textAlignment w:val="baseline"/>
        <w:rPr>
          <w:rFonts w:ascii="Courier" w:hAnsi="Courier"/>
          <w:color w:val="141414"/>
          <w:sz w:val="22"/>
          <w:szCs w:val="22"/>
        </w:rPr>
      </w:pPr>
      <w:r>
        <w:rPr>
          <w:rStyle w:val="Strong"/>
          <w:rFonts w:ascii="inherit" w:hAnsi="inherit"/>
          <w:color w:val="141414"/>
          <w:sz w:val="24"/>
          <w:szCs w:val="24"/>
          <w:bdr w:val="none" w:sz="0" w:space="0" w:color="auto" w:frame="1"/>
        </w:rPr>
        <w:lastRenderedPageBreak/>
        <w:t>Prompt #3:</w:t>
      </w:r>
      <w:r>
        <w:rPr>
          <w:rFonts w:ascii="Courier" w:hAnsi="Courier"/>
          <w:color w:val="141414"/>
          <w:sz w:val="22"/>
          <w:szCs w:val="22"/>
        </w:rPr>
        <w:t xml:space="preserve"> "Imagine a massive Roman palace depicted as a mind map. The mind map showcases the intricate layout and architectural details of the palace, emphasizing its grandeur and magnificence. The palace stands tall, exuding an aura of power and opulence, with imposing columns and elaborate decorations adorning its facade. Within this mind map, envision 30 numbers arranged in ascending order from 1 to 30. These numbers are strategically placed throughout the image, blending seamlessly with the organized structure of the palace. For instance, number 1 could be positioned at the entrance gate, while number 2 might be placed at the central courtyard. As you explore the mind map, you'll notice that the numbers are incorporated into various elements of the palace. They are prominently displayed, ensuring their visibility and making them appear large and prominent. The numbers are integrated into the architecture itself, etched into marble walls, engraved on statues, or elegantly displayed within vibrant murals. Each number represents a significant location within the palace, acting as a marker for key areas. For example, number 10 could signify the grand ballroom, while number 20 might represent the luxurious dining hall. The numbers are strategically positioned to guide you through the different sections of the palace, facilitating easy navigation and exploration. This image of a mind map depicting a Roman palace with 30 numbers arranged in ascending order within the organized structure creates a visually striking representation of your mid-journey. It allows you to immerse yourself in the </w:t>
      </w:r>
      <w:proofErr w:type="spellStart"/>
      <w:r>
        <w:rPr>
          <w:rFonts w:ascii="Courier" w:hAnsi="Courier"/>
          <w:color w:val="141414"/>
          <w:sz w:val="22"/>
          <w:szCs w:val="22"/>
        </w:rPr>
        <w:t>splendor</w:t>
      </w:r>
      <w:proofErr w:type="spellEnd"/>
      <w:r>
        <w:rPr>
          <w:rFonts w:ascii="Courier" w:hAnsi="Courier"/>
          <w:color w:val="141414"/>
          <w:sz w:val="22"/>
          <w:szCs w:val="22"/>
        </w:rPr>
        <w:t xml:space="preserve"> of the palace, while the prominent and visible numbers aid in connecting your thoughts and ideas to specific locations within the grand structure. Main Avatar"</w:t>
      </w:r>
    </w:p>
    <w:p w14:paraId="6A1BC730" w14:textId="77777777" w:rsidR="00FE6275" w:rsidRDefault="00FE6275" w:rsidP="00660B40">
      <w:pPr>
        <w:shd w:val="clear" w:color="auto" w:fill="FFFFFF"/>
        <w:textAlignment w:val="baseline"/>
        <w:rPr>
          <w:rFonts w:ascii="Arial" w:hAnsi="Arial" w:cs="Arial"/>
          <w:color w:val="141414"/>
          <w:sz w:val="27"/>
          <w:szCs w:val="27"/>
        </w:rPr>
      </w:pPr>
    </w:p>
    <w:p w14:paraId="6211EA1D" w14:textId="4E2BB1F3" w:rsidR="00FE6275" w:rsidRDefault="00FE6275" w:rsidP="00660B40">
      <w:pPr>
        <w:shd w:val="clear" w:color="auto" w:fill="FFFFFF"/>
        <w:textAlignment w:val="baseline"/>
        <w:rPr>
          <w:rFonts w:ascii="Arial" w:hAnsi="Arial" w:cs="Arial"/>
          <w:color w:val="141414"/>
          <w:sz w:val="27"/>
          <w:szCs w:val="27"/>
        </w:rPr>
      </w:pPr>
      <w:r w:rsidRPr="00FE6275">
        <w:rPr>
          <w:rFonts w:ascii="Arial" w:hAnsi="Arial" w:cs="Arial"/>
          <w:color w:val="141414"/>
          <w:sz w:val="27"/>
          <w:szCs w:val="27"/>
        </w:rPr>
        <w:t>Prompt #2: burning man desert woman stands in desert standing, in the style of light black and gold, dreamy portraits --</w:t>
      </w:r>
      <w:proofErr w:type="spellStart"/>
      <w:r w:rsidRPr="00FE6275">
        <w:rPr>
          <w:rFonts w:ascii="Arial" w:hAnsi="Arial" w:cs="Arial"/>
          <w:color w:val="141414"/>
          <w:sz w:val="27"/>
          <w:szCs w:val="27"/>
        </w:rPr>
        <w:t>ar</w:t>
      </w:r>
      <w:proofErr w:type="spellEnd"/>
      <w:r w:rsidRPr="00FE6275">
        <w:rPr>
          <w:rFonts w:ascii="Arial" w:hAnsi="Arial" w:cs="Arial"/>
          <w:color w:val="141414"/>
          <w:sz w:val="27"/>
          <w:szCs w:val="27"/>
        </w:rPr>
        <w:t xml:space="preserve"> 69:128 --s 750 --v 5.2</w:t>
      </w:r>
    </w:p>
    <w:p w14:paraId="742589E7" w14:textId="711B98F7" w:rsidR="00660B40" w:rsidRDefault="00FE6275" w:rsidP="00660B40">
      <w:pPr>
        <w:pStyle w:val="NormalWeb"/>
        <w:shd w:val="clear" w:color="auto" w:fill="FFFFFF"/>
        <w:textAlignment w:val="baseline"/>
        <w:rPr>
          <w:rFonts w:ascii="Arial" w:hAnsi="Arial" w:cs="Arial"/>
          <w:color w:val="141414"/>
          <w:sz w:val="27"/>
          <w:szCs w:val="27"/>
        </w:rPr>
      </w:pPr>
      <w:r w:rsidRPr="00FE6275">
        <w:rPr>
          <w:rFonts w:ascii="Arial" w:hAnsi="Arial" w:cs="Arial"/>
          <w:color w:val="141414"/>
          <w:sz w:val="27"/>
          <w:szCs w:val="27"/>
        </w:rPr>
        <w:t xml:space="preserve">Prompt #3: a girl standing in a field with a scarf, in the style of dark and brooding designer, voluminous mass, </w:t>
      </w:r>
      <w:proofErr w:type="spellStart"/>
      <w:r w:rsidRPr="00FE6275">
        <w:rPr>
          <w:rFonts w:ascii="Arial" w:hAnsi="Arial" w:cs="Arial"/>
          <w:color w:val="141414"/>
          <w:sz w:val="27"/>
          <w:szCs w:val="27"/>
        </w:rPr>
        <w:t>photobash</w:t>
      </w:r>
      <w:proofErr w:type="spellEnd"/>
      <w:r w:rsidRPr="00FE6275">
        <w:rPr>
          <w:rFonts w:ascii="Arial" w:hAnsi="Arial" w:cs="Arial"/>
          <w:color w:val="141414"/>
          <w:sz w:val="27"/>
          <w:szCs w:val="27"/>
        </w:rPr>
        <w:t>, serene faces, jagged edges, navy, natural beauty --</w:t>
      </w:r>
      <w:proofErr w:type="spellStart"/>
      <w:r w:rsidRPr="00FE6275">
        <w:rPr>
          <w:rFonts w:ascii="Arial" w:hAnsi="Arial" w:cs="Arial"/>
          <w:color w:val="141414"/>
          <w:sz w:val="27"/>
          <w:szCs w:val="27"/>
        </w:rPr>
        <w:t>ar</w:t>
      </w:r>
      <w:proofErr w:type="spellEnd"/>
      <w:r w:rsidRPr="00FE6275">
        <w:rPr>
          <w:rFonts w:ascii="Arial" w:hAnsi="Arial" w:cs="Arial"/>
          <w:color w:val="141414"/>
          <w:sz w:val="27"/>
          <w:szCs w:val="27"/>
        </w:rPr>
        <w:t xml:space="preserve"> 69:128 --s 750 --v 5.2</w:t>
      </w:r>
    </w:p>
    <w:p w14:paraId="7B68B755" w14:textId="0F26CE18" w:rsidR="00FE6275" w:rsidRDefault="00FE6275" w:rsidP="00660B40">
      <w:pPr>
        <w:pStyle w:val="NormalWeb"/>
        <w:shd w:val="clear" w:color="auto" w:fill="FFFFFF"/>
        <w:textAlignment w:val="baseline"/>
        <w:rPr>
          <w:rFonts w:ascii="Arial" w:hAnsi="Arial" w:cs="Arial"/>
          <w:color w:val="141414"/>
          <w:sz w:val="27"/>
          <w:szCs w:val="27"/>
        </w:rPr>
      </w:pPr>
      <w:r w:rsidRPr="00FE6275">
        <w:rPr>
          <w:rFonts w:ascii="Arial" w:hAnsi="Arial" w:cs="Arial"/>
          <w:color w:val="141414"/>
          <w:sz w:val="27"/>
          <w:szCs w:val="27"/>
        </w:rPr>
        <w:t>Prompt #4: “woman wearing a strapless black top + eye contact + full body pose arms crossed on her chest + blonde hair and dark-green eyes + candlelight and intimate setting + oil painting style + lots of detail + very detailed shadows”</w:t>
      </w:r>
    </w:p>
    <w:p w14:paraId="1AD8410F" w14:textId="37309BEC" w:rsidR="00FE6275" w:rsidRDefault="00FE6275" w:rsidP="00660B40">
      <w:pPr>
        <w:pStyle w:val="NormalWeb"/>
        <w:shd w:val="clear" w:color="auto" w:fill="FFFFFF"/>
        <w:textAlignment w:val="baseline"/>
        <w:rPr>
          <w:rFonts w:ascii="Arial" w:hAnsi="Arial" w:cs="Arial"/>
          <w:color w:val="141414"/>
          <w:sz w:val="27"/>
          <w:szCs w:val="27"/>
        </w:rPr>
      </w:pPr>
      <w:r w:rsidRPr="00FE6275">
        <w:rPr>
          <w:rFonts w:ascii="Arial" w:hAnsi="Arial" w:cs="Arial"/>
          <w:color w:val="141414"/>
          <w:sz w:val="27"/>
          <w:szCs w:val="27"/>
        </w:rPr>
        <w:t xml:space="preserve">Prompt #6: portrait photo of </w:t>
      </w:r>
      <w:proofErr w:type="gramStart"/>
      <w:r w:rsidRPr="00FE6275">
        <w:rPr>
          <w:rFonts w:ascii="Arial" w:hAnsi="Arial" w:cs="Arial"/>
          <w:color w:val="141414"/>
          <w:sz w:val="27"/>
          <w:szCs w:val="27"/>
        </w:rPr>
        <w:t>a</w:t>
      </w:r>
      <w:proofErr w:type="gramEnd"/>
      <w:r w:rsidRPr="00FE6275">
        <w:rPr>
          <w:rFonts w:ascii="Arial" w:hAnsi="Arial" w:cs="Arial"/>
          <w:color w:val="141414"/>
          <w:sz w:val="27"/>
          <w:szCs w:val="27"/>
        </w:rPr>
        <w:t xml:space="preserve"> </w:t>
      </w:r>
      <w:proofErr w:type="spellStart"/>
      <w:r w:rsidRPr="00FE6275">
        <w:rPr>
          <w:rFonts w:ascii="Arial" w:hAnsi="Arial" w:cs="Arial"/>
          <w:color w:val="141414"/>
          <w:sz w:val="27"/>
          <w:szCs w:val="27"/>
        </w:rPr>
        <w:t>asia</w:t>
      </w:r>
      <w:proofErr w:type="spellEnd"/>
      <w:r w:rsidRPr="00FE6275">
        <w:rPr>
          <w:rFonts w:ascii="Arial" w:hAnsi="Arial" w:cs="Arial"/>
          <w:color w:val="141414"/>
          <w:sz w:val="27"/>
          <w:szCs w:val="27"/>
        </w:rPr>
        <w:t xml:space="preserve"> old warrior chief, tribal panther make up, blue on red, side profile, looking away, serious eyes, 50mm portrait photography, hard rim lighting photography--beta --</w:t>
      </w:r>
      <w:proofErr w:type="spellStart"/>
      <w:r w:rsidRPr="00FE6275">
        <w:rPr>
          <w:rFonts w:ascii="Arial" w:hAnsi="Arial" w:cs="Arial"/>
          <w:color w:val="141414"/>
          <w:sz w:val="27"/>
          <w:szCs w:val="27"/>
        </w:rPr>
        <w:t>ar</w:t>
      </w:r>
      <w:proofErr w:type="spellEnd"/>
      <w:r w:rsidRPr="00FE6275">
        <w:rPr>
          <w:rFonts w:ascii="Arial" w:hAnsi="Arial" w:cs="Arial"/>
          <w:color w:val="141414"/>
          <w:sz w:val="27"/>
          <w:szCs w:val="27"/>
        </w:rPr>
        <w:t xml:space="preserve"> 2:3 --beta --</w:t>
      </w:r>
      <w:proofErr w:type="spellStart"/>
      <w:r w:rsidRPr="00FE6275">
        <w:rPr>
          <w:rFonts w:ascii="Arial" w:hAnsi="Arial" w:cs="Arial"/>
          <w:color w:val="141414"/>
          <w:sz w:val="27"/>
          <w:szCs w:val="27"/>
        </w:rPr>
        <w:t>upbeta</w:t>
      </w:r>
      <w:proofErr w:type="spellEnd"/>
    </w:p>
    <w:p w14:paraId="0598902C" w14:textId="58938910" w:rsidR="00660B40" w:rsidRDefault="00FE6275" w:rsidP="00660B40">
      <w:pPr>
        <w:pStyle w:val="Heading1"/>
        <w:shd w:val="clear" w:color="auto" w:fill="FFFFFF"/>
        <w:spacing w:before="0" w:beforeAutospacing="0" w:after="0" w:afterAutospacing="0"/>
        <w:textAlignment w:val="baseline"/>
        <w:rPr>
          <w:sz w:val="28"/>
          <w:szCs w:val="28"/>
        </w:rPr>
      </w:pPr>
      <w:r w:rsidRPr="00FE6275">
        <w:rPr>
          <w:sz w:val="28"/>
          <w:szCs w:val="28"/>
        </w:rPr>
        <w:t xml:space="preserve">Prompt #7: photograph close up portrait 62-year-old tough decorated general, CLEAN SHAVEN, serious, stoic cinematic 4k epic detailed 4k epic detailed photograph shot on kodak detailed bokeh cinematic </w:t>
      </w:r>
      <w:proofErr w:type="spellStart"/>
      <w:r w:rsidRPr="00FE6275">
        <w:rPr>
          <w:sz w:val="28"/>
          <w:szCs w:val="28"/>
        </w:rPr>
        <w:t>hbo</w:t>
      </w:r>
      <w:proofErr w:type="spellEnd"/>
      <w:r w:rsidRPr="00FE6275">
        <w:rPr>
          <w:sz w:val="28"/>
          <w:szCs w:val="28"/>
        </w:rPr>
        <w:t xml:space="preserve"> dark moody --</w:t>
      </w:r>
      <w:proofErr w:type="spellStart"/>
      <w:r w:rsidRPr="00FE6275">
        <w:rPr>
          <w:sz w:val="28"/>
          <w:szCs w:val="28"/>
        </w:rPr>
        <w:t>ar</w:t>
      </w:r>
      <w:proofErr w:type="spellEnd"/>
      <w:r w:rsidRPr="00FE6275">
        <w:rPr>
          <w:sz w:val="28"/>
          <w:szCs w:val="28"/>
        </w:rPr>
        <w:t xml:space="preserve"> 17:22 --beta </w:t>
      </w:r>
      <w:r>
        <w:rPr>
          <w:sz w:val="28"/>
          <w:szCs w:val="28"/>
        </w:rPr>
        <w:t>–</w:t>
      </w:r>
      <w:proofErr w:type="spellStart"/>
      <w:r w:rsidRPr="00FE6275">
        <w:rPr>
          <w:sz w:val="28"/>
          <w:szCs w:val="28"/>
        </w:rPr>
        <w:t>upbeta</w:t>
      </w:r>
      <w:proofErr w:type="spellEnd"/>
    </w:p>
    <w:p w14:paraId="2C04AE08" w14:textId="2FA77807" w:rsidR="00FE6275" w:rsidRPr="00FE6275" w:rsidRDefault="00FE6275" w:rsidP="00660B40">
      <w:pPr>
        <w:pStyle w:val="Heading1"/>
        <w:shd w:val="clear" w:color="auto" w:fill="FFFFFF"/>
        <w:spacing w:before="0" w:beforeAutospacing="0" w:after="0" w:afterAutospacing="0"/>
        <w:textAlignment w:val="baseline"/>
        <w:rPr>
          <w:sz w:val="28"/>
          <w:szCs w:val="28"/>
        </w:rPr>
      </w:pPr>
      <w:r w:rsidRPr="00FE6275">
        <w:rPr>
          <w:sz w:val="28"/>
          <w:szCs w:val="28"/>
        </w:rPr>
        <w:lastRenderedPageBreak/>
        <w:t>Prompt #1: young man riding a horse through the snow, hot, cute, --</w:t>
      </w:r>
      <w:proofErr w:type="spellStart"/>
      <w:r w:rsidRPr="00FE6275">
        <w:rPr>
          <w:sz w:val="28"/>
          <w:szCs w:val="28"/>
        </w:rPr>
        <w:t>niji</w:t>
      </w:r>
      <w:proofErr w:type="spellEnd"/>
      <w:r w:rsidRPr="00FE6275">
        <w:rPr>
          <w:sz w:val="28"/>
          <w:szCs w:val="28"/>
        </w:rPr>
        <w:t xml:space="preserve"> 5</w:t>
      </w:r>
    </w:p>
    <w:p w14:paraId="110E9911" w14:textId="2DE505B8" w:rsidR="00FE6275" w:rsidRDefault="00FE6275" w:rsidP="00660B40">
      <w:pPr>
        <w:pStyle w:val="NormalWeb"/>
        <w:shd w:val="clear" w:color="auto" w:fill="FFFFFF"/>
        <w:spacing w:before="0" w:after="0"/>
        <w:textAlignment w:val="baseline"/>
        <w:rPr>
          <w:rFonts w:ascii="Arial" w:hAnsi="Arial" w:cs="Arial"/>
          <w:color w:val="141414"/>
          <w:sz w:val="27"/>
          <w:szCs w:val="27"/>
        </w:rPr>
      </w:pPr>
      <w:r w:rsidRPr="00FE6275">
        <w:rPr>
          <w:rFonts w:ascii="Arial" w:hAnsi="Arial" w:cs="Arial"/>
          <w:color w:val="141414"/>
          <w:sz w:val="27"/>
          <w:szCs w:val="27"/>
        </w:rPr>
        <w:t xml:space="preserve">Prompt #2: dragon ball z, in the style of dark brown and red, handsome, </w:t>
      </w:r>
      <w:proofErr w:type="spellStart"/>
      <w:r w:rsidRPr="00FE6275">
        <w:rPr>
          <w:rFonts w:ascii="Arial" w:hAnsi="Arial" w:cs="Arial"/>
          <w:color w:val="141414"/>
          <w:sz w:val="27"/>
          <w:szCs w:val="27"/>
        </w:rPr>
        <w:t>hyperrealistic</w:t>
      </w:r>
      <w:proofErr w:type="spellEnd"/>
      <w:r w:rsidRPr="00FE6275">
        <w:rPr>
          <w:rFonts w:ascii="Arial" w:hAnsi="Arial" w:cs="Arial"/>
          <w:color w:val="141414"/>
          <w:sz w:val="27"/>
          <w:szCs w:val="27"/>
        </w:rPr>
        <w:t xml:space="preserve"> fantasy, manticore, sharp focus, fairy academia, meticulous technique --</w:t>
      </w:r>
      <w:proofErr w:type="spellStart"/>
      <w:r w:rsidRPr="00FE6275">
        <w:rPr>
          <w:rFonts w:ascii="Arial" w:hAnsi="Arial" w:cs="Arial"/>
          <w:color w:val="141414"/>
          <w:sz w:val="27"/>
          <w:szCs w:val="27"/>
        </w:rPr>
        <w:t>ar</w:t>
      </w:r>
      <w:proofErr w:type="spellEnd"/>
      <w:r w:rsidRPr="00FE6275">
        <w:rPr>
          <w:rFonts w:ascii="Arial" w:hAnsi="Arial" w:cs="Arial"/>
          <w:color w:val="141414"/>
          <w:sz w:val="27"/>
          <w:szCs w:val="27"/>
        </w:rPr>
        <w:t xml:space="preserve"> 69:128 --s 750 --</w:t>
      </w:r>
      <w:proofErr w:type="spellStart"/>
      <w:r w:rsidRPr="00FE6275">
        <w:rPr>
          <w:rFonts w:ascii="Arial" w:hAnsi="Arial" w:cs="Arial"/>
          <w:color w:val="141414"/>
          <w:sz w:val="27"/>
          <w:szCs w:val="27"/>
        </w:rPr>
        <w:t>niji</w:t>
      </w:r>
      <w:proofErr w:type="spellEnd"/>
      <w:r w:rsidRPr="00FE6275">
        <w:rPr>
          <w:rFonts w:ascii="Arial" w:hAnsi="Arial" w:cs="Arial"/>
          <w:color w:val="141414"/>
          <w:sz w:val="27"/>
          <w:szCs w:val="27"/>
        </w:rPr>
        <w:t xml:space="preserve"> 5</w:t>
      </w:r>
    </w:p>
    <w:p w14:paraId="4F1E6E3D" w14:textId="63085F4A" w:rsidR="00FE6275" w:rsidRDefault="00FE6275" w:rsidP="00660B40">
      <w:pPr>
        <w:pStyle w:val="NormalWeb"/>
        <w:shd w:val="clear" w:color="auto" w:fill="FFFFFF"/>
        <w:spacing w:before="0" w:after="0"/>
        <w:textAlignment w:val="baseline"/>
        <w:rPr>
          <w:rFonts w:ascii="Arial" w:hAnsi="Arial" w:cs="Arial"/>
          <w:color w:val="141414"/>
          <w:sz w:val="27"/>
          <w:szCs w:val="27"/>
        </w:rPr>
      </w:pPr>
      <w:r w:rsidRPr="00FE6275">
        <w:rPr>
          <w:rFonts w:ascii="Arial" w:hAnsi="Arial" w:cs="Arial"/>
          <w:color w:val="141414"/>
          <w:sz w:val="27"/>
          <w:szCs w:val="27"/>
        </w:rPr>
        <w:t xml:space="preserve">Anime Comic Style Prompt #3: pages of various scenes from the comic book stumbled souls, in the style of precise, detailed architecture paintings, light black and brown, rustic charm, ink and </w:t>
      </w:r>
      <w:proofErr w:type="spellStart"/>
      <w:r w:rsidRPr="00FE6275">
        <w:rPr>
          <w:rFonts w:ascii="Arial" w:hAnsi="Arial" w:cs="Arial"/>
          <w:color w:val="141414"/>
          <w:sz w:val="27"/>
          <w:szCs w:val="27"/>
        </w:rPr>
        <w:t>color</w:t>
      </w:r>
      <w:proofErr w:type="spellEnd"/>
      <w:r w:rsidRPr="00FE6275">
        <w:rPr>
          <w:rFonts w:ascii="Arial" w:hAnsi="Arial" w:cs="Arial"/>
          <w:color w:val="141414"/>
          <w:sz w:val="27"/>
          <w:szCs w:val="27"/>
        </w:rPr>
        <w:t xml:space="preserve">, 8k resolution, narrative </w:t>
      </w:r>
      <w:proofErr w:type="spellStart"/>
      <w:r w:rsidRPr="00FE6275">
        <w:rPr>
          <w:rFonts w:ascii="Arial" w:hAnsi="Arial" w:cs="Arial"/>
          <w:color w:val="141414"/>
          <w:sz w:val="27"/>
          <w:szCs w:val="27"/>
        </w:rPr>
        <w:t>paneling</w:t>
      </w:r>
      <w:proofErr w:type="spellEnd"/>
      <w:r w:rsidRPr="00FE6275">
        <w:rPr>
          <w:rFonts w:ascii="Arial" w:hAnsi="Arial" w:cs="Arial"/>
          <w:color w:val="141414"/>
          <w:sz w:val="27"/>
          <w:szCs w:val="27"/>
        </w:rPr>
        <w:t xml:space="preserve">, vibrant urban scenes, photo, digital art, fantasy::, pages from a comic book showing images of a village, in the style of urban decay, atmospheric </w:t>
      </w:r>
      <w:proofErr w:type="spellStart"/>
      <w:r w:rsidRPr="00FE6275">
        <w:rPr>
          <w:rFonts w:ascii="Arial" w:hAnsi="Arial" w:cs="Arial"/>
          <w:color w:val="141414"/>
          <w:sz w:val="27"/>
          <w:szCs w:val="27"/>
        </w:rPr>
        <w:t>color</w:t>
      </w:r>
      <w:proofErr w:type="spellEnd"/>
      <w:r w:rsidRPr="00FE6275">
        <w:rPr>
          <w:rFonts w:ascii="Arial" w:hAnsi="Arial" w:cs="Arial"/>
          <w:color w:val="141414"/>
          <w:sz w:val="27"/>
          <w:szCs w:val="27"/>
        </w:rPr>
        <w:t xml:space="preserve"> washes, light black and brown, precisionist art, wood, 8k resolution, meticulously detailed, photo, digital art, fantasy:: --v 5. 2</w:t>
      </w:r>
    </w:p>
    <w:p w14:paraId="14EC76D1" w14:textId="77777777" w:rsidR="00660B40" w:rsidRDefault="00660B40" w:rsidP="0002396F">
      <w:pPr>
        <w:pStyle w:val="Heading3"/>
        <w:shd w:val="clear" w:color="auto" w:fill="FFFFFF"/>
        <w:spacing w:before="0" w:beforeAutospacing="0"/>
        <w:textAlignment w:val="baseline"/>
        <w:rPr>
          <w:rFonts w:ascii="var(--h3-family)" w:hAnsi="var(--h3-family)"/>
          <w:color w:val="141414"/>
        </w:rPr>
      </w:pPr>
    </w:p>
    <w:p w14:paraId="51DCCA1E" w14:textId="6A04A1A9" w:rsidR="00FE6275" w:rsidRDefault="00FE6275" w:rsidP="0002396F">
      <w:pPr>
        <w:pStyle w:val="Heading3"/>
        <w:shd w:val="clear" w:color="auto" w:fill="FFFFFF"/>
        <w:spacing w:before="0" w:beforeAutospacing="0"/>
        <w:textAlignment w:val="baseline"/>
        <w:rPr>
          <w:rFonts w:ascii="var(--h3-family)" w:hAnsi="var(--h3-family)"/>
          <w:color w:val="141414"/>
        </w:rPr>
      </w:pPr>
      <w:r w:rsidRPr="00FE6275">
        <w:rPr>
          <w:rFonts w:ascii="var(--h3-family)" w:hAnsi="var(--h3-family)"/>
          <w:color w:val="141414"/>
        </w:rPr>
        <w:t xml:space="preserve">Prompt to try: magnificent detailed griffin wings, wings outstretched with gold tips on feathers, intricate ornate marble and bone interwoven and </w:t>
      </w:r>
      <w:proofErr w:type="spellStart"/>
      <w:r w:rsidRPr="00FE6275">
        <w:rPr>
          <w:rFonts w:ascii="var(--h3-family)" w:hAnsi="var(--h3-family)"/>
          <w:color w:val="141414"/>
        </w:rPr>
        <w:t>spiraling</w:t>
      </w:r>
      <w:proofErr w:type="spellEnd"/>
      <w:r w:rsidRPr="00FE6275">
        <w:rPr>
          <w:rFonts w:ascii="var(--h3-family)" w:hAnsi="var(--h3-family)"/>
          <w:color w:val="141414"/>
        </w:rPr>
        <w:t xml:space="preserve"> patterns, final fantasy style, griffin wearing translucent feathered dress, cinematic lighting, atmospheric, hyper detailed, photoreal, 8k, Unreal engine 5, stan Winston studio, 9:16</w:t>
      </w:r>
    </w:p>
    <w:p w14:paraId="386D4081" w14:textId="77777777" w:rsidR="00FE6275" w:rsidRPr="00FE6275" w:rsidRDefault="00FE6275" w:rsidP="00FE6275">
      <w:pPr>
        <w:pStyle w:val="NormalWeb"/>
        <w:shd w:val="clear" w:color="auto" w:fill="FFFFFF"/>
        <w:spacing w:after="0"/>
        <w:textAlignment w:val="baseline"/>
        <w:rPr>
          <w:rFonts w:ascii="Arial" w:hAnsi="Arial" w:cs="Arial"/>
          <w:color w:val="141414"/>
          <w:sz w:val="27"/>
          <w:szCs w:val="27"/>
        </w:rPr>
      </w:pPr>
      <w:r w:rsidRPr="00FE6275">
        <w:rPr>
          <w:rFonts w:ascii="Arial" w:hAnsi="Arial" w:cs="Arial"/>
          <w:color w:val="141414"/>
          <w:sz w:val="27"/>
          <w:szCs w:val="27"/>
        </w:rPr>
        <w:t>Another Prompt: 4K, anime, hyperrealism, digital art, realistic, Desert city, sunlight, gorgeous, highly detailed, high resolution, matte painting, masterpiece, vintage fantasy art, super detail, a masterpiece:, concept art, best quality, very cute appealing kawaii, looking at the viewer, macro, fantasy art, dynamic composition, dramatic lighting, epic realistic, award winning illustration, 32k, wild frame camera, ultra realistic, elegant, highly detailed, sharp focus, high, definition, insanely detailed, intricate, cinematic lighting, rim light, masterpiece, digital art, sci-fi art, 32k, ultra engine 5, octane render</w:t>
      </w:r>
    </w:p>
    <w:p w14:paraId="6AC849F7" w14:textId="525070B9" w:rsidR="00FE6275" w:rsidRDefault="00FE6275" w:rsidP="00FE6275">
      <w:pPr>
        <w:pStyle w:val="NormalWeb"/>
        <w:shd w:val="clear" w:color="auto" w:fill="FFFFFF"/>
        <w:spacing w:before="0" w:after="0"/>
        <w:textAlignment w:val="baseline"/>
        <w:rPr>
          <w:rFonts w:ascii="Arial" w:hAnsi="Arial" w:cs="Arial"/>
          <w:color w:val="141414"/>
          <w:sz w:val="27"/>
          <w:szCs w:val="27"/>
        </w:rPr>
      </w:pPr>
      <w:r w:rsidRPr="00FE6275">
        <w:rPr>
          <w:rFonts w:ascii="Arial" w:hAnsi="Arial" w:cs="Arial"/>
          <w:color w:val="141414"/>
          <w:sz w:val="27"/>
          <w:szCs w:val="27"/>
        </w:rPr>
        <w:t xml:space="preserve">Negative Prompt: "people, 2 heads, flag, duplicate, blurry, abstract, human, disfigured, deformed, cartoon, animated, figure, framed, 3d, cartoon, disfigured, bad art, poorly drawn, extra limbs, close up, weird </w:t>
      </w:r>
      <w:proofErr w:type="spellStart"/>
      <w:r w:rsidRPr="00FE6275">
        <w:rPr>
          <w:rFonts w:ascii="Arial" w:hAnsi="Arial" w:cs="Arial"/>
          <w:color w:val="141414"/>
          <w:sz w:val="27"/>
          <w:szCs w:val="27"/>
        </w:rPr>
        <w:t>colors</w:t>
      </w:r>
      <w:proofErr w:type="spellEnd"/>
      <w:r w:rsidRPr="00FE6275">
        <w:rPr>
          <w:rFonts w:ascii="Arial" w:hAnsi="Arial" w:cs="Arial"/>
          <w:color w:val="141414"/>
          <w:sz w:val="27"/>
          <w:szCs w:val="27"/>
        </w:rPr>
        <w:t xml:space="preserve">, long neck, cropped image, out of frame, draft, deformed hands, twisted fingers, double image, malformed hands, multiple heads, extra limb, poorly drawn hands, missing limb, cut-off, grain, low-res, bad anatomy, poorly drawn face, mutation, mutated, floating limbs, disconnected limbs, out of focus, long body, disgusting, extra fingers, missing arms, mutated hands, cloned face, missing legs, black and white, blur haze, easy negative, worst quality, human, humans, animal, ears, teeth, fangs, fur, text, ware mark, signature, text, 2 heads, 2 faces, ugly, tiling, poorly drawn hands, poorly drawn, crossed eyes, poorly drawn face, out of frame, extra limbs, disfigured, deformed, toy, sculpture, body out of frame, blurry, bad anatomy, blurred, </w:t>
      </w:r>
      <w:r w:rsidRPr="00FE6275">
        <w:rPr>
          <w:rFonts w:ascii="Arial" w:hAnsi="Arial" w:cs="Arial"/>
          <w:color w:val="141414"/>
          <w:sz w:val="27"/>
          <w:szCs w:val="27"/>
        </w:rPr>
        <w:lastRenderedPageBreak/>
        <w:t>(watermark), grainy, signature, cut off, draft, duplicate, distortion of proportions, heterochromia, dots, bad quality, draft, malformed hands, blur, out of focus, mutilated, mutated, extra limb, missing limb, disconnected limbs, mangled, old, text, logo, wordmark, writing, heading, signature, text, logo, wordmark, writing, heading, signature, bear, west guy, western boy, the bang for the girl, blurry, bad anatomy, extra limbs, poorly drawn face, poorly drawn hands, missing fingers, bang, bang girl hair, flower, people in background, blurry, bad anatomy, extra limbs, poorly drawn face, poorly drawn hands, missing fingers, blurry, bad anatomy, extra limbs, poorly drawn face, poorly drawn hands, missing fingers"</w:t>
      </w:r>
    </w:p>
    <w:p w14:paraId="166F8741" w14:textId="383FB01F" w:rsidR="00FE6275" w:rsidRDefault="00FE6275" w:rsidP="00FE6275">
      <w:pPr>
        <w:pStyle w:val="NormalWeb"/>
        <w:shd w:val="clear" w:color="auto" w:fill="FFFFFF"/>
        <w:spacing w:before="0" w:after="0"/>
        <w:textAlignment w:val="baseline"/>
        <w:rPr>
          <w:rFonts w:ascii="Arial" w:hAnsi="Arial" w:cs="Arial"/>
          <w:color w:val="141414"/>
          <w:sz w:val="27"/>
          <w:szCs w:val="27"/>
        </w:rPr>
      </w:pPr>
      <w:r w:rsidRPr="00FE6275">
        <w:rPr>
          <w:rFonts w:ascii="Arial" w:hAnsi="Arial" w:cs="Arial"/>
          <w:color w:val="141414"/>
          <w:sz w:val="27"/>
          <w:szCs w:val="27"/>
        </w:rPr>
        <w:t xml:space="preserve">Prompt: "Lost city of Atlantis, chaotic ocean, detailed, octane render, tall architectures, sharks + </w:t>
      </w:r>
      <w:proofErr w:type="spellStart"/>
      <w:r w:rsidRPr="00FE6275">
        <w:rPr>
          <w:rFonts w:ascii="Arial" w:hAnsi="Arial" w:cs="Arial"/>
          <w:color w:val="141414"/>
          <w:sz w:val="27"/>
          <w:szCs w:val="27"/>
        </w:rPr>
        <w:t>sealife</w:t>
      </w:r>
      <w:proofErr w:type="spellEnd"/>
      <w:r w:rsidRPr="00FE6275">
        <w:rPr>
          <w:rFonts w:ascii="Arial" w:hAnsi="Arial" w:cs="Arial"/>
          <w:color w:val="141414"/>
          <w:sz w:val="27"/>
          <w:szCs w:val="27"/>
        </w:rPr>
        <w:t>, fish + coral, Unreal engine 5, 8k, --q 5 --s 7500 --</w:t>
      </w:r>
      <w:proofErr w:type="spellStart"/>
      <w:r w:rsidRPr="00FE6275">
        <w:rPr>
          <w:rFonts w:ascii="Arial" w:hAnsi="Arial" w:cs="Arial"/>
          <w:color w:val="141414"/>
          <w:sz w:val="27"/>
          <w:szCs w:val="27"/>
        </w:rPr>
        <w:t>ar</w:t>
      </w:r>
      <w:proofErr w:type="spellEnd"/>
      <w:r w:rsidRPr="00FE6275">
        <w:rPr>
          <w:rFonts w:ascii="Arial" w:hAnsi="Arial" w:cs="Arial"/>
          <w:color w:val="141414"/>
          <w:sz w:val="27"/>
          <w:szCs w:val="27"/>
        </w:rPr>
        <w:t xml:space="preserve"> 4:5."</w:t>
      </w:r>
    </w:p>
    <w:p w14:paraId="6E425A8D" w14:textId="77777777" w:rsidR="00FE6275" w:rsidRPr="00FE6275" w:rsidRDefault="00FE6275" w:rsidP="00FE6275">
      <w:pPr>
        <w:pStyle w:val="NormalWeb"/>
        <w:shd w:val="clear" w:color="auto" w:fill="FFFFFF"/>
        <w:spacing w:after="0"/>
        <w:textAlignment w:val="baseline"/>
        <w:rPr>
          <w:rFonts w:ascii="Arial" w:hAnsi="Arial" w:cs="Arial"/>
          <w:color w:val="141414"/>
          <w:sz w:val="27"/>
          <w:szCs w:val="27"/>
        </w:rPr>
      </w:pPr>
      <w:r w:rsidRPr="00FE6275">
        <w:rPr>
          <w:rFonts w:ascii="Arial" w:hAnsi="Arial" w:cs="Arial"/>
          <w:color w:val="141414"/>
          <w:sz w:val="27"/>
          <w:szCs w:val="27"/>
        </w:rPr>
        <w:t xml:space="preserve">Prompt: photorealistic </w:t>
      </w:r>
      <w:proofErr w:type="spellStart"/>
      <w:r w:rsidRPr="00FE6275">
        <w:rPr>
          <w:rFonts w:ascii="Arial" w:hAnsi="Arial" w:cs="Arial"/>
          <w:color w:val="141414"/>
          <w:sz w:val="27"/>
          <w:szCs w:val="27"/>
        </w:rPr>
        <w:t>hd</w:t>
      </w:r>
      <w:proofErr w:type="spellEnd"/>
      <w:r w:rsidRPr="00FE6275">
        <w:rPr>
          <w:rFonts w:ascii="Arial" w:hAnsi="Arial" w:cs="Arial"/>
          <w:color w:val="141414"/>
          <w:sz w:val="27"/>
          <w:szCs w:val="27"/>
        </w:rPr>
        <w:t xml:space="preserve"> high res </w:t>
      </w:r>
      <w:proofErr w:type="spellStart"/>
      <w:r w:rsidRPr="00FE6275">
        <w:rPr>
          <w:rFonts w:ascii="Arial" w:hAnsi="Arial" w:cs="Arial"/>
          <w:color w:val="141414"/>
          <w:sz w:val="27"/>
          <w:szCs w:val="27"/>
        </w:rPr>
        <w:t xml:space="preserve">ultra </w:t>
      </w:r>
      <w:proofErr w:type="gramStart"/>
      <w:r w:rsidRPr="00FE6275">
        <w:rPr>
          <w:rFonts w:ascii="Arial" w:hAnsi="Arial" w:cs="Arial"/>
          <w:color w:val="141414"/>
          <w:sz w:val="27"/>
          <w:szCs w:val="27"/>
        </w:rPr>
        <w:t>high</w:t>
      </w:r>
      <w:proofErr w:type="spellEnd"/>
      <w:r w:rsidRPr="00FE6275">
        <w:rPr>
          <w:rFonts w:ascii="Arial" w:hAnsi="Arial" w:cs="Arial"/>
          <w:color w:val="141414"/>
          <w:sz w:val="27"/>
          <w:szCs w:val="27"/>
        </w:rPr>
        <w:t xml:space="preserve"> quality</w:t>
      </w:r>
      <w:proofErr w:type="gramEnd"/>
      <w:r w:rsidRPr="00FE6275">
        <w:rPr>
          <w:rFonts w:ascii="Arial" w:hAnsi="Arial" w:cs="Arial"/>
          <w:color w:val="141414"/>
          <w:sz w:val="27"/>
          <w:szCs w:val="27"/>
        </w:rPr>
        <w:t xml:space="preserve"> front view morning modern house grey concrete tiles and finished concrete ground </w:t>
      </w:r>
      <w:proofErr w:type="spellStart"/>
      <w:r w:rsidRPr="00FE6275">
        <w:rPr>
          <w:rFonts w:ascii="Arial" w:hAnsi="Arial" w:cs="Arial"/>
          <w:color w:val="141414"/>
          <w:sz w:val="27"/>
          <w:szCs w:val="27"/>
        </w:rPr>
        <w:t>pakistani</w:t>
      </w:r>
      <w:proofErr w:type="spellEnd"/>
      <w:r w:rsidRPr="00FE6275">
        <w:rPr>
          <w:rFonts w:ascii="Arial" w:hAnsi="Arial" w:cs="Arial"/>
          <w:color w:val="141414"/>
          <w:sz w:val="27"/>
          <w:szCs w:val="27"/>
        </w:rPr>
        <w:t xml:space="preserve"> </w:t>
      </w:r>
      <w:proofErr w:type="spellStart"/>
      <w:r w:rsidRPr="00FE6275">
        <w:rPr>
          <w:rFonts w:ascii="Arial" w:hAnsi="Arial" w:cs="Arial"/>
          <w:color w:val="141414"/>
          <w:sz w:val="27"/>
          <w:szCs w:val="27"/>
        </w:rPr>
        <w:t>architechture</w:t>
      </w:r>
      <w:proofErr w:type="spellEnd"/>
      <w:r w:rsidRPr="00FE6275">
        <w:rPr>
          <w:rFonts w:ascii="Arial" w:hAnsi="Arial" w:cs="Arial"/>
          <w:color w:val="141414"/>
          <w:sz w:val="27"/>
          <w:szCs w:val="27"/>
        </w:rPr>
        <w:t xml:space="preserve"> style and first floor 450 </w:t>
      </w:r>
      <w:proofErr w:type="spellStart"/>
      <w:r w:rsidRPr="00FE6275">
        <w:rPr>
          <w:rFonts w:ascii="Arial" w:hAnsi="Arial" w:cs="Arial"/>
          <w:color w:val="141414"/>
          <w:sz w:val="27"/>
          <w:szCs w:val="27"/>
        </w:rPr>
        <w:t>sq</w:t>
      </w:r>
      <w:proofErr w:type="spellEnd"/>
      <w:r w:rsidRPr="00FE6275">
        <w:rPr>
          <w:rFonts w:ascii="Arial" w:hAnsi="Arial" w:cs="Arial"/>
          <w:color w:val="141414"/>
          <w:sz w:val="27"/>
          <w:szCs w:val="27"/>
        </w:rPr>
        <w:t xml:space="preserve"> ft, Flat roof, perfect composition, beautiful detailed intricate insanely detailed octane render trending on </w:t>
      </w:r>
      <w:proofErr w:type="spellStart"/>
      <w:r w:rsidRPr="00FE6275">
        <w:rPr>
          <w:rFonts w:ascii="Arial" w:hAnsi="Arial" w:cs="Arial"/>
          <w:color w:val="141414"/>
          <w:sz w:val="27"/>
          <w:szCs w:val="27"/>
        </w:rPr>
        <w:t>artstation</w:t>
      </w:r>
      <w:proofErr w:type="spellEnd"/>
      <w:r w:rsidRPr="00FE6275">
        <w:rPr>
          <w:rFonts w:ascii="Arial" w:hAnsi="Arial" w:cs="Arial"/>
          <w:color w:val="141414"/>
          <w:sz w:val="27"/>
          <w:szCs w:val="27"/>
        </w:rPr>
        <w:t>, 8 k artistic photography, photorealistic concept art, soft natural volumetric cinematic perfect light, chiaroscuro, award - winning photograph, masterpiece, Mysterious</w:t>
      </w:r>
    </w:p>
    <w:p w14:paraId="055CEAF8" w14:textId="0298BE13" w:rsidR="00FE6275" w:rsidRDefault="00FE6275" w:rsidP="00FE6275">
      <w:pPr>
        <w:pStyle w:val="NormalWeb"/>
        <w:shd w:val="clear" w:color="auto" w:fill="FFFFFF"/>
        <w:spacing w:before="0" w:after="0"/>
        <w:textAlignment w:val="baseline"/>
        <w:rPr>
          <w:rFonts w:ascii="Arial" w:hAnsi="Arial" w:cs="Arial"/>
          <w:color w:val="141414"/>
          <w:sz w:val="27"/>
          <w:szCs w:val="27"/>
        </w:rPr>
      </w:pPr>
      <w:r w:rsidRPr="00FE6275">
        <w:rPr>
          <w:rFonts w:ascii="Arial" w:hAnsi="Arial" w:cs="Arial"/>
          <w:color w:val="141414"/>
          <w:sz w:val="27"/>
          <w:szCs w:val="27"/>
        </w:rPr>
        <w:t>Negatives: Deformed, Blur, ugly, unreal, pool, low res</w:t>
      </w:r>
    </w:p>
    <w:p w14:paraId="4EDEE35C" w14:textId="130BEBC1" w:rsidR="00FE6275" w:rsidRDefault="00FE6275" w:rsidP="00FE6275">
      <w:pPr>
        <w:pStyle w:val="NormalWeb"/>
        <w:shd w:val="clear" w:color="auto" w:fill="FFFFFF"/>
        <w:spacing w:before="0" w:after="0"/>
        <w:textAlignment w:val="baseline"/>
        <w:rPr>
          <w:rFonts w:ascii="Arial" w:hAnsi="Arial" w:cs="Arial"/>
          <w:color w:val="141414"/>
          <w:sz w:val="27"/>
          <w:szCs w:val="27"/>
        </w:rPr>
      </w:pPr>
      <w:proofErr w:type="spellStart"/>
      <w:r w:rsidRPr="00FE6275">
        <w:rPr>
          <w:rFonts w:ascii="Arial" w:hAnsi="Arial" w:cs="Arial"/>
          <w:color w:val="141414"/>
          <w:sz w:val="27"/>
          <w:szCs w:val="27"/>
        </w:rPr>
        <w:t>Prompt:"Blueberry</w:t>
      </w:r>
      <w:proofErr w:type="spellEnd"/>
      <w:r w:rsidRPr="00FE6275">
        <w:rPr>
          <w:rFonts w:ascii="Arial" w:hAnsi="Arial" w:cs="Arial"/>
          <w:color w:val="141414"/>
          <w:sz w:val="27"/>
          <w:szCs w:val="27"/>
        </w:rPr>
        <w:t xml:space="preserve"> ice cream, in a stylish modern glass, ice cubes, nuts, mint leaves, splashing milk cream, in a gradient purple background, fluid motion, dynamic movement, cinematic lighting, Mysterious"</w:t>
      </w:r>
    </w:p>
    <w:p w14:paraId="3DD06BDB" w14:textId="3CFEE772" w:rsidR="00FE6275" w:rsidRDefault="00FE6275" w:rsidP="00FE6275">
      <w:pPr>
        <w:pStyle w:val="NormalWeb"/>
        <w:shd w:val="clear" w:color="auto" w:fill="FFFFFF"/>
        <w:spacing w:before="0" w:after="0"/>
        <w:textAlignment w:val="baseline"/>
        <w:rPr>
          <w:rFonts w:ascii="Arial" w:hAnsi="Arial" w:cs="Arial"/>
          <w:color w:val="141414"/>
          <w:sz w:val="27"/>
          <w:szCs w:val="27"/>
        </w:rPr>
      </w:pPr>
      <w:r w:rsidRPr="00FE6275">
        <w:rPr>
          <w:rFonts w:ascii="Arial" w:hAnsi="Arial" w:cs="Arial"/>
          <w:color w:val="141414"/>
          <w:sz w:val="27"/>
          <w:szCs w:val="27"/>
        </w:rPr>
        <w:t xml:space="preserve">Concept food Prompt: Set of autumn camping Food and Supplies: Plan hearty meals, snacks, and warm drinks to keep you </w:t>
      </w:r>
      <w:proofErr w:type="spellStart"/>
      <w:r w:rsidRPr="00FE6275">
        <w:rPr>
          <w:rFonts w:ascii="Arial" w:hAnsi="Arial" w:cs="Arial"/>
          <w:color w:val="141414"/>
          <w:sz w:val="27"/>
          <w:szCs w:val="27"/>
        </w:rPr>
        <w:t>fueled</w:t>
      </w:r>
      <w:proofErr w:type="spellEnd"/>
      <w:r w:rsidRPr="00FE6275">
        <w:rPr>
          <w:rFonts w:ascii="Arial" w:hAnsi="Arial" w:cs="Arial"/>
          <w:color w:val="141414"/>
          <w:sz w:val="27"/>
          <w:szCs w:val="27"/>
        </w:rPr>
        <w:t xml:space="preserve"> and hydrated. on white background. pastel style, ultra </w:t>
      </w:r>
      <w:proofErr w:type="spellStart"/>
      <w:r w:rsidRPr="00FE6275">
        <w:rPr>
          <w:rFonts w:ascii="Arial" w:hAnsi="Arial" w:cs="Arial"/>
          <w:color w:val="141414"/>
          <w:sz w:val="27"/>
          <w:szCs w:val="27"/>
        </w:rPr>
        <w:t>hd</w:t>
      </w:r>
      <w:proofErr w:type="spellEnd"/>
      <w:r w:rsidRPr="00FE6275">
        <w:rPr>
          <w:rFonts w:ascii="Arial" w:hAnsi="Arial" w:cs="Arial"/>
          <w:color w:val="141414"/>
          <w:sz w:val="27"/>
          <w:szCs w:val="27"/>
        </w:rPr>
        <w:t xml:space="preserve">, realistic, vivid </w:t>
      </w:r>
      <w:proofErr w:type="spellStart"/>
      <w:r w:rsidRPr="00FE6275">
        <w:rPr>
          <w:rFonts w:ascii="Arial" w:hAnsi="Arial" w:cs="Arial"/>
          <w:color w:val="141414"/>
          <w:sz w:val="27"/>
          <w:szCs w:val="27"/>
        </w:rPr>
        <w:t>colors</w:t>
      </w:r>
      <w:proofErr w:type="spellEnd"/>
      <w:r w:rsidRPr="00FE6275">
        <w:rPr>
          <w:rFonts w:ascii="Arial" w:hAnsi="Arial" w:cs="Arial"/>
          <w:color w:val="141414"/>
          <w:sz w:val="27"/>
          <w:szCs w:val="27"/>
        </w:rPr>
        <w:t xml:space="preserve">, highly detailed, UHD drawing, pen and ink, perfect composition, beautiful detailed intricate insanely detailed octane render trending on </w:t>
      </w:r>
      <w:proofErr w:type="spellStart"/>
      <w:r w:rsidRPr="00FE6275">
        <w:rPr>
          <w:rFonts w:ascii="Arial" w:hAnsi="Arial" w:cs="Arial"/>
          <w:color w:val="141414"/>
          <w:sz w:val="27"/>
          <w:szCs w:val="27"/>
        </w:rPr>
        <w:t>artstation</w:t>
      </w:r>
      <w:proofErr w:type="spellEnd"/>
      <w:r w:rsidRPr="00FE6275">
        <w:rPr>
          <w:rFonts w:ascii="Arial" w:hAnsi="Arial" w:cs="Arial"/>
          <w:color w:val="141414"/>
          <w:sz w:val="27"/>
          <w:szCs w:val="27"/>
        </w:rPr>
        <w:t>, 8k artistic photography, photorealistic concept art, soft natural volumetric cinematic perfect light</w:t>
      </w:r>
    </w:p>
    <w:p w14:paraId="53BFE58D" w14:textId="77777777" w:rsidR="00FE6275" w:rsidRDefault="00FE6275" w:rsidP="00FE6275">
      <w:pPr>
        <w:pStyle w:val="NormalWeb"/>
        <w:shd w:val="clear" w:color="auto" w:fill="FFFFFF"/>
        <w:spacing w:before="0" w:after="0"/>
        <w:textAlignment w:val="baseline"/>
        <w:rPr>
          <w:rFonts w:ascii="Arial" w:hAnsi="Arial" w:cs="Arial"/>
          <w:color w:val="141414"/>
          <w:sz w:val="27"/>
          <w:szCs w:val="27"/>
        </w:rPr>
      </w:pPr>
    </w:p>
    <w:tbl>
      <w:tblPr>
        <w:tblW w:w="6196" w:type="dxa"/>
        <w:tblCellMar>
          <w:left w:w="0" w:type="dxa"/>
          <w:right w:w="0" w:type="dxa"/>
        </w:tblCellMar>
        <w:tblLook w:val="04A0" w:firstRow="1" w:lastRow="0" w:firstColumn="1" w:lastColumn="0" w:noHBand="0" w:noVBand="1"/>
      </w:tblPr>
      <w:tblGrid>
        <w:gridCol w:w="595"/>
        <w:gridCol w:w="5601"/>
      </w:tblGrid>
      <w:tr w:rsidR="00FE6275" w14:paraId="68CCF1B7" w14:textId="77777777" w:rsidTr="00FE6275">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5A5038A" w14:textId="77777777" w:rsidR="00FE6275" w:rsidRDefault="00FE6275">
            <w:pPr>
              <w:jc w:val="center"/>
              <w:rPr>
                <w:rFonts w:ascii="inherit" w:hAnsi="inherit"/>
                <w:b/>
                <w:bCs/>
                <w:sz w:val="23"/>
                <w:szCs w:val="23"/>
              </w:rPr>
            </w:pPr>
            <w:r>
              <w:rPr>
                <w:rFonts w:ascii="inherit" w:hAnsi="inherit"/>
                <w:b/>
                <w:bCs/>
                <w:sz w:val="23"/>
                <w:szCs w:val="23"/>
              </w:rPr>
              <w:t>o.</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6857457" w14:textId="77777777" w:rsidR="00FE6275" w:rsidRDefault="00FE6275">
            <w:pPr>
              <w:jc w:val="center"/>
              <w:rPr>
                <w:rFonts w:ascii="inherit" w:hAnsi="inherit"/>
                <w:b/>
                <w:bCs/>
                <w:sz w:val="23"/>
                <w:szCs w:val="23"/>
              </w:rPr>
            </w:pPr>
            <w:r>
              <w:rPr>
                <w:rFonts w:ascii="inherit" w:hAnsi="inherit"/>
                <w:b/>
                <w:bCs/>
                <w:sz w:val="23"/>
                <w:szCs w:val="23"/>
              </w:rPr>
              <w:t xml:space="preserve">Prompts You Should Experiment with </w:t>
            </w:r>
            <w:proofErr w:type="gramStart"/>
            <w:r>
              <w:rPr>
                <w:rFonts w:ascii="inherit" w:hAnsi="inherit"/>
                <w:b/>
                <w:bCs/>
                <w:sz w:val="23"/>
                <w:szCs w:val="23"/>
              </w:rPr>
              <w:t>On</w:t>
            </w:r>
            <w:proofErr w:type="gramEnd"/>
            <w:r>
              <w:rPr>
                <w:rFonts w:ascii="inherit" w:hAnsi="inherit"/>
                <w:b/>
                <w:bCs/>
                <w:sz w:val="23"/>
                <w:szCs w:val="23"/>
              </w:rPr>
              <w:t xml:space="preserve"> your Own</w:t>
            </w:r>
          </w:p>
        </w:tc>
      </w:tr>
      <w:tr w:rsidR="00FE6275" w14:paraId="4E829606"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961D798" w14:textId="77777777" w:rsidR="00FE6275" w:rsidRDefault="00FE6275">
            <w:pPr>
              <w:rPr>
                <w:rFonts w:ascii="inherit" w:hAnsi="inherit"/>
                <w:sz w:val="27"/>
                <w:szCs w:val="27"/>
              </w:rPr>
            </w:pPr>
            <w:r>
              <w:rPr>
                <w:rFonts w:ascii="inherit" w:hAnsi="inherit"/>
                <w:sz w:val="27"/>
                <w:szCs w:val="27"/>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9989B17" w14:textId="77777777" w:rsidR="00FE6275" w:rsidRDefault="00FE6275">
            <w:pPr>
              <w:rPr>
                <w:rFonts w:ascii="inherit" w:hAnsi="inherit"/>
                <w:sz w:val="27"/>
                <w:szCs w:val="27"/>
              </w:rPr>
            </w:pPr>
            <w:r>
              <w:rPr>
                <w:rFonts w:ascii="inherit" w:hAnsi="inherit"/>
                <w:sz w:val="27"/>
                <w:szCs w:val="27"/>
              </w:rPr>
              <w:t>“</w:t>
            </w:r>
            <w:proofErr w:type="gramStart"/>
            <w:r>
              <w:rPr>
                <w:rFonts w:ascii="inherit" w:hAnsi="inherit"/>
                <w:sz w:val="27"/>
                <w:szCs w:val="27"/>
              </w:rPr>
              <w:t>beautiful</w:t>
            </w:r>
            <w:proofErr w:type="gramEnd"/>
            <w:r>
              <w:rPr>
                <w:rFonts w:ascii="inherit" w:hAnsi="inherit"/>
                <w:sz w:val="27"/>
                <w:szCs w:val="27"/>
              </w:rPr>
              <w:t xml:space="preserve"> pale cyberpunk female with heavy black eyeliner, blue eyes, shaved side haircut, </w:t>
            </w:r>
            <w:r>
              <w:rPr>
                <w:rFonts w:ascii="inherit" w:hAnsi="inherit"/>
                <w:sz w:val="27"/>
                <w:szCs w:val="27"/>
              </w:rPr>
              <w:lastRenderedPageBreak/>
              <w:t>hyper detail, cinematic lighting, magic neon, dark red city –</w:t>
            </w:r>
            <w:proofErr w:type="spellStart"/>
            <w:r>
              <w:rPr>
                <w:rFonts w:ascii="inherit" w:hAnsi="inherit"/>
                <w:sz w:val="27"/>
                <w:szCs w:val="27"/>
              </w:rPr>
              <w:t>ar</w:t>
            </w:r>
            <w:proofErr w:type="spellEnd"/>
            <w:r>
              <w:rPr>
                <w:rFonts w:ascii="inherit" w:hAnsi="inherit"/>
                <w:sz w:val="27"/>
                <w:szCs w:val="27"/>
              </w:rPr>
              <w:t xml:space="preserve"> 9:16 –</w:t>
            </w:r>
            <w:proofErr w:type="spellStart"/>
            <w:r>
              <w:rPr>
                <w:rFonts w:ascii="inherit" w:hAnsi="inherit"/>
                <w:sz w:val="27"/>
                <w:szCs w:val="27"/>
              </w:rPr>
              <w:t>testp</w:t>
            </w:r>
            <w:proofErr w:type="spellEnd"/>
            <w:r>
              <w:rPr>
                <w:rFonts w:ascii="inherit" w:hAnsi="inherit"/>
                <w:sz w:val="27"/>
                <w:szCs w:val="27"/>
              </w:rPr>
              <w:t xml:space="preserve"> –</w:t>
            </w:r>
            <w:proofErr w:type="spellStart"/>
            <w:r>
              <w:rPr>
                <w:rFonts w:ascii="inherit" w:hAnsi="inherit"/>
                <w:sz w:val="27"/>
                <w:szCs w:val="27"/>
              </w:rPr>
              <w:t>upbeta</w:t>
            </w:r>
            <w:proofErr w:type="spellEnd"/>
            <w:r>
              <w:rPr>
                <w:rFonts w:ascii="inherit" w:hAnsi="inherit"/>
                <w:sz w:val="27"/>
                <w:szCs w:val="27"/>
              </w:rPr>
              <w:t>”</w:t>
            </w:r>
          </w:p>
        </w:tc>
      </w:tr>
      <w:tr w:rsidR="00FE6275" w14:paraId="469DB597"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2C247C3" w14:textId="77777777" w:rsidR="00FE6275" w:rsidRDefault="00FE6275">
            <w:pPr>
              <w:rPr>
                <w:rFonts w:ascii="inherit" w:hAnsi="inherit"/>
                <w:sz w:val="27"/>
                <w:szCs w:val="27"/>
              </w:rPr>
            </w:pPr>
            <w:r>
              <w:rPr>
                <w:rFonts w:ascii="inherit" w:hAnsi="inherit"/>
                <w:sz w:val="27"/>
                <w:szCs w:val="27"/>
              </w:rPr>
              <w:lastRenderedPageBreak/>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247C6AC" w14:textId="77777777" w:rsidR="00FE6275" w:rsidRDefault="00FE6275">
            <w:pPr>
              <w:rPr>
                <w:rFonts w:ascii="inherit" w:hAnsi="inherit"/>
                <w:sz w:val="27"/>
                <w:szCs w:val="27"/>
              </w:rPr>
            </w:pPr>
            <w:r>
              <w:rPr>
                <w:rFonts w:ascii="inherit" w:hAnsi="inherit"/>
                <w:sz w:val="27"/>
                <w:szCs w:val="27"/>
              </w:rPr>
              <w:t>“</w:t>
            </w:r>
            <w:proofErr w:type="gramStart"/>
            <w:r>
              <w:rPr>
                <w:rFonts w:ascii="inherit" w:hAnsi="inherit"/>
                <w:sz w:val="27"/>
                <w:szCs w:val="27"/>
              </w:rPr>
              <w:t>earth</w:t>
            </w:r>
            <w:proofErr w:type="gramEnd"/>
            <w:r>
              <w:rPr>
                <w:rFonts w:ascii="inherit" w:hAnsi="inherit"/>
                <w:sz w:val="27"/>
                <w:szCs w:val="27"/>
              </w:rPr>
              <w:t xml:space="preserve"> reviving after human extinction, a new beginning, nature taking over buildings, animal kingdom, harmony, peace, earth balanced –version 3 –s 1250 –</w:t>
            </w:r>
            <w:proofErr w:type="spellStart"/>
            <w:r>
              <w:rPr>
                <w:rFonts w:ascii="inherit" w:hAnsi="inherit"/>
                <w:sz w:val="27"/>
                <w:szCs w:val="27"/>
              </w:rPr>
              <w:t>uplight</w:t>
            </w:r>
            <w:proofErr w:type="spellEnd"/>
            <w:r>
              <w:rPr>
                <w:rFonts w:ascii="inherit" w:hAnsi="inherit"/>
                <w:sz w:val="27"/>
                <w:szCs w:val="27"/>
              </w:rPr>
              <w:t xml:space="preserve"> –</w:t>
            </w:r>
            <w:proofErr w:type="spellStart"/>
            <w:r>
              <w:rPr>
                <w:rFonts w:ascii="inherit" w:hAnsi="inherit"/>
                <w:sz w:val="27"/>
                <w:szCs w:val="27"/>
              </w:rPr>
              <w:t>ar</w:t>
            </w:r>
            <w:proofErr w:type="spellEnd"/>
            <w:r>
              <w:rPr>
                <w:rFonts w:ascii="inherit" w:hAnsi="inherit"/>
                <w:sz w:val="27"/>
                <w:szCs w:val="27"/>
              </w:rPr>
              <w:t xml:space="preserve"> 4:3 –no text, blur”</w:t>
            </w:r>
          </w:p>
        </w:tc>
      </w:tr>
      <w:tr w:rsidR="00FE6275" w14:paraId="7F8001E7"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B4C2B10" w14:textId="77777777" w:rsidR="00FE6275" w:rsidRDefault="00FE6275">
            <w:pPr>
              <w:rPr>
                <w:rFonts w:ascii="inherit" w:hAnsi="inherit"/>
                <w:sz w:val="27"/>
                <w:szCs w:val="27"/>
              </w:rPr>
            </w:pPr>
            <w:r>
              <w:rPr>
                <w:rFonts w:ascii="inherit" w:hAnsi="inherit"/>
                <w:sz w:val="27"/>
                <w:szCs w:val="27"/>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41CCA0C" w14:textId="77777777" w:rsidR="00FE6275" w:rsidRDefault="00FE6275">
            <w:pPr>
              <w:rPr>
                <w:rFonts w:ascii="inherit" w:hAnsi="inherit"/>
                <w:sz w:val="27"/>
                <w:szCs w:val="27"/>
              </w:rPr>
            </w:pPr>
            <w:r>
              <w:rPr>
                <w:rFonts w:ascii="inherit" w:hAnsi="inherit"/>
                <w:sz w:val="27"/>
                <w:szCs w:val="27"/>
              </w:rPr>
              <w:t>“</w:t>
            </w:r>
            <w:proofErr w:type="gramStart"/>
            <w:r>
              <w:rPr>
                <w:rFonts w:ascii="inherit" w:hAnsi="inherit"/>
                <w:sz w:val="27"/>
                <w:szCs w:val="27"/>
              </w:rPr>
              <w:t>photo</w:t>
            </w:r>
            <w:proofErr w:type="gramEnd"/>
            <w:r>
              <w:rPr>
                <w:rFonts w:ascii="inherit" w:hAnsi="inherit"/>
                <w:sz w:val="27"/>
                <w:szCs w:val="27"/>
              </w:rPr>
              <w:t xml:space="preserve"> of a ultra realistic sailing ship, dramatic light, pale sunrise, cinematic lighting, battered, low angle, trending on </w:t>
            </w:r>
            <w:proofErr w:type="spellStart"/>
            <w:r>
              <w:rPr>
                <w:rFonts w:ascii="inherit" w:hAnsi="inherit"/>
                <w:sz w:val="27"/>
                <w:szCs w:val="27"/>
              </w:rPr>
              <w:t>artstation</w:t>
            </w:r>
            <w:proofErr w:type="spellEnd"/>
            <w:r>
              <w:rPr>
                <w:rFonts w:ascii="inherit" w:hAnsi="inherit"/>
                <w:sz w:val="27"/>
                <w:szCs w:val="27"/>
              </w:rPr>
              <w:t xml:space="preserve">, 4k, hyper realistic, focused, extreme details, unreal engine 5, cinematic, masterpiece, art by studio </w:t>
            </w:r>
            <w:proofErr w:type="spellStart"/>
            <w:r>
              <w:rPr>
                <w:rFonts w:ascii="inherit" w:hAnsi="inherit"/>
                <w:sz w:val="27"/>
                <w:szCs w:val="27"/>
              </w:rPr>
              <w:t>ghibli</w:t>
            </w:r>
            <w:proofErr w:type="spellEnd"/>
            <w:r>
              <w:rPr>
                <w:rFonts w:ascii="inherit" w:hAnsi="inherit"/>
                <w:sz w:val="27"/>
                <w:szCs w:val="27"/>
              </w:rPr>
              <w:t xml:space="preserve">, intricate artwork by john </w:t>
            </w:r>
            <w:proofErr w:type="spellStart"/>
            <w:r>
              <w:rPr>
                <w:rFonts w:ascii="inherit" w:hAnsi="inherit"/>
                <w:sz w:val="27"/>
                <w:szCs w:val="27"/>
              </w:rPr>
              <w:t>william</w:t>
            </w:r>
            <w:proofErr w:type="spellEnd"/>
            <w:r>
              <w:rPr>
                <w:rFonts w:ascii="inherit" w:hAnsi="inherit"/>
                <w:sz w:val="27"/>
                <w:szCs w:val="27"/>
              </w:rPr>
              <w:t xml:space="preserve"> turner”</w:t>
            </w:r>
          </w:p>
        </w:tc>
      </w:tr>
      <w:tr w:rsidR="00FE6275" w14:paraId="6B19AB61"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CD5E90F" w14:textId="77777777" w:rsidR="00FE6275" w:rsidRDefault="00FE6275">
            <w:pPr>
              <w:rPr>
                <w:rFonts w:ascii="inherit" w:hAnsi="inherit"/>
                <w:sz w:val="27"/>
                <w:szCs w:val="27"/>
              </w:rPr>
            </w:pPr>
            <w:r>
              <w:rPr>
                <w:rFonts w:ascii="inherit" w:hAnsi="inherit"/>
                <w:sz w:val="27"/>
                <w:szCs w:val="27"/>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55AE540" w14:textId="77777777" w:rsidR="00FE6275" w:rsidRDefault="00FE6275">
            <w:pPr>
              <w:rPr>
                <w:rFonts w:ascii="inherit" w:hAnsi="inherit"/>
                <w:sz w:val="27"/>
                <w:szCs w:val="27"/>
              </w:rPr>
            </w:pPr>
            <w:r>
              <w:rPr>
                <w:rFonts w:ascii="inherit" w:hAnsi="inherit"/>
                <w:sz w:val="27"/>
                <w:szCs w:val="27"/>
              </w:rPr>
              <w:t xml:space="preserve">“ethereal Bohemian Waxwing bird, </w:t>
            </w:r>
            <w:proofErr w:type="spellStart"/>
            <w:r>
              <w:rPr>
                <w:rFonts w:ascii="inherit" w:hAnsi="inherit"/>
                <w:sz w:val="27"/>
                <w:szCs w:val="27"/>
              </w:rPr>
              <w:t>Bombycilla</w:t>
            </w:r>
            <w:proofErr w:type="spellEnd"/>
            <w:r>
              <w:rPr>
                <w:rFonts w:ascii="inherit" w:hAnsi="inherit"/>
                <w:sz w:val="27"/>
                <w:szCs w:val="27"/>
              </w:rPr>
              <w:t xml:space="preserve"> </w:t>
            </w:r>
            <w:proofErr w:type="spellStart"/>
            <w:proofErr w:type="gramStart"/>
            <w:r>
              <w:rPr>
                <w:rFonts w:ascii="inherit" w:hAnsi="inherit"/>
                <w:sz w:val="27"/>
                <w:szCs w:val="27"/>
              </w:rPr>
              <w:t>garrulus</w:t>
            </w:r>
            <w:proofErr w:type="spellEnd"/>
            <w:r>
              <w:rPr>
                <w:rFonts w:ascii="inherit" w:hAnsi="inherit"/>
                <w:sz w:val="27"/>
                <w:szCs w:val="27"/>
              </w:rPr>
              <w:t xml:space="preserve"> :</w:t>
            </w:r>
            <w:proofErr w:type="gramEnd"/>
            <w:r>
              <w:rPr>
                <w:rFonts w:ascii="inherit" w:hAnsi="inherit"/>
                <w:sz w:val="27"/>
                <w:szCs w:val="27"/>
              </w:rPr>
              <w:t xml:space="preserve">: intricate details, ornate, detailed illustration, octane render :: Johanna Rupprecht style, William Morris style :: trending on </w:t>
            </w:r>
            <w:proofErr w:type="spellStart"/>
            <w:r>
              <w:rPr>
                <w:rFonts w:ascii="inherit" w:hAnsi="inherit"/>
                <w:sz w:val="27"/>
                <w:szCs w:val="27"/>
              </w:rPr>
              <w:t>artstation</w:t>
            </w:r>
            <w:proofErr w:type="spellEnd"/>
            <w:r>
              <w:rPr>
                <w:rFonts w:ascii="inherit" w:hAnsi="inherit"/>
                <w:sz w:val="27"/>
                <w:szCs w:val="27"/>
              </w:rPr>
              <w:t xml:space="preserve"> –</w:t>
            </w:r>
            <w:proofErr w:type="spellStart"/>
            <w:r>
              <w:rPr>
                <w:rFonts w:ascii="inherit" w:hAnsi="inherit"/>
                <w:sz w:val="27"/>
                <w:szCs w:val="27"/>
              </w:rPr>
              <w:t>ar</w:t>
            </w:r>
            <w:proofErr w:type="spellEnd"/>
            <w:r>
              <w:rPr>
                <w:rFonts w:ascii="inherit" w:hAnsi="inherit"/>
                <w:sz w:val="27"/>
                <w:szCs w:val="27"/>
              </w:rPr>
              <w:t xml:space="preserve"> 9:16”</w:t>
            </w:r>
          </w:p>
        </w:tc>
      </w:tr>
      <w:tr w:rsidR="00FE6275" w14:paraId="3A40F6EF"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2D08DFD" w14:textId="77777777" w:rsidR="00FE6275" w:rsidRDefault="00FE6275">
            <w:pPr>
              <w:rPr>
                <w:rFonts w:ascii="inherit" w:hAnsi="inherit"/>
                <w:sz w:val="27"/>
                <w:szCs w:val="27"/>
              </w:rPr>
            </w:pPr>
            <w:r>
              <w:rPr>
                <w:rFonts w:ascii="inherit" w:hAnsi="inherit"/>
                <w:sz w:val="27"/>
                <w:szCs w:val="27"/>
              </w:rPr>
              <w:t>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5E41687" w14:textId="77777777" w:rsidR="00FE6275" w:rsidRDefault="00FE6275">
            <w:pPr>
              <w:rPr>
                <w:rFonts w:ascii="inherit" w:hAnsi="inherit"/>
                <w:sz w:val="27"/>
                <w:szCs w:val="27"/>
              </w:rPr>
            </w:pPr>
            <w:r>
              <w:rPr>
                <w:rFonts w:ascii="inherit" w:hAnsi="inherit"/>
                <w:sz w:val="27"/>
                <w:szCs w:val="27"/>
              </w:rPr>
              <w:t>“Create an image of a futuristic city skyline at night, with a focus on advanced transportation systems and towering skyscrapers. Incorporate elements such as drones, flying cars, and high-speed trains.”</w:t>
            </w:r>
          </w:p>
        </w:tc>
      </w:tr>
      <w:tr w:rsidR="00FE6275" w14:paraId="2A484E62"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94E0A02" w14:textId="77777777" w:rsidR="00FE6275" w:rsidRDefault="00FE6275">
            <w:pPr>
              <w:rPr>
                <w:rFonts w:ascii="inherit" w:hAnsi="inherit"/>
                <w:sz w:val="27"/>
                <w:szCs w:val="27"/>
              </w:rPr>
            </w:pPr>
            <w:r>
              <w:rPr>
                <w:rFonts w:ascii="inherit" w:hAnsi="inherit"/>
                <w:sz w:val="27"/>
                <w:szCs w:val="27"/>
              </w:rPr>
              <w:t>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1E2F119" w14:textId="77777777" w:rsidR="00FE6275" w:rsidRDefault="00FE6275">
            <w:pPr>
              <w:rPr>
                <w:rFonts w:ascii="inherit" w:hAnsi="inherit"/>
                <w:sz w:val="27"/>
                <w:szCs w:val="27"/>
              </w:rPr>
            </w:pPr>
            <w:r>
              <w:rPr>
                <w:rFonts w:ascii="inherit" w:hAnsi="inherit"/>
                <w:sz w:val="27"/>
                <w:szCs w:val="27"/>
              </w:rPr>
              <w:t>“Generate an image of a post-apocalyptic landscape, featuring a mix of natural and man-made elements. Include crumbling buildings, overgrown vegetation, and a sense of danger and abandonment.”</w:t>
            </w:r>
          </w:p>
        </w:tc>
      </w:tr>
      <w:tr w:rsidR="00FE6275" w14:paraId="3BF9F098"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2F3DAA5" w14:textId="77777777" w:rsidR="00FE6275" w:rsidRDefault="00FE6275">
            <w:pPr>
              <w:rPr>
                <w:rFonts w:ascii="inherit" w:hAnsi="inherit"/>
                <w:sz w:val="27"/>
                <w:szCs w:val="27"/>
              </w:rPr>
            </w:pPr>
            <w:r>
              <w:rPr>
                <w:rFonts w:ascii="inherit" w:hAnsi="inherit"/>
                <w:sz w:val="27"/>
                <w:szCs w:val="27"/>
              </w:rPr>
              <w:lastRenderedPageBreak/>
              <w:t>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017CC00" w14:textId="77777777" w:rsidR="00FE6275" w:rsidRDefault="00FE6275">
            <w:pPr>
              <w:rPr>
                <w:rFonts w:ascii="inherit" w:hAnsi="inherit"/>
                <w:sz w:val="27"/>
                <w:szCs w:val="27"/>
              </w:rPr>
            </w:pPr>
            <w:r>
              <w:rPr>
                <w:rFonts w:ascii="inherit" w:hAnsi="inherit"/>
                <w:sz w:val="27"/>
                <w:szCs w:val="27"/>
              </w:rPr>
              <w:t xml:space="preserve">“Create a surrealist image of a dreamlike forest, featuring twisted trees, floating islands, and otherworldly creatures. Use vibrant </w:t>
            </w:r>
            <w:proofErr w:type="spellStart"/>
            <w:r>
              <w:rPr>
                <w:rFonts w:ascii="inherit" w:hAnsi="inherit"/>
                <w:sz w:val="27"/>
                <w:szCs w:val="27"/>
              </w:rPr>
              <w:t>colors</w:t>
            </w:r>
            <w:proofErr w:type="spellEnd"/>
            <w:r>
              <w:rPr>
                <w:rFonts w:ascii="inherit" w:hAnsi="inherit"/>
                <w:sz w:val="27"/>
                <w:szCs w:val="27"/>
              </w:rPr>
              <w:t xml:space="preserve"> and an ethereal atmosphere to evoke a sense of mystery and wonder.”</w:t>
            </w:r>
          </w:p>
        </w:tc>
      </w:tr>
      <w:tr w:rsidR="00FE6275" w14:paraId="177612AF"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E8FD3D4" w14:textId="77777777" w:rsidR="00FE6275" w:rsidRDefault="00FE6275">
            <w:pPr>
              <w:rPr>
                <w:rFonts w:ascii="inherit" w:hAnsi="inherit"/>
                <w:sz w:val="27"/>
                <w:szCs w:val="27"/>
              </w:rPr>
            </w:pPr>
            <w:r>
              <w:rPr>
                <w:rFonts w:ascii="inherit" w:hAnsi="inherit"/>
                <w:sz w:val="27"/>
                <w:szCs w:val="27"/>
              </w:rPr>
              <w:t>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EBE5955" w14:textId="77777777" w:rsidR="00FE6275" w:rsidRDefault="00FE6275">
            <w:pPr>
              <w:rPr>
                <w:rFonts w:ascii="inherit" w:hAnsi="inherit"/>
                <w:sz w:val="27"/>
                <w:szCs w:val="27"/>
              </w:rPr>
            </w:pPr>
            <w:r>
              <w:rPr>
                <w:rFonts w:ascii="inherit" w:hAnsi="inherit"/>
                <w:sz w:val="27"/>
                <w:szCs w:val="27"/>
              </w:rPr>
              <w:t>Generate an image of a cyberpunk-inspired metropolis, featuring neon lights, holographic advertisements, and a bustling, futuristic atmosphere. Incorporate elements such as augmented reality interfaces, advanced robotics, and cybernetic enhancements.”</w:t>
            </w:r>
          </w:p>
        </w:tc>
      </w:tr>
      <w:tr w:rsidR="00FE6275" w14:paraId="7593E985"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7B78058" w14:textId="77777777" w:rsidR="00FE6275" w:rsidRDefault="00FE6275">
            <w:pPr>
              <w:rPr>
                <w:rFonts w:ascii="inherit" w:hAnsi="inherit"/>
                <w:sz w:val="27"/>
                <w:szCs w:val="27"/>
              </w:rPr>
            </w:pPr>
            <w:r>
              <w:rPr>
                <w:rFonts w:ascii="inherit" w:hAnsi="inherit"/>
                <w:sz w:val="27"/>
                <w:szCs w:val="27"/>
              </w:rPr>
              <w:t>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5C36F5C" w14:textId="77777777" w:rsidR="00FE6275" w:rsidRDefault="00FE6275">
            <w:pPr>
              <w:rPr>
                <w:rFonts w:ascii="inherit" w:hAnsi="inherit"/>
                <w:sz w:val="27"/>
                <w:szCs w:val="27"/>
              </w:rPr>
            </w:pPr>
            <w:r>
              <w:rPr>
                <w:rFonts w:ascii="inherit" w:hAnsi="inherit"/>
                <w:sz w:val="27"/>
                <w:szCs w:val="27"/>
              </w:rPr>
              <w:t>“</w:t>
            </w:r>
            <w:proofErr w:type="gramStart"/>
            <w:r>
              <w:rPr>
                <w:rFonts w:ascii="inherit" w:hAnsi="inherit"/>
                <w:sz w:val="27"/>
                <w:szCs w:val="27"/>
              </w:rPr>
              <w:t>space</w:t>
            </w:r>
            <w:proofErr w:type="gramEnd"/>
            <w:r>
              <w:rPr>
                <w:rFonts w:ascii="inherit" w:hAnsi="inherit"/>
                <w:sz w:val="27"/>
                <w:szCs w:val="27"/>
              </w:rPr>
              <w:t xml:space="preserve"> suit with boots, futuristic, character design, cinematic lightning, epic fantasy, hyper realistic, detail 8k –</w:t>
            </w:r>
            <w:proofErr w:type="spellStart"/>
            <w:r>
              <w:rPr>
                <w:rFonts w:ascii="inherit" w:hAnsi="inherit"/>
                <w:sz w:val="27"/>
                <w:szCs w:val="27"/>
              </w:rPr>
              <w:t>ar</w:t>
            </w:r>
            <w:proofErr w:type="spellEnd"/>
            <w:r>
              <w:rPr>
                <w:rFonts w:ascii="inherit" w:hAnsi="inherit"/>
                <w:sz w:val="27"/>
                <w:szCs w:val="27"/>
              </w:rPr>
              <w:t xml:space="preserve"> 9:16”</w:t>
            </w:r>
          </w:p>
        </w:tc>
      </w:tr>
      <w:tr w:rsidR="00FE6275" w14:paraId="27012071"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6728FFF" w14:textId="77777777" w:rsidR="00FE6275" w:rsidRDefault="00FE6275">
            <w:pPr>
              <w:rPr>
                <w:rFonts w:ascii="inherit" w:hAnsi="inherit"/>
                <w:sz w:val="27"/>
                <w:szCs w:val="27"/>
              </w:rPr>
            </w:pPr>
            <w:r>
              <w:rPr>
                <w:rFonts w:ascii="inherit" w:hAnsi="inherit"/>
                <w:sz w:val="27"/>
                <w:szCs w:val="27"/>
              </w:rPr>
              <w:t>10.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40B0D11" w14:textId="77777777" w:rsidR="00FE6275" w:rsidRDefault="00FE6275">
            <w:pPr>
              <w:rPr>
                <w:rFonts w:ascii="inherit" w:hAnsi="inherit"/>
                <w:sz w:val="27"/>
                <w:szCs w:val="27"/>
              </w:rPr>
            </w:pPr>
            <w:r>
              <w:rPr>
                <w:rFonts w:ascii="inherit" w:hAnsi="inherit"/>
                <w:sz w:val="27"/>
                <w:szCs w:val="27"/>
              </w:rPr>
              <w:t xml:space="preserve">“Create an image of a surreal underwater world, featuring strange sea creatures, coral reefs, and otherworldly landscapes. Use vibrant </w:t>
            </w:r>
            <w:proofErr w:type="spellStart"/>
            <w:r>
              <w:rPr>
                <w:rFonts w:ascii="inherit" w:hAnsi="inherit"/>
                <w:sz w:val="27"/>
                <w:szCs w:val="27"/>
              </w:rPr>
              <w:t>colors</w:t>
            </w:r>
            <w:proofErr w:type="spellEnd"/>
            <w:r>
              <w:rPr>
                <w:rFonts w:ascii="inherit" w:hAnsi="inherit"/>
                <w:sz w:val="27"/>
                <w:szCs w:val="27"/>
              </w:rPr>
              <w:t xml:space="preserve"> and an ethereal atmosphere to evoke a sense of mystery and wonder.”</w:t>
            </w:r>
          </w:p>
        </w:tc>
      </w:tr>
      <w:tr w:rsidR="00FE6275" w14:paraId="7863EA87"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1464BAA" w14:textId="77777777" w:rsidR="00FE6275" w:rsidRDefault="00FE6275">
            <w:pPr>
              <w:rPr>
                <w:rFonts w:ascii="inherit" w:hAnsi="inherit"/>
                <w:sz w:val="27"/>
                <w:szCs w:val="27"/>
              </w:rPr>
            </w:pPr>
            <w:r>
              <w:rPr>
                <w:rFonts w:ascii="inherit" w:hAnsi="inherit"/>
                <w:sz w:val="27"/>
                <w:szCs w:val="27"/>
              </w:rPr>
              <w:t>11.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0D1B6F0" w14:textId="77777777" w:rsidR="00FE6275" w:rsidRDefault="00FE6275">
            <w:pPr>
              <w:rPr>
                <w:rFonts w:ascii="inherit" w:hAnsi="inherit"/>
                <w:sz w:val="27"/>
                <w:szCs w:val="27"/>
              </w:rPr>
            </w:pPr>
            <w:r>
              <w:rPr>
                <w:rFonts w:ascii="inherit" w:hAnsi="inherit"/>
                <w:sz w:val="27"/>
                <w:szCs w:val="27"/>
              </w:rPr>
              <w:t>“Generate an image of a post-apocalyptic city, featuring crumbling buildings, overgrown vegetation, and a sense of danger and abandonment. Incorporate elements such as advanced robotics, cybernetic enhancements, and advanced transportation systems.”</w:t>
            </w:r>
          </w:p>
        </w:tc>
      </w:tr>
      <w:tr w:rsidR="00FE6275" w14:paraId="53C65250"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C2938FA" w14:textId="77777777" w:rsidR="00FE6275" w:rsidRDefault="00FE6275">
            <w:pPr>
              <w:rPr>
                <w:rFonts w:ascii="inherit" w:hAnsi="inherit"/>
                <w:sz w:val="27"/>
                <w:szCs w:val="27"/>
              </w:rPr>
            </w:pPr>
            <w:r>
              <w:rPr>
                <w:rFonts w:ascii="inherit" w:hAnsi="inherit"/>
                <w:sz w:val="27"/>
                <w:szCs w:val="27"/>
              </w:rPr>
              <w:t>12.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47B9314" w14:textId="77777777" w:rsidR="00FE6275" w:rsidRDefault="00FE6275">
            <w:pPr>
              <w:rPr>
                <w:rFonts w:ascii="inherit" w:hAnsi="inherit"/>
                <w:sz w:val="27"/>
                <w:szCs w:val="27"/>
              </w:rPr>
            </w:pPr>
            <w:r>
              <w:rPr>
                <w:rFonts w:ascii="inherit" w:hAnsi="inherit"/>
                <w:sz w:val="27"/>
                <w:szCs w:val="27"/>
              </w:rPr>
              <w:t xml:space="preserve">“Create an image of a futuristic city skyline at night, featuring advanced transportation systems, towering skyscrapers, and a sense of rapid technological advancement. Incorporate </w:t>
            </w:r>
            <w:r>
              <w:rPr>
                <w:rFonts w:ascii="inherit" w:hAnsi="inherit"/>
                <w:sz w:val="27"/>
                <w:szCs w:val="27"/>
              </w:rPr>
              <w:lastRenderedPageBreak/>
              <w:t>elements such as drones, flying cars, and high-speed trains.”</w:t>
            </w:r>
          </w:p>
        </w:tc>
      </w:tr>
      <w:tr w:rsidR="00FE6275" w14:paraId="16D2B567"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A509E0D" w14:textId="77777777" w:rsidR="00FE6275" w:rsidRDefault="00FE6275">
            <w:pPr>
              <w:rPr>
                <w:rFonts w:ascii="inherit" w:hAnsi="inherit"/>
                <w:sz w:val="27"/>
                <w:szCs w:val="27"/>
              </w:rPr>
            </w:pPr>
            <w:r>
              <w:rPr>
                <w:rFonts w:ascii="inherit" w:hAnsi="inherit"/>
                <w:sz w:val="27"/>
                <w:szCs w:val="27"/>
              </w:rPr>
              <w:lastRenderedPageBreak/>
              <w:t>13.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1CC5482" w14:textId="77777777" w:rsidR="00FE6275" w:rsidRDefault="00FE6275">
            <w:pPr>
              <w:rPr>
                <w:rFonts w:ascii="inherit" w:hAnsi="inherit"/>
                <w:sz w:val="27"/>
                <w:szCs w:val="27"/>
              </w:rPr>
            </w:pPr>
            <w:r>
              <w:rPr>
                <w:rFonts w:ascii="inherit" w:hAnsi="inherit"/>
                <w:sz w:val="27"/>
                <w:szCs w:val="27"/>
              </w:rPr>
              <w:t xml:space="preserve">“Generate an image of a surreal otherworldly landscape, featuring twisted trees, floating islands, and otherworldly creatures. Use vibrant </w:t>
            </w:r>
            <w:proofErr w:type="spellStart"/>
            <w:r>
              <w:rPr>
                <w:rFonts w:ascii="inherit" w:hAnsi="inherit"/>
                <w:sz w:val="27"/>
                <w:szCs w:val="27"/>
              </w:rPr>
              <w:t>colors</w:t>
            </w:r>
            <w:proofErr w:type="spellEnd"/>
            <w:r>
              <w:rPr>
                <w:rFonts w:ascii="inherit" w:hAnsi="inherit"/>
                <w:sz w:val="27"/>
                <w:szCs w:val="27"/>
              </w:rPr>
              <w:t xml:space="preserve"> and an ethereal atmosphere to evoke a sense of mystery and wonder.”</w:t>
            </w:r>
          </w:p>
        </w:tc>
      </w:tr>
      <w:tr w:rsidR="00FE6275" w14:paraId="187118B7"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C85F069" w14:textId="77777777" w:rsidR="00FE6275" w:rsidRDefault="00FE6275">
            <w:pPr>
              <w:rPr>
                <w:rFonts w:ascii="inherit" w:hAnsi="inherit"/>
                <w:sz w:val="27"/>
                <w:szCs w:val="27"/>
              </w:rPr>
            </w:pPr>
            <w:r>
              <w:rPr>
                <w:rFonts w:ascii="inherit" w:hAnsi="inherit"/>
                <w:sz w:val="27"/>
                <w:szCs w:val="27"/>
              </w:rPr>
              <w:t>14.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964BB45" w14:textId="77777777" w:rsidR="00FE6275" w:rsidRDefault="00FE6275">
            <w:pPr>
              <w:rPr>
                <w:rFonts w:ascii="inherit" w:hAnsi="inherit"/>
                <w:sz w:val="27"/>
                <w:szCs w:val="27"/>
              </w:rPr>
            </w:pPr>
            <w:r>
              <w:rPr>
                <w:rFonts w:ascii="inherit" w:hAnsi="inherit"/>
                <w:sz w:val="27"/>
                <w:szCs w:val="27"/>
              </w:rPr>
              <w:t>“Create an image of a cyberpunk-inspired metropolis, featuring neon lights, holographic advertisements, and a bustling, futuristic atmosphere. Incorporate elements such as augmented reality interfaces, advanced robotics, and cybernetic enhancements.”</w:t>
            </w:r>
          </w:p>
        </w:tc>
      </w:tr>
      <w:tr w:rsidR="00FE6275" w14:paraId="20EA07AB"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5CDE55E" w14:textId="77777777" w:rsidR="00FE6275" w:rsidRDefault="00FE6275">
            <w:pPr>
              <w:rPr>
                <w:rFonts w:ascii="inherit" w:hAnsi="inherit"/>
                <w:sz w:val="27"/>
                <w:szCs w:val="27"/>
              </w:rPr>
            </w:pPr>
            <w:r>
              <w:rPr>
                <w:rFonts w:ascii="inherit" w:hAnsi="inherit"/>
                <w:sz w:val="27"/>
                <w:szCs w:val="27"/>
              </w:rPr>
              <w:t>15.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6E52C88" w14:textId="77777777" w:rsidR="00FE6275" w:rsidRDefault="00FE6275">
            <w:pPr>
              <w:rPr>
                <w:rFonts w:ascii="inherit" w:hAnsi="inherit"/>
                <w:sz w:val="27"/>
                <w:szCs w:val="27"/>
              </w:rPr>
            </w:pPr>
            <w:r>
              <w:rPr>
                <w:rFonts w:ascii="inherit" w:hAnsi="inherit"/>
                <w:sz w:val="27"/>
                <w:szCs w:val="27"/>
              </w:rPr>
              <w:t>“Generate an image of a post-apocalyptic landscape, featuring a mix of natural and man-made elements. Include crumbling buildings, overgrown vegetation, and a sense of danger and abandonment. Incorporate elements such as advanced robotics, cybernetic enhancements, and advanced transportation systems.”</w:t>
            </w:r>
          </w:p>
        </w:tc>
      </w:tr>
      <w:tr w:rsidR="00FE6275" w14:paraId="448B9713"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D34EFAE" w14:textId="77777777" w:rsidR="00FE6275" w:rsidRDefault="00FE6275">
            <w:pPr>
              <w:rPr>
                <w:rFonts w:ascii="inherit" w:hAnsi="inherit"/>
                <w:sz w:val="27"/>
                <w:szCs w:val="27"/>
              </w:rPr>
            </w:pPr>
            <w:r>
              <w:rPr>
                <w:rFonts w:ascii="inherit" w:hAnsi="inherit"/>
                <w:sz w:val="27"/>
                <w:szCs w:val="27"/>
              </w:rPr>
              <w:t>16.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2DBC7C6" w14:textId="77777777" w:rsidR="00FE6275" w:rsidRDefault="00FE6275">
            <w:pPr>
              <w:rPr>
                <w:rFonts w:ascii="inherit" w:hAnsi="inherit"/>
                <w:sz w:val="27"/>
                <w:szCs w:val="27"/>
              </w:rPr>
            </w:pPr>
            <w:r>
              <w:rPr>
                <w:rFonts w:ascii="inherit" w:hAnsi="inherit"/>
                <w:sz w:val="27"/>
                <w:szCs w:val="27"/>
              </w:rPr>
              <w:t xml:space="preserve">“a home built in a huge Soap bubble, windows, doors, porches, awnings, middle of SPACE, cyberpunk lights, Hyper Detail, 8K, HD, Octane Rendering, Unreal Engine, V-Ray, full </w:t>
            </w:r>
            <w:proofErr w:type="spellStart"/>
            <w:r>
              <w:rPr>
                <w:rFonts w:ascii="inherit" w:hAnsi="inherit"/>
                <w:sz w:val="27"/>
                <w:szCs w:val="27"/>
              </w:rPr>
              <w:t>hd</w:t>
            </w:r>
            <w:proofErr w:type="spellEnd"/>
            <w:r>
              <w:rPr>
                <w:rFonts w:ascii="inherit" w:hAnsi="inherit"/>
                <w:sz w:val="27"/>
                <w:szCs w:val="27"/>
              </w:rPr>
              <w:t xml:space="preserve"> — s5000 –</w:t>
            </w:r>
            <w:proofErr w:type="spellStart"/>
            <w:r>
              <w:rPr>
                <w:rFonts w:ascii="inherit" w:hAnsi="inherit"/>
                <w:sz w:val="27"/>
                <w:szCs w:val="27"/>
              </w:rPr>
              <w:t>uplight</w:t>
            </w:r>
            <w:proofErr w:type="spellEnd"/>
            <w:r>
              <w:rPr>
                <w:rFonts w:ascii="inherit" w:hAnsi="inherit"/>
                <w:sz w:val="27"/>
                <w:szCs w:val="27"/>
              </w:rPr>
              <w:t xml:space="preserve"> –q 3 –stop 80–w 0.5 –</w:t>
            </w:r>
            <w:proofErr w:type="spellStart"/>
            <w:r>
              <w:rPr>
                <w:rFonts w:ascii="inherit" w:hAnsi="inherit"/>
                <w:sz w:val="27"/>
                <w:szCs w:val="27"/>
              </w:rPr>
              <w:t>ar</w:t>
            </w:r>
            <w:proofErr w:type="spellEnd"/>
            <w:r>
              <w:rPr>
                <w:rFonts w:ascii="inherit" w:hAnsi="inherit"/>
                <w:sz w:val="27"/>
                <w:szCs w:val="27"/>
              </w:rPr>
              <w:t xml:space="preserve"> 1:3”</w:t>
            </w:r>
          </w:p>
        </w:tc>
      </w:tr>
      <w:tr w:rsidR="00FE6275" w14:paraId="4E4A739D"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A2F8AD2" w14:textId="77777777" w:rsidR="00FE6275" w:rsidRDefault="00FE6275">
            <w:pPr>
              <w:rPr>
                <w:rFonts w:ascii="inherit" w:hAnsi="inherit"/>
                <w:sz w:val="27"/>
                <w:szCs w:val="27"/>
              </w:rPr>
            </w:pPr>
            <w:r>
              <w:rPr>
                <w:rFonts w:ascii="inherit" w:hAnsi="inherit"/>
                <w:sz w:val="27"/>
                <w:szCs w:val="27"/>
              </w:rPr>
              <w:t>17.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CED7FBE" w14:textId="77777777" w:rsidR="00FE6275" w:rsidRDefault="00FE6275">
            <w:pPr>
              <w:rPr>
                <w:rFonts w:ascii="inherit" w:hAnsi="inherit"/>
                <w:sz w:val="27"/>
                <w:szCs w:val="27"/>
              </w:rPr>
            </w:pPr>
            <w:r>
              <w:rPr>
                <w:rFonts w:ascii="inherit" w:hAnsi="inherit"/>
                <w:sz w:val="27"/>
                <w:szCs w:val="27"/>
              </w:rPr>
              <w:t>“</w:t>
            </w:r>
            <w:proofErr w:type="gramStart"/>
            <w:r>
              <w:rPr>
                <w:rFonts w:ascii="inherit" w:hAnsi="inherit"/>
                <w:sz w:val="27"/>
                <w:szCs w:val="27"/>
              </w:rPr>
              <w:t>aerial</w:t>
            </w:r>
            <w:proofErr w:type="gramEnd"/>
            <w:r>
              <w:rPr>
                <w:rFonts w:ascii="inherit" w:hAnsi="inherit"/>
                <w:sz w:val="27"/>
                <w:szCs w:val="27"/>
              </w:rPr>
              <w:t xml:space="preserve"> view of a giant fish tank shaped like a tower in the middle of new </w:t>
            </w:r>
            <w:proofErr w:type="spellStart"/>
            <w:r>
              <w:rPr>
                <w:rFonts w:ascii="inherit" w:hAnsi="inherit"/>
                <w:sz w:val="27"/>
                <w:szCs w:val="27"/>
              </w:rPr>
              <w:t>york</w:t>
            </w:r>
            <w:proofErr w:type="spellEnd"/>
            <w:r>
              <w:rPr>
                <w:rFonts w:ascii="inherit" w:hAnsi="inherit"/>
                <w:sz w:val="27"/>
                <w:szCs w:val="27"/>
              </w:rPr>
              <w:t xml:space="preserve"> city, 8k octane render, photorealistic –</w:t>
            </w:r>
            <w:proofErr w:type="spellStart"/>
            <w:r>
              <w:rPr>
                <w:rFonts w:ascii="inherit" w:hAnsi="inherit"/>
                <w:sz w:val="27"/>
                <w:szCs w:val="27"/>
              </w:rPr>
              <w:t>ar</w:t>
            </w:r>
            <w:proofErr w:type="spellEnd"/>
            <w:r>
              <w:rPr>
                <w:rFonts w:ascii="inherit" w:hAnsi="inherit"/>
                <w:sz w:val="27"/>
                <w:szCs w:val="27"/>
              </w:rPr>
              <w:t xml:space="preserve"> 9:20”</w:t>
            </w:r>
          </w:p>
        </w:tc>
      </w:tr>
      <w:tr w:rsidR="00FE6275" w14:paraId="27EBCAD6"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94234D7" w14:textId="77777777" w:rsidR="00FE6275" w:rsidRDefault="00FE6275">
            <w:pPr>
              <w:rPr>
                <w:rFonts w:ascii="inherit" w:hAnsi="inherit"/>
                <w:sz w:val="27"/>
                <w:szCs w:val="27"/>
              </w:rPr>
            </w:pPr>
            <w:r>
              <w:rPr>
                <w:rFonts w:ascii="inherit" w:hAnsi="inherit"/>
                <w:sz w:val="27"/>
                <w:szCs w:val="27"/>
              </w:rPr>
              <w:lastRenderedPageBreak/>
              <w:t>18.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BF1D7AD" w14:textId="77777777" w:rsidR="00FE6275" w:rsidRDefault="00FE6275">
            <w:pPr>
              <w:rPr>
                <w:rFonts w:ascii="inherit" w:hAnsi="inherit"/>
                <w:sz w:val="27"/>
                <w:szCs w:val="27"/>
              </w:rPr>
            </w:pPr>
            <w:r>
              <w:rPr>
                <w:rFonts w:ascii="inherit" w:hAnsi="inherit"/>
                <w:sz w:val="27"/>
                <w:szCs w:val="27"/>
              </w:rPr>
              <w:t xml:space="preserve">“Create a </w:t>
            </w:r>
            <w:proofErr w:type="gramStart"/>
            <w:r>
              <w:rPr>
                <w:rFonts w:ascii="inherit" w:hAnsi="inherit"/>
                <w:sz w:val="27"/>
                <w:szCs w:val="27"/>
              </w:rPr>
              <w:t>high resolution</w:t>
            </w:r>
            <w:proofErr w:type="gramEnd"/>
            <w:r>
              <w:rPr>
                <w:rFonts w:ascii="inherit" w:hAnsi="inherit"/>
                <w:sz w:val="27"/>
                <w:szCs w:val="27"/>
              </w:rPr>
              <w:t xml:space="preserve"> image of a futuristic city skyline at night, with a focus on advanced transportation systems and towering skyscrapers. Incorporate elements such as drones, flying cars, and high-speed trains. The image should be at least 3000×2000 pixels in size and include details such as reflections and lighting effects.”</w:t>
            </w:r>
          </w:p>
        </w:tc>
      </w:tr>
      <w:tr w:rsidR="00FE6275" w14:paraId="3C3E9632"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BD1360E" w14:textId="77777777" w:rsidR="00FE6275" w:rsidRDefault="00FE6275">
            <w:pPr>
              <w:rPr>
                <w:rFonts w:ascii="inherit" w:hAnsi="inherit"/>
                <w:sz w:val="27"/>
                <w:szCs w:val="27"/>
              </w:rPr>
            </w:pPr>
            <w:r>
              <w:rPr>
                <w:rFonts w:ascii="inherit" w:hAnsi="inherit"/>
                <w:sz w:val="27"/>
                <w:szCs w:val="27"/>
              </w:rPr>
              <w:t>19.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4138769" w14:textId="77777777" w:rsidR="00FE6275" w:rsidRDefault="00FE6275">
            <w:pPr>
              <w:rPr>
                <w:rFonts w:ascii="inherit" w:hAnsi="inherit"/>
                <w:sz w:val="27"/>
                <w:szCs w:val="27"/>
              </w:rPr>
            </w:pPr>
            <w:r>
              <w:rPr>
                <w:rFonts w:ascii="inherit" w:hAnsi="inherit"/>
                <w:sz w:val="27"/>
                <w:szCs w:val="27"/>
              </w:rPr>
              <w:t>“</w:t>
            </w:r>
            <w:proofErr w:type="gramStart"/>
            <w:r>
              <w:rPr>
                <w:rFonts w:ascii="inherit" w:hAnsi="inherit"/>
                <w:sz w:val="27"/>
                <w:szCs w:val="27"/>
              </w:rPr>
              <w:t>ice</w:t>
            </w:r>
            <w:proofErr w:type="gramEnd"/>
            <w:r>
              <w:rPr>
                <w:rFonts w:ascii="inherit" w:hAnsi="inherit"/>
                <w:sz w:val="27"/>
                <w:szCs w:val="27"/>
              </w:rPr>
              <w:t xml:space="preserve"> cream sundae, delicious, glistening, cherries, marshmallows, highly detailed, octane render,”</w:t>
            </w:r>
          </w:p>
        </w:tc>
      </w:tr>
      <w:tr w:rsidR="00FE6275" w14:paraId="15F22354"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814C7D7" w14:textId="77777777" w:rsidR="00FE6275" w:rsidRDefault="00FE6275">
            <w:pPr>
              <w:rPr>
                <w:rFonts w:ascii="inherit" w:hAnsi="inherit"/>
                <w:sz w:val="27"/>
                <w:szCs w:val="27"/>
              </w:rPr>
            </w:pPr>
            <w:r>
              <w:rPr>
                <w:rFonts w:ascii="inherit" w:hAnsi="inherit"/>
                <w:sz w:val="27"/>
                <w:szCs w:val="27"/>
              </w:rPr>
              <w:t>20.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0436E7A" w14:textId="77777777" w:rsidR="00FE6275" w:rsidRDefault="00FE6275">
            <w:pPr>
              <w:rPr>
                <w:rFonts w:ascii="inherit" w:hAnsi="inherit"/>
                <w:sz w:val="27"/>
                <w:szCs w:val="27"/>
              </w:rPr>
            </w:pPr>
            <w:r>
              <w:rPr>
                <w:rFonts w:ascii="inherit" w:hAnsi="inherit"/>
                <w:sz w:val="27"/>
                <w:szCs w:val="27"/>
              </w:rPr>
              <w:t>“</w:t>
            </w:r>
            <w:proofErr w:type="gramStart"/>
            <w:r>
              <w:rPr>
                <w:rFonts w:ascii="inherit" w:hAnsi="inherit"/>
                <w:sz w:val="27"/>
                <w:szCs w:val="27"/>
              </w:rPr>
              <w:t>ossuary</w:t>
            </w:r>
            <w:proofErr w:type="gramEnd"/>
            <w:r>
              <w:rPr>
                <w:rFonts w:ascii="inherit" w:hAnsi="inherit"/>
                <w:sz w:val="27"/>
                <w:szCs w:val="27"/>
              </w:rPr>
              <w:t xml:space="preserve"> </w:t>
            </w:r>
            <w:proofErr w:type="spellStart"/>
            <w:r>
              <w:rPr>
                <w:rFonts w:ascii="inherit" w:hAnsi="inherit"/>
                <w:sz w:val="27"/>
                <w:szCs w:val="27"/>
              </w:rPr>
              <w:t>cemetary</w:t>
            </w:r>
            <w:proofErr w:type="spellEnd"/>
            <w:r>
              <w:rPr>
                <w:rFonts w:ascii="inherit" w:hAnsi="inherit"/>
                <w:sz w:val="27"/>
                <w:szCs w:val="27"/>
              </w:rPr>
              <w:t xml:space="preserve"> segmented shelves overgrown, graveyard, vertical shelves, </w:t>
            </w:r>
            <w:proofErr w:type="spellStart"/>
            <w:r>
              <w:rPr>
                <w:rFonts w:ascii="inherit" w:hAnsi="inherit"/>
                <w:sz w:val="27"/>
                <w:szCs w:val="27"/>
              </w:rPr>
              <w:t>zdzisław</w:t>
            </w:r>
            <w:proofErr w:type="spellEnd"/>
            <w:r>
              <w:rPr>
                <w:rFonts w:ascii="inherit" w:hAnsi="inherit"/>
                <w:sz w:val="27"/>
                <w:szCs w:val="27"/>
              </w:rPr>
              <w:t xml:space="preserve"> </w:t>
            </w:r>
            <w:proofErr w:type="spellStart"/>
            <w:r>
              <w:rPr>
                <w:rFonts w:ascii="inherit" w:hAnsi="inherit"/>
                <w:sz w:val="27"/>
                <w:szCs w:val="27"/>
              </w:rPr>
              <w:t>beksiński</w:t>
            </w:r>
            <w:proofErr w:type="spellEnd"/>
            <w:r>
              <w:rPr>
                <w:rFonts w:ascii="inherit" w:hAnsi="inherit"/>
                <w:sz w:val="27"/>
                <w:szCs w:val="27"/>
              </w:rPr>
              <w:t xml:space="preserve">, hr </w:t>
            </w:r>
            <w:proofErr w:type="spellStart"/>
            <w:r>
              <w:rPr>
                <w:rFonts w:ascii="inherit" w:hAnsi="inherit"/>
                <w:sz w:val="27"/>
                <w:szCs w:val="27"/>
              </w:rPr>
              <w:t>giger</w:t>
            </w:r>
            <w:proofErr w:type="spellEnd"/>
            <w:r>
              <w:rPr>
                <w:rFonts w:ascii="inherit" w:hAnsi="inherit"/>
                <w:sz w:val="27"/>
                <w:szCs w:val="27"/>
              </w:rPr>
              <w:t>, mystical occult symbol in real life, high detail, green fog –</w:t>
            </w:r>
            <w:proofErr w:type="spellStart"/>
            <w:r>
              <w:rPr>
                <w:rFonts w:ascii="inherit" w:hAnsi="inherit"/>
                <w:sz w:val="27"/>
                <w:szCs w:val="27"/>
              </w:rPr>
              <w:t>ar</w:t>
            </w:r>
            <w:proofErr w:type="spellEnd"/>
            <w:r>
              <w:rPr>
                <w:rFonts w:ascii="inherit" w:hAnsi="inherit"/>
                <w:sz w:val="27"/>
                <w:szCs w:val="27"/>
              </w:rPr>
              <w:t xml:space="preserve"> 9:16 –</w:t>
            </w:r>
            <w:proofErr w:type="spellStart"/>
            <w:r>
              <w:rPr>
                <w:rFonts w:ascii="inherit" w:hAnsi="inherit"/>
                <w:sz w:val="27"/>
                <w:szCs w:val="27"/>
              </w:rPr>
              <w:t>iw</w:t>
            </w:r>
            <w:proofErr w:type="spellEnd"/>
            <w:r>
              <w:rPr>
                <w:rFonts w:ascii="inherit" w:hAnsi="inherit"/>
                <w:sz w:val="27"/>
                <w:szCs w:val="27"/>
              </w:rPr>
              <w:t xml:space="preserve"> 1”</w:t>
            </w:r>
          </w:p>
        </w:tc>
      </w:tr>
      <w:tr w:rsidR="00FE6275" w14:paraId="27FD6A9D"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541FB4D" w14:textId="77777777" w:rsidR="00FE6275" w:rsidRDefault="00FE6275">
            <w:pPr>
              <w:rPr>
                <w:rFonts w:ascii="inherit" w:hAnsi="inherit"/>
                <w:sz w:val="27"/>
                <w:szCs w:val="27"/>
              </w:rPr>
            </w:pPr>
            <w:r>
              <w:rPr>
                <w:rFonts w:ascii="inherit" w:hAnsi="inherit"/>
                <w:sz w:val="27"/>
                <w:szCs w:val="27"/>
              </w:rPr>
              <w:t>21.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F526BC6" w14:textId="77777777" w:rsidR="00FE6275" w:rsidRDefault="00FE6275">
            <w:pPr>
              <w:rPr>
                <w:rFonts w:ascii="inherit" w:hAnsi="inherit"/>
                <w:sz w:val="27"/>
                <w:szCs w:val="27"/>
              </w:rPr>
            </w:pPr>
            <w:r>
              <w:rPr>
                <w:rFonts w:ascii="inherit" w:hAnsi="inherit"/>
                <w:sz w:val="27"/>
                <w:szCs w:val="27"/>
              </w:rPr>
              <w:t>“</w:t>
            </w:r>
            <w:proofErr w:type="gramStart"/>
            <w:r>
              <w:rPr>
                <w:rFonts w:ascii="inherit" w:hAnsi="inherit"/>
                <w:sz w:val="27"/>
                <w:szCs w:val="27"/>
              </w:rPr>
              <w:t>portrait</w:t>
            </w:r>
            <w:proofErr w:type="gramEnd"/>
            <w:r>
              <w:rPr>
                <w:rFonts w:ascii="inherit" w:hAnsi="inherit"/>
                <w:sz w:val="27"/>
                <w:szCs w:val="27"/>
              </w:rPr>
              <w:t xml:space="preserve"> photo of a </w:t>
            </w:r>
            <w:proofErr w:type="spellStart"/>
            <w:r>
              <w:rPr>
                <w:rFonts w:ascii="inherit" w:hAnsi="inherit"/>
                <w:sz w:val="27"/>
                <w:szCs w:val="27"/>
              </w:rPr>
              <w:t>asia</w:t>
            </w:r>
            <w:proofErr w:type="spellEnd"/>
            <w:r>
              <w:rPr>
                <w:rFonts w:ascii="inherit" w:hAnsi="inherit"/>
                <w:sz w:val="27"/>
                <w:szCs w:val="27"/>
              </w:rPr>
              <w:t xml:space="preserve"> old warrior chief, tribal panther make up, blue on red, side profile, looking away, serious eyes, 50mm portrait photography, hard rim lighting photography–beta –</w:t>
            </w:r>
            <w:proofErr w:type="spellStart"/>
            <w:r>
              <w:rPr>
                <w:rFonts w:ascii="inherit" w:hAnsi="inherit"/>
                <w:sz w:val="27"/>
                <w:szCs w:val="27"/>
              </w:rPr>
              <w:t>ar</w:t>
            </w:r>
            <w:proofErr w:type="spellEnd"/>
            <w:r>
              <w:rPr>
                <w:rFonts w:ascii="inherit" w:hAnsi="inherit"/>
                <w:sz w:val="27"/>
                <w:szCs w:val="27"/>
              </w:rPr>
              <w:t xml:space="preserve"> 2:3 –beta –</w:t>
            </w:r>
            <w:proofErr w:type="spellStart"/>
            <w:r>
              <w:rPr>
                <w:rFonts w:ascii="inherit" w:hAnsi="inherit"/>
                <w:sz w:val="27"/>
                <w:szCs w:val="27"/>
              </w:rPr>
              <w:t>upbeta</w:t>
            </w:r>
            <w:proofErr w:type="spellEnd"/>
            <w:r>
              <w:rPr>
                <w:rFonts w:ascii="inherit" w:hAnsi="inherit"/>
                <w:sz w:val="27"/>
                <w:szCs w:val="27"/>
              </w:rPr>
              <w:t>”</w:t>
            </w:r>
          </w:p>
        </w:tc>
      </w:tr>
      <w:tr w:rsidR="00FE6275" w14:paraId="60798B43"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FEFE127" w14:textId="77777777" w:rsidR="00FE6275" w:rsidRDefault="00FE6275">
            <w:pPr>
              <w:rPr>
                <w:rFonts w:ascii="inherit" w:hAnsi="inherit"/>
                <w:sz w:val="27"/>
                <w:szCs w:val="27"/>
              </w:rPr>
            </w:pPr>
            <w:r>
              <w:rPr>
                <w:rFonts w:ascii="inherit" w:hAnsi="inherit"/>
                <w:sz w:val="27"/>
                <w:szCs w:val="27"/>
              </w:rPr>
              <w:t>22.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09D6005" w14:textId="77777777" w:rsidR="00FE6275" w:rsidRDefault="00FE6275">
            <w:pPr>
              <w:rPr>
                <w:rFonts w:ascii="inherit" w:hAnsi="inherit"/>
                <w:sz w:val="27"/>
                <w:szCs w:val="27"/>
              </w:rPr>
            </w:pPr>
            <w:r>
              <w:rPr>
                <w:rFonts w:ascii="inherit" w:hAnsi="inherit"/>
                <w:sz w:val="27"/>
                <w:szCs w:val="27"/>
              </w:rPr>
              <w:t>“Rubber Duck Aliens visiting the Earth for the first time, hyper-realistic, cinematic, detailed –</w:t>
            </w:r>
            <w:proofErr w:type="spellStart"/>
            <w:r>
              <w:rPr>
                <w:rFonts w:ascii="inherit" w:hAnsi="inherit"/>
                <w:sz w:val="27"/>
                <w:szCs w:val="27"/>
              </w:rPr>
              <w:t>ar</w:t>
            </w:r>
            <w:proofErr w:type="spellEnd"/>
            <w:r>
              <w:rPr>
                <w:rFonts w:ascii="inherit" w:hAnsi="inherit"/>
                <w:sz w:val="27"/>
                <w:szCs w:val="27"/>
              </w:rPr>
              <w:t xml:space="preserve"> 16:9”</w:t>
            </w:r>
          </w:p>
        </w:tc>
      </w:tr>
      <w:tr w:rsidR="00FE6275" w14:paraId="28AA4F51"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1E07576" w14:textId="77777777" w:rsidR="00FE6275" w:rsidRDefault="00FE6275">
            <w:pPr>
              <w:rPr>
                <w:rFonts w:ascii="inherit" w:hAnsi="inherit"/>
                <w:sz w:val="27"/>
                <w:szCs w:val="27"/>
              </w:rPr>
            </w:pPr>
            <w:r>
              <w:rPr>
                <w:rFonts w:ascii="inherit" w:hAnsi="inherit"/>
                <w:sz w:val="27"/>
                <w:szCs w:val="27"/>
              </w:rPr>
              <w:t>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B070DD5" w14:textId="77777777" w:rsidR="00FE6275" w:rsidRDefault="00FE6275">
            <w:pPr>
              <w:rPr>
                <w:rFonts w:ascii="inherit" w:hAnsi="inherit"/>
                <w:sz w:val="27"/>
                <w:szCs w:val="27"/>
              </w:rPr>
            </w:pPr>
            <w:r>
              <w:rPr>
                <w:rFonts w:ascii="inherit" w:hAnsi="inherit"/>
                <w:sz w:val="27"/>
                <w:szCs w:val="27"/>
              </w:rPr>
              <w:t xml:space="preserve">“Reunion of man, team, squad, cyberpunk, abstract, full </w:t>
            </w:r>
            <w:proofErr w:type="spellStart"/>
            <w:r>
              <w:rPr>
                <w:rFonts w:ascii="inherit" w:hAnsi="inherit"/>
                <w:sz w:val="27"/>
                <w:szCs w:val="27"/>
              </w:rPr>
              <w:t>hd</w:t>
            </w:r>
            <w:proofErr w:type="spellEnd"/>
            <w:r>
              <w:rPr>
                <w:rFonts w:ascii="inherit" w:hAnsi="inherit"/>
                <w:sz w:val="27"/>
                <w:szCs w:val="27"/>
              </w:rPr>
              <w:t xml:space="preserve"> render + 3d octane render +4k UHD + immense detail + dramatic lighting + </w:t>
            </w:r>
            <w:proofErr w:type="spellStart"/>
            <w:r>
              <w:rPr>
                <w:rFonts w:ascii="inherit" w:hAnsi="inherit"/>
                <w:sz w:val="27"/>
                <w:szCs w:val="27"/>
              </w:rPr>
              <w:t>well lit</w:t>
            </w:r>
            <w:proofErr w:type="spellEnd"/>
            <w:r>
              <w:rPr>
                <w:rFonts w:ascii="inherit" w:hAnsi="inherit"/>
                <w:sz w:val="27"/>
                <w:szCs w:val="27"/>
              </w:rPr>
              <w:t xml:space="preserve"> + black, purple, blue, pink, cerulean, teal, metallic colours, + fine details + octane render + 8k”</w:t>
            </w:r>
          </w:p>
        </w:tc>
      </w:tr>
      <w:tr w:rsidR="00FE6275" w14:paraId="6BA953C3"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8B18CFA" w14:textId="77777777" w:rsidR="00FE6275" w:rsidRDefault="00FE6275">
            <w:pPr>
              <w:rPr>
                <w:rFonts w:ascii="inherit" w:hAnsi="inherit"/>
                <w:sz w:val="27"/>
                <w:szCs w:val="27"/>
              </w:rPr>
            </w:pPr>
            <w:r>
              <w:rPr>
                <w:rFonts w:ascii="inherit" w:hAnsi="inherit"/>
                <w:sz w:val="27"/>
                <w:szCs w:val="27"/>
              </w:rPr>
              <w:lastRenderedPageBreak/>
              <w:t>24.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E7A0F4A" w14:textId="77777777" w:rsidR="00FE6275" w:rsidRDefault="00FE6275">
            <w:pPr>
              <w:rPr>
                <w:rFonts w:ascii="inherit" w:hAnsi="inherit"/>
                <w:sz w:val="27"/>
                <w:szCs w:val="27"/>
              </w:rPr>
            </w:pPr>
            <w:r>
              <w:rPr>
                <w:rFonts w:ascii="inherit" w:hAnsi="inherit"/>
                <w:sz w:val="27"/>
                <w:szCs w:val="27"/>
              </w:rPr>
              <w:t xml:space="preserve">“ultra </w:t>
            </w:r>
            <w:proofErr w:type="gramStart"/>
            <w:r>
              <w:rPr>
                <w:rFonts w:ascii="inherit" w:hAnsi="inherit"/>
                <w:sz w:val="27"/>
                <w:szCs w:val="27"/>
              </w:rPr>
              <w:t>photoreal ,</w:t>
            </w:r>
            <w:proofErr w:type="gramEnd"/>
            <w:r>
              <w:rPr>
                <w:rFonts w:ascii="inherit" w:hAnsi="inherit"/>
                <w:sz w:val="27"/>
                <w:szCs w:val="27"/>
              </w:rPr>
              <w:t xml:space="preserve"> photographic, concept art, cinematic lighting, cinematic composition, rule of thirds , mysterious, eerie, cinematic lighting, ultra-detailed, ultrarealistic, photorealism, 8k, octane render,”</w:t>
            </w:r>
          </w:p>
        </w:tc>
      </w:tr>
      <w:tr w:rsidR="00FE6275" w14:paraId="6563DAE5"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9FF3D6D" w14:textId="77777777" w:rsidR="00FE6275" w:rsidRDefault="00FE6275">
            <w:pPr>
              <w:rPr>
                <w:rFonts w:ascii="inherit" w:hAnsi="inherit"/>
                <w:sz w:val="27"/>
                <w:szCs w:val="27"/>
              </w:rPr>
            </w:pPr>
            <w:r>
              <w:rPr>
                <w:rFonts w:ascii="inherit" w:hAnsi="inherit"/>
                <w:sz w:val="27"/>
                <w:szCs w:val="27"/>
              </w:rPr>
              <w:t>25.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FE4537E" w14:textId="77777777" w:rsidR="00FE6275" w:rsidRDefault="00FE6275">
            <w:pPr>
              <w:rPr>
                <w:rFonts w:ascii="inherit" w:hAnsi="inherit"/>
                <w:sz w:val="27"/>
                <w:szCs w:val="27"/>
              </w:rPr>
            </w:pPr>
            <w:r>
              <w:rPr>
                <w:rFonts w:ascii="inherit" w:hAnsi="inherit"/>
                <w:sz w:val="27"/>
                <w:szCs w:val="27"/>
              </w:rPr>
              <w:t xml:space="preserve">“Generate an image in the style of Monet’s Water Lilies, featuring vibrant </w:t>
            </w:r>
            <w:proofErr w:type="spellStart"/>
            <w:r>
              <w:rPr>
                <w:rFonts w:ascii="inherit" w:hAnsi="inherit"/>
                <w:sz w:val="27"/>
                <w:szCs w:val="27"/>
              </w:rPr>
              <w:t>colors</w:t>
            </w:r>
            <w:proofErr w:type="spellEnd"/>
            <w:r>
              <w:rPr>
                <w:rFonts w:ascii="inherit" w:hAnsi="inherit"/>
                <w:sz w:val="27"/>
                <w:szCs w:val="27"/>
              </w:rPr>
              <w:t xml:space="preserve"> and a focus on the interplay of light and </w:t>
            </w:r>
            <w:proofErr w:type="spellStart"/>
            <w:r>
              <w:rPr>
                <w:rFonts w:ascii="inherit" w:hAnsi="inherit"/>
                <w:sz w:val="27"/>
                <w:szCs w:val="27"/>
              </w:rPr>
              <w:t>color</w:t>
            </w:r>
            <w:proofErr w:type="spellEnd"/>
            <w:r>
              <w:rPr>
                <w:rFonts w:ascii="inherit" w:hAnsi="inherit"/>
                <w:sz w:val="27"/>
                <w:szCs w:val="27"/>
              </w:rPr>
              <w:t>. The image should be at least 4000×2500 pixels in size and include details such as reflections and ripples in the water to enhance the realism of the scene.”</w:t>
            </w:r>
          </w:p>
        </w:tc>
      </w:tr>
      <w:tr w:rsidR="00FE6275" w14:paraId="29DE0BC9"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2D16007" w14:textId="77777777" w:rsidR="00FE6275" w:rsidRDefault="00FE6275">
            <w:pPr>
              <w:rPr>
                <w:rFonts w:ascii="inherit" w:hAnsi="inherit"/>
                <w:sz w:val="27"/>
                <w:szCs w:val="27"/>
              </w:rPr>
            </w:pPr>
            <w:r>
              <w:rPr>
                <w:rFonts w:ascii="inherit" w:hAnsi="inherit"/>
                <w:sz w:val="27"/>
                <w:szCs w:val="27"/>
              </w:rPr>
              <w:t>26.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55DC867" w14:textId="77777777" w:rsidR="00FE6275" w:rsidRDefault="00FE6275">
            <w:pPr>
              <w:rPr>
                <w:rFonts w:ascii="inherit" w:hAnsi="inherit"/>
                <w:sz w:val="27"/>
                <w:szCs w:val="27"/>
              </w:rPr>
            </w:pPr>
            <w:r>
              <w:rPr>
                <w:rFonts w:ascii="inherit" w:hAnsi="inherit"/>
                <w:sz w:val="27"/>
                <w:szCs w:val="27"/>
              </w:rPr>
              <w:t>“Create an AI-generated oil painting of a portrait, featuring a range of skin tones and realistic textures to convey a sense of humanity. The painting should be at least 3000×2000 pixels in size and include details such as brushstrokes and layering to mimic the techniques of traditional oil painting.”</w:t>
            </w:r>
          </w:p>
        </w:tc>
      </w:tr>
      <w:tr w:rsidR="00FE6275" w14:paraId="7B31D38E"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676D4F1" w14:textId="77777777" w:rsidR="00FE6275" w:rsidRDefault="00FE6275">
            <w:pPr>
              <w:rPr>
                <w:rFonts w:ascii="inherit" w:hAnsi="inherit"/>
                <w:sz w:val="27"/>
                <w:szCs w:val="27"/>
              </w:rPr>
            </w:pPr>
            <w:r>
              <w:rPr>
                <w:rFonts w:ascii="inherit" w:hAnsi="inherit"/>
                <w:sz w:val="27"/>
                <w:szCs w:val="27"/>
              </w:rPr>
              <w:t>27.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7D400DC" w14:textId="77777777" w:rsidR="00FE6275" w:rsidRDefault="00FE6275">
            <w:pPr>
              <w:rPr>
                <w:rFonts w:ascii="inherit" w:hAnsi="inherit"/>
                <w:sz w:val="27"/>
                <w:szCs w:val="27"/>
              </w:rPr>
            </w:pPr>
            <w:r>
              <w:rPr>
                <w:rFonts w:ascii="inherit" w:hAnsi="inherit"/>
                <w:sz w:val="27"/>
                <w:szCs w:val="27"/>
              </w:rPr>
              <w:t>“Generate an image in the style of Salvador Dali’s melting clocks, featuring surreal elements and a focus on the manipulation of time and space. The image should be at least 4000×2500 pixels in size and include details such as dynamic lighting and movement to enhance the surreal atmosphere.”</w:t>
            </w:r>
          </w:p>
        </w:tc>
      </w:tr>
      <w:tr w:rsidR="00FE6275" w14:paraId="00ECF105"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18DF468" w14:textId="77777777" w:rsidR="00FE6275" w:rsidRDefault="00FE6275">
            <w:pPr>
              <w:rPr>
                <w:rFonts w:ascii="inherit" w:hAnsi="inherit"/>
                <w:sz w:val="27"/>
                <w:szCs w:val="27"/>
              </w:rPr>
            </w:pPr>
            <w:r>
              <w:rPr>
                <w:rFonts w:ascii="inherit" w:hAnsi="inherit"/>
                <w:sz w:val="27"/>
                <w:szCs w:val="27"/>
              </w:rPr>
              <w:t>28.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7DE62380" w14:textId="77777777" w:rsidR="00FE6275" w:rsidRDefault="00FE6275">
            <w:pPr>
              <w:rPr>
                <w:rFonts w:ascii="inherit" w:hAnsi="inherit"/>
                <w:sz w:val="27"/>
                <w:szCs w:val="27"/>
              </w:rPr>
            </w:pPr>
            <w:r>
              <w:rPr>
                <w:rFonts w:ascii="inherit" w:hAnsi="inherit"/>
                <w:sz w:val="27"/>
                <w:szCs w:val="27"/>
              </w:rPr>
              <w:t xml:space="preserve">“Create an AI-generated mixed media painting that combines elements of photography, collage, and painting to create a unique and dynamic image. The painting should be at least 3000×2000 pixels in size and include a </w:t>
            </w:r>
            <w:r>
              <w:rPr>
                <w:rFonts w:ascii="inherit" w:hAnsi="inherit"/>
                <w:sz w:val="27"/>
                <w:szCs w:val="27"/>
              </w:rPr>
              <w:lastRenderedPageBreak/>
              <w:t xml:space="preserve">range of </w:t>
            </w:r>
            <w:proofErr w:type="spellStart"/>
            <w:r>
              <w:rPr>
                <w:rFonts w:ascii="inherit" w:hAnsi="inherit"/>
                <w:sz w:val="27"/>
                <w:szCs w:val="27"/>
              </w:rPr>
              <w:t>colors</w:t>
            </w:r>
            <w:proofErr w:type="spellEnd"/>
            <w:r>
              <w:rPr>
                <w:rFonts w:ascii="inherit" w:hAnsi="inherit"/>
                <w:sz w:val="27"/>
                <w:szCs w:val="27"/>
              </w:rPr>
              <w:t>, textures, and techniques to create a sense of depth and complexity.”</w:t>
            </w:r>
          </w:p>
        </w:tc>
      </w:tr>
      <w:tr w:rsidR="00FE6275" w14:paraId="002E8605"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CE708B0" w14:textId="77777777" w:rsidR="00FE6275" w:rsidRDefault="00FE6275">
            <w:pPr>
              <w:rPr>
                <w:rFonts w:ascii="inherit" w:hAnsi="inherit"/>
                <w:sz w:val="27"/>
                <w:szCs w:val="27"/>
              </w:rPr>
            </w:pPr>
            <w:r>
              <w:rPr>
                <w:rFonts w:ascii="inherit" w:hAnsi="inherit"/>
                <w:sz w:val="27"/>
                <w:szCs w:val="27"/>
              </w:rPr>
              <w:lastRenderedPageBreak/>
              <w:t>29.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645006F" w14:textId="77777777" w:rsidR="00FE6275" w:rsidRDefault="00FE6275">
            <w:pPr>
              <w:rPr>
                <w:rFonts w:ascii="inherit" w:hAnsi="inherit"/>
                <w:sz w:val="27"/>
                <w:szCs w:val="27"/>
              </w:rPr>
            </w:pPr>
            <w:r>
              <w:rPr>
                <w:rFonts w:ascii="inherit" w:hAnsi="inherit"/>
                <w:sz w:val="27"/>
                <w:szCs w:val="27"/>
              </w:rPr>
              <w:t xml:space="preserve">“Generate an image in the style of Frida Kahlo’s self-portraits, featuring vibrant </w:t>
            </w:r>
            <w:proofErr w:type="spellStart"/>
            <w:r>
              <w:rPr>
                <w:rFonts w:ascii="inherit" w:hAnsi="inherit"/>
                <w:sz w:val="27"/>
                <w:szCs w:val="27"/>
              </w:rPr>
              <w:t>colors</w:t>
            </w:r>
            <w:proofErr w:type="spellEnd"/>
            <w:r>
              <w:rPr>
                <w:rFonts w:ascii="inherit" w:hAnsi="inherit"/>
                <w:sz w:val="27"/>
                <w:szCs w:val="27"/>
              </w:rPr>
              <w:t xml:space="preserve"> and a focus on self-expression and identity. The image should be at least 4000×2500 pixels in size and include details such as brushstrokes and symbols that evoke the style of the original artist.”</w:t>
            </w:r>
          </w:p>
        </w:tc>
      </w:tr>
      <w:tr w:rsidR="00FE6275" w14:paraId="1F8AEE66"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3D827F7" w14:textId="77777777" w:rsidR="00FE6275" w:rsidRDefault="00FE6275">
            <w:pPr>
              <w:rPr>
                <w:rFonts w:ascii="inherit" w:hAnsi="inherit"/>
                <w:sz w:val="27"/>
                <w:szCs w:val="27"/>
              </w:rPr>
            </w:pPr>
            <w:r>
              <w:rPr>
                <w:rFonts w:ascii="inherit" w:hAnsi="inherit"/>
                <w:sz w:val="27"/>
                <w:szCs w:val="27"/>
              </w:rPr>
              <w:t>30.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681E068" w14:textId="77777777" w:rsidR="00FE6275" w:rsidRDefault="00FE6275">
            <w:pPr>
              <w:rPr>
                <w:rFonts w:ascii="inherit" w:hAnsi="inherit"/>
                <w:sz w:val="27"/>
                <w:szCs w:val="27"/>
              </w:rPr>
            </w:pPr>
            <w:r>
              <w:rPr>
                <w:rFonts w:ascii="inherit" w:hAnsi="inherit"/>
                <w:sz w:val="27"/>
                <w:szCs w:val="27"/>
              </w:rPr>
              <w:t>“</w:t>
            </w:r>
            <w:proofErr w:type="gramStart"/>
            <w:r>
              <w:rPr>
                <w:rFonts w:ascii="inherit" w:hAnsi="inherit"/>
                <w:sz w:val="27"/>
                <w:szCs w:val="27"/>
              </w:rPr>
              <w:t>wildly</w:t>
            </w:r>
            <w:proofErr w:type="gramEnd"/>
            <w:r>
              <w:rPr>
                <w:rFonts w:ascii="inherit" w:hAnsi="inherit"/>
                <w:sz w:val="27"/>
                <w:szCs w:val="27"/>
              </w:rPr>
              <w:t xml:space="preserve"> futuristic clothing with glowing and </w:t>
            </w:r>
            <w:proofErr w:type="spellStart"/>
            <w:r>
              <w:rPr>
                <w:rFonts w:ascii="inherit" w:hAnsi="inherit"/>
                <w:sz w:val="27"/>
                <w:szCs w:val="27"/>
              </w:rPr>
              <w:t>colorful</w:t>
            </w:r>
            <w:proofErr w:type="spellEnd"/>
            <w:r>
              <w:rPr>
                <w:rFonts w:ascii="inherit" w:hAnsi="inherit"/>
                <w:sz w:val="27"/>
                <w:szCs w:val="27"/>
              </w:rPr>
              <w:t xml:space="preserve"> decoration”</w:t>
            </w:r>
          </w:p>
        </w:tc>
      </w:tr>
      <w:tr w:rsidR="00FE6275" w14:paraId="4067CB77"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FE88B55" w14:textId="77777777" w:rsidR="00FE6275" w:rsidRDefault="00FE6275">
            <w:pPr>
              <w:rPr>
                <w:rFonts w:ascii="inherit" w:hAnsi="inherit"/>
                <w:sz w:val="27"/>
                <w:szCs w:val="27"/>
              </w:rPr>
            </w:pPr>
            <w:r>
              <w:rPr>
                <w:rFonts w:ascii="inherit" w:hAnsi="inherit"/>
                <w:sz w:val="27"/>
                <w:szCs w:val="27"/>
              </w:rPr>
              <w:t>31.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7361246" w14:textId="77777777" w:rsidR="00FE6275" w:rsidRDefault="00FE6275">
            <w:pPr>
              <w:rPr>
                <w:rFonts w:ascii="inherit" w:hAnsi="inherit"/>
                <w:sz w:val="27"/>
                <w:szCs w:val="27"/>
              </w:rPr>
            </w:pPr>
            <w:r>
              <w:rPr>
                <w:rFonts w:ascii="inherit" w:hAnsi="inherit"/>
                <w:sz w:val="27"/>
                <w:szCs w:val="27"/>
              </w:rPr>
              <w:t>“</w:t>
            </w:r>
            <w:proofErr w:type="gramStart"/>
            <w:r>
              <w:rPr>
                <w:rFonts w:ascii="inherit" w:hAnsi="inherit"/>
                <w:sz w:val="27"/>
                <w:szCs w:val="27"/>
              </w:rPr>
              <w:t>charcuterie</w:t>
            </w:r>
            <w:proofErr w:type="gramEnd"/>
            <w:r>
              <w:rPr>
                <w:rFonts w:ascii="inherit" w:hAnsi="inherit"/>
                <w:sz w:val="27"/>
                <w:szCs w:val="27"/>
              </w:rPr>
              <w:t xml:space="preserve"> board with </w:t>
            </w:r>
            <w:proofErr w:type="spellStart"/>
            <w:r>
              <w:rPr>
                <w:rFonts w:ascii="inherit" w:hAnsi="inherit"/>
                <w:sz w:val="27"/>
                <w:szCs w:val="27"/>
              </w:rPr>
              <w:t>multicolored</w:t>
            </w:r>
            <w:proofErr w:type="spellEnd"/>
            <w:r>
              <w:rPr>
                <w:rFonts w:ascii="inherit" w:hAnsi="inherit"/>
                <w:sz w:val="27"/>
                <w:szCs w:val="27"/>
              </w:rPr>
              <w:t xml:space="preserve"> alien cheeses, with glowing </w:t>
            </w:r>
            <w:proofErr w:type="spellStart"/>
            <w:r>
              <w:rPr>
                <w:rFonts w:ascii="inherit" w:hAnsi="inherit"/>
                <w:sz w:val="27"/>
                <w:szCs w:val="27"/>
              </w:rPr>
              <w:t>mold</w:t>
            </w:r>
            <w:proofErr w:type="spellEnd"/>
            <w:r>
              <w:rPr>
                <w:rFonts w:ascii="inherit" w:hAnsi="inherit"/>
                <w:sz w:val="27"/>
                <w:szCs w:val="27"/>
              </w:rPr>
              <w:t xml:space="preserve"> and fungus”</w:t>
            </w:r>
          </w:p>
        </w:tc>
      </w:tr>
      <w:tr w:rsidR="00FE6275" w14:paraId="68525EF1"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8F56B5F" w14:textId="77777777" w:rsidR="00FE6275" w:rsidRDefault="00FE6275">
            <w:pPr>
              <w:rPr>
                <w:rFonts w:ascii="inherit" w:hAnsi="inherit"/>
                <w:sz w:val="27"/>
                <w:szCs w:val="27"/>
              </w:rPr>
            </w:pPr>
            <w:r>
              <w:rPr>
                <w:rFonts w:ascii="inherit" w:hAnsi="inherit"/>
                <w:sz w:val="27"/>
                <w:szCs w:val="27"/>
              </w:rPr>
              <w:t>32.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A24FEDE" w14:textId="77777777" w:rsidR="00FE6275" w:rsidRDefault="00FE6275">
            <w:pPr>
              <w:rPr>
                <w:rFonts w:ascii="inherit" w:hAnsi="inherit"/>
                <w:sz w:val="27"/>
                <w:szCs w:val="27"/>
              </w:rPr>
            </w:pPr>
            <w:r>
              <w:rPr>
                <w:rFonts w:ascii="inherit" w:hAnsi="inherit"/>
                <w:sz w:val="27"/>
                <w:szCs w:val="27"/>
              </w:rPr>
              <w:t>“</w:t>
            </w:r>
            <w:proofErr w:type="gramStart"/>
            <w:r>
              <w:rPr>
                <w:rFonts w:ascii="inherit" w:hAnsi="inherit"/>
                <w:sz w:val="27"/>
                <w:szCs w:val="27"/>
              </w:rPr>
              <w:t>breathtaking</w:t>
            </w:r>
            <w:proofErr w:type="gramEnd"/>
            <w:r>
              <w:rPr>
                <w:rFonts w:ascii="inherit" w:hAnsi="inherit"/>
                <w:sz w:val="27"/>
                <w:szCs w:val="27"/>
              </w:rPr>
              <w:t xml:space="preserve"> detailed concept art painting art deco pattern – blue flowers with anxious piercing eyes and blend of flowers and birds, by </w:t>
            </w:r>
            <w:proofErr w:type="spellStart"/>
            <w:r>
              <w:rPr>
                <w:rFonts w:ascii="inherit" w:hAnsi="inherit"/>
                <w:sz w:val="27"/>
                <w:szCs w:val="27"/>
              </w:rPr>
              <w:t>hsiao</w:t>
            </w:r>
            <w:proofErr w:type="spellEnd"/>
            <w:r>
              <w:rPr>
                <w:rFonts w:ascii="inherit" w:hAnsi="inherit"/>
                <w:sz w:val="27"/>
                <w:szCs w:val="27"/>
              </w:rPr>
              <w:t xml:space="preserve"> – </w:t>
            </w:r>
            <w:proofErr w:type="spellStart"/>
            <w:r>
              <w:rPr>
                <w:rFonts w:ascii="inherit" w:hAnsi="inherit"/>
                <w:sz w:val="27"/>
                <w:szCs w:val="27"/>
              </w:rPr>
              <w:t>ron</w:t>
            </w:r>
            <w:proofErr w:type="spellEnd"/>
            <w:r>
              <w:rPr>
                <w:rFonts w:ascii="inherit" w:hAnsi="inherit"/>
                <w:sz w:val="27"/>
                <w:szCs w:val="27"/>
              </w:rPr>
              <w:t xml:space="preserve"> </w:t>
            </w:r>
            <w:proofErr w:type="spellStart"/>
            <w:r>
              <w:rPr>
                <w:rFonts w:ascii="inherit" w:hAnsi="inherit"/>
                <w:sz w:val="27"/>
                <w:szCs w:val="27"/>
              </w:rPr>
              <w:t>cheng</w:t>
            </w:r>
            <w:proofErr w:type="spellEnd"/>
            <w:r>
              <w:rPr>
                <w:rFonts w:ascii="inherit" w:hAnsi="inherit"/>
                <w:sz w:val="27"/>
                <w:szCs w:val="27"/>
              </w:rPr>
              <w:t xml:space="preserve"> and john </w:t>
            </w:r>
            <w:proofErr w:type="spellStart"/>
            <w:r>
              <w:rPr>
                <w:rFonts w:ascii="inherit" w:hAnsi="inherit"/>
                <w:sz w:val="27"/>
                <w:szCs w:val="27"/>
              </w:rPr>
              <w:t>james</w:t>
            </w:r>
            <w:proofErr w:type="spellEnd"/>
            <w:r>
              <w:rPr>
                <w:rFonts w:ascii="inherit" w:hAnsi="inherit"/>
                <w:sz w:val="27"/>
                <w:szCs w:val="27"/>
              </w:rPr>
              <w:t xml:space="preserve"> </w:t>
            </w:r>
            <w:proofErr w:type="spellStart"/>
            <w:r>
              <w:rPr>
                <w:rFonts w:ascii="inherit" w:hAnsi="inherit"/>
                <w:sz w:val="27"/>
                <w:szCs w:val="27"/>
              </w:rPr>
              <w:t>audubon</w:t>
            </w:r>
            <w:proofErr w:type="spellEnd"/>
            <w:r>
              <w:rPr>
                <w:rFonts w:ascii="inherit" w:hAnsi="inherit"/>
                <w:sz w:val="27"/>
                <w:szCs w:val="27"/>
              </w:rPr>
              <w:t>, bizarre compositions, exquisite detail, extremely moody lighting, 8 k”</w:t>
            </w:r>
          </w:p>
        </w:tc>
      </w:tr>
      <w:tr w:rsidR="00FE6275" w14:paraId="7942AB09"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B112AA7" w14:textId="77777777" w:rsidR="00FE6275" w:rsidRDefault="00FE6275">
            <w:pPr>
              <w:rPr>
                <w:rFonts w:ascii="inherit" w:hAnsi="inherit"/>
                <w:sz w:val="27"/>
                <w:szCs w:val="27"/>
              </w:rPr>
            </w:pPr>
            <w:r>
              <w:rPr>
                <w:rFonts w:ascii="inherit" w:hAnsi="inherit"/>
                <w:sz w:val="27"/>
                <w:szCs w:val="27"/>
              </w:rPr>
              <w:t>33.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C9E201D" w14:textId="77777777" w:rsidR="00FE6275" w:rsidRDefault="00FE6275">
            <w:pPr>
              <w:rPr>
                <w:rFonts w:ascii="inherit" w:hAnsi="inherit"/>
                <w:sz w:val="27"/>
                <w:szCs w:val="27"/>
              </w:rPr>
            </w:pPr>
            <w:r>
              <w:rPr>
                <w:rFonts w:ascii="inherit" w:hAnsi="inherit"/>
                <w:sz w:val="27"/>
                <w:szCs w:val="27"/>
              </w:rPr>
              <w:t>“</w:t>
            </w:r>
            <w:proofErr w:type="gramStart"/>
            <w:r>
              <w:rPr>
                <w:rFonts w:ascii="inherit" w:hAnsi="inherit"/>
                <w:sz w:val="27"/>
                <w:szCs w:val="27"/>
              </w:rPr>
              <w:t>woman</w:t>
            </w:r>
            <w:proofErr w:type="gramEnd"/>
            <w:r>
              <w:rPr>
                <w:rFonts w:ascii="inherit" w:hAnsi="inherit"/>
                <w:sz w:val="27"/>
                <w:szCs w:val="27"/>
              </w:rPr>
              <w:t xml:space="preserve"> wearing a strapless black top + eye contact + full body pose arms crossed on her chest + blonde hair and dark-green eyes + candlelight and intimate setting + oil painting style + lots of detail + very detailed shadows”</w:t>
            </w:r>
          </w:p>
        </w:tc>
      </w:tr>
      <w:tr w:rsidR="00FE6275" w14:paraId="0A78BCE6"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DA86272" w14:textId="77777777" w:rsidR="00FE6275" w:rsidRDefault="00FE6275">
            <w:pPr>
              <w:rPr>
                <w:rFonts w:ascii="inherit" w:hAnsi="inherit"/>
                <w:sz w:val="27"/>
                <w:szCs w:val="27"/>
              </w:rPr>
            </w:pPr>
            <w:r>
              <w:rPr>
                <w:rFonts w:ascii="inherit" w:hAnsi="inherit"/>
                <w:sz w:val="27"/>
                <w:szCs w:val="27"/>
              </w:rPr>
              <w:t>34.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FD571BB" w14:textId="77777777" w:rsidR="00FE6275" w:rsidRDefault="00FE6275">
            <w:pPr>
              <w:rPr>
                <w:rFonts w:ascii="inherit" w:hAnsi="inherit"/>
                <w:sz w:val="27"/>
                <w:szCs w:val="27"/>
              </w:rPr>
            </w:pPr>
            <w:r>
              <w:rPr>
                <w:rFonts w:ascii="inherit" w:hAnsi="inherit"/>
                <w:sz w:val="27"/>
                <w:szCs w:val="27"/>
              </w:rPr>
              <w:t>“[Link to an image of reference (you can find them in Google images -&gt; copy + paste], 3d isometric [Element you want] on a [the base you want], cinema 4d, game asset, –v 4 -q 2”</w:t>
            </w:r>
          </w:p>
        </w:tc>
      </w:tr>
      <w:tr w:rsidR="00FE6275" w14:paraId="373A59E7"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4F36C3D" w14:textId="77777777" w:rsidR="00FE6275" w:rsidRDefault="00FE6275">
            <w:pPr>
              <w:rPr>
                <w:rFonts w:ascii="inherit" w:hAnsi="inherit"/>
                <w:sz w:val="27"/>
                <w:szCs w:val="27"/>
              </w:rPr>
            </w:pPr>
            <w:r>
              <w:rPr>
                <w:rFonts w:ascii="inherit" w:hAnsi="inherit"/>
                <w:sz w:val="27"/>
                <w:szCs w:val="27"/>
              </w:rPr>
              <w:lastRenderedPageBreak/>
              <w:t>35.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98C5234" w14:textId="77777777" w:rsidR="00FE6275" w:rsidRDefault="00FE6275">
            <w:pPr>
              <w:rPr>
                <w:rFonts w:ascii="inherit" w:hAnsi="inherit"/>
                <w:sz w:val="27"/>
                <w:szCs w:val="27"/>
              </w:rPr>
            </w:pPr>
            <w:r>
              <w:rPr>
                <w:rFonts w:ascii="inherit" w:hAnsi="inherit"/>
                <w:sz w:val="27"/>
                <w:szCs w:val="27"/>
              </w:rPr>
              <w:t>“</w:t>
            </w:r>
            <w:proofErr w:type="gramStart"/>
            <w:r>
              <w:rPr>
                <w:rFonts w:ascii="inherit" w:hAnsi="inherit"/>
                <w:sz w:val="27"/>
                <w:szCs w:val="27"/>
              </w:rPr>
              <w:t>character</w:t>
            </w:r>
            <w:proofErr w:type="gramEnd"/>
            <w:r>
              <w:rPr>
                <w:rFonts w:ascii="inherit" w:hAnsi="inherit"/>
                <w:sz w:val="27"/>
                <w:szCs w:val="27"/>
              </w:rPr>
              <w:t xml:space="preserve"> design, void arcanist, mist, photorealistic, octane render, unreal engine, hyper detailed, volumetric lighting, </w:t>
            </w:r>
            <w:proofErr w:type="spellStart"/>
            <w:r>
              <w:rPr>
                <w:rFonts w:ascii="inherit" w:hAnsi="inherit"/>
                <w:sz w:val="27"/>
                <w:szCs w:val="27"/>
              </w:rPr>
              <w:t>hdr</w:t>
            </w:r>
            <w:proofErr w:type="spellEnd"/>
            <w:r>
              <w:rPr>
                <w:rFonts w:ascii="inherit" w:hAnsi="inherit"/>
                <w:sz w:val="27"/>
                <w:szCs w:val="27"/>
              </w:rPr>
              <w:t>. –</w:t>
            </w:r>
            <w:proofErr w:type="spellStart"/>
            <w:r>
              <w:rPr>
                <w:rFonts w:ascii="inherit" w:hAnsi="inherit"/>
                <w:sz w:val="27"/>
                <w:szCs w:val="27"/>
              </w:rPr>
              <w:t>ar</w:t>
            </w:r>
            <w:proofErr w:type="spellEnd"/>
            <w:r>
              <w:rPr>
                <w:rFonts w:ascii="inherit" w:hAnsi="inherit"/>
                <w:sz w:val="27"/>
                <w:szCs w:val="27"/>
              </w:rPr>
              <w:t xml:space="preserve"> 9:16”</w:t>
            </w:r>
          </w:p>
        </w:tc>
      </w:tr>
      <w:tr w:rsidR="00FE6275" w14:paraId="041564E3"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497B18F" w14:textId="77777777" w:rsidR="00FE6275" w:rsidRDefault="00FE6275">
            <w:pPr>
              <w:rPr>
                <w:rFonts w:ascii="inherit" w:hAnsi="inherit"/>
                <w:sz w:val="27"/>
                <w:szCs w:val="27"/>
              </w:rPr>
            </w:pPr>
            <w:r>
              <w:rPr>
                <w:rFonts w:ascii="inherit" w:hAnsi="inherit"/>
                <w:sz w:val="27"/>
                <w:szCs w:val="27"/>
              </w:rPr>
              <w:t>36.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A838F18" w14:textId="77777777" w:rsidR="00FE6275" w:rsidRDefault="00FE6275">
            <w:pPr>
              <w:rPr>
                <w:rFonts w:ascii="inherit" w:hAnsi="inherit"/>
                <w:sz w:val="27"/>
                <w:szCs w:val="27"/>
              </w:rPr>
            </w:pPr>
            <w:r>
              <w:rPr>
                <w:rFonts w:ascii="inherit" w:hAnsi="inherit"/>
                <w:sz w:val="27"/>
                <w:szCs w:val="27"/>
              </w:rPr>
              <w:t xml:space="preserve">“a minimalist contemporary cafe with a large round zen window view of a starry nebula, interior environment design, </w:t>
            </w:r>
            <w:proofErr w:type="spellStart"/>
            <w:r>
              <w:rPr>
                <w:rFonts w:ascii="inherit" w:hAnsi="inherit"/>
                <w:sz w:val="27"/>
                <w:szCs w:val="27"/>
              </w:rPr>
              <w:t>contempoary</w:t>
            </w:r>
            <w:proofErr w:type="spellEnd"/>
            <w:r>
              <w:rPr>
                <w:rFonts w:ascii="inherit" w:hAnsi="inherit"/>
                <w:sz w:val="27"/>
                <w:szCs w:val="27"/>
              </w:rPr>
              <w:t xml:space="preserve"> furniture, candlelight, 8k, octane render, arch viz, modern, space opera, ray traced, medium format”</w:t>
            </w:r>
          </w:p>
        </w:tc>
      </w:tr>
      <w:tr w:rsidR="00FE6275" w14:paraId="6D1E1D91"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3CC11C9" w14:textId="77777777" w:rsidR="00FE6275" w:rsidRDefault="00FE6275">
            <w:pPr>
              <w:rPr>
                <w:rFonts w:ascii="inherit" w:hAnsi="inherit"/>
                <w:sz w:val="27"/>
                <w:szCs w:val="27"/>
              </w:rPr>
            </w:pPr>
            <w:r>
              <w:rPr>
                <w:rFonts w:ascii="inherit" w:hAnsi="inherit"/>
                <w:sz w:val="27"/>
                <w:szCs w:val="27"/>
              </w:rPr>
              <w:t>37.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6D32424" w14:textId="77777777" w:rsidR="00FE6275" w:rsidRDefault="00FE6275">
            <w:pPr>
              <w:rPr>
                <w:rFonts w:ascii="inherit" w:hAnsi="inherit"/>
                <w:sz w:val="27"/>
                <w:szCs w:val="27"/>
              </w:rPr>
            </w:pPr>
            <w:r>
              <w:rPr>
                <w:rFonts w:ascii="inherit" w:hAnsi="inherit"/>
                <w:sz w:val="27"/>
                <w:szCs w:val="27"/>
              </w:rPr>
              <w:t>“</w:t>
            </w:r>
            <w:proofErr w:type="spellStart"/>
            <w:proofErr w:type="gramStart"/>
            <w:r>
              <w:rPr>
                <w:rFonts w:ascii="inherit" w:hAnsi="inherit"/>
                <w:sz w:val="27"/>
                <w:szCs w:val="27"/>
              </w:rPr>
              <w:t>ish</w:t>
            </w:r>
            <w:proofErr w:type="spellEnd"/>
            <w:proofErr w:type="gramEnd"/>
            <w:r>
              <w:rPr>
                <w:rFonts w:ascii="inherit" w:hAnsi="inherit"/>
                <w:sz w:val="27"/>
                <w:szCs w:val="27"/>
              </w:rPr>
              <w:t xml:space="preserve"> </w:t>
            </w:r>
            <w:proofErr w:type="spellStart"/>
            <w:r>
              <w:rPr>
                <w:rFonts w:ascii="inherit" w:hAnsi="inherit"/>
                <w:sz w:val="27"/>
                <w:szCs w:val="27"/>
              </w:rPr>
              <w:t>zeus</w:t>
            </w:r>
            <w:proofErr w:type="spellEnd"/>
            <w:r>
              <w:rPr>
                <w:rFonts w:ascii="inherit" w:hAnsi="inherit"/>
                <w:sz w:val="27"/>
                <w:szCs w:val="27"/>
              </w:rPr>
              <w:t>, (((</w:t>
            </w:r>
            <w:proofErr w:type="spellStart"/>
            <w:r>
              <w:rPr>
                <w:rFonts w:ascii="inherit" w:hAnsi="inherit"/>
                <w:sz w:val="27"/>
                <w:szCs w:val="27"/>
              </w:rPr>
              <w:t>artstation</w:t>
            </w:r>
            <w:proofErr w:type="spellEnd"/>
            <w:r>
              <w:rPr>
                <w:rFonts w:ascii="inherit" w:hAnsi="inherit"/>
                <w:sz w:val="27"/>
                <w:szCs w:val="27"/>
              </w:rPr>
              <w:t xml:space="preserve">, concept art, </w:t>
            </w:r>
            <w:proofErr w:type="spellStart"/>
            <w:r>
              <w:rPr>
                <w:rFonts w:ascii="inherit" w:hAnsi="inherit"/>
                <w:sz w:val="27"/>
                <w:szCs w:val="27"/>
              </w:rPr>
              <w:t>colorful</w:t>
            </w:r>
            <w:proofErr w:type="spellEnd"/>
            <w:r>
              <w:rPr>
                <w:rFonts w:ascii="inherit" w:hAnsi="inherit"/>
                <w:sz w:val="27"/>
                <w:szCs w:val="27"/>
              </w:rPr>
              <w:t xml:space="preserve">, psychedelic, smooth, sharp focus, </w:t>
            </w:r>
            <w:proofErr w:type="spellStart"/>
            <w:r>
              <w:rPr>
                <w:rFonts w:ascii="inherit" w:hAnsi="inherit"/>
                <w:sz w:val="27"/>
                <w:szCs w:val="27"/>
              </w:rPr>
              <w:t>artgerm</w:t>
            </w:r>
            <w:proofErr w:type="spellEnd"/>
            <w:r>
              <w:rPr>
                <w:rFonts w:ascii="inherit" w:hAnsi="inherit"/>
                <w:sz w:val="27"/>
                <w:szCs w:val="27"/>
              </w:rPr>
              <w:t xml:space="preserve">, Tomasz Alen Kopera, Peter Mohrbacher, </w:t>
            </w:r>
            <w:proofErr w:type="spellStart"/>
            <w:r>
              <w:rPr>
                <w:rFonts w:ascii="inherit" w:hAnsi="inherit"/>
                <w:sz w:val="27"/>
                <w:szCs w:val="27"/>
              </w:rPr>
              <w:t>donato</w:t>
            </w:r>
            <w:proofErr w:type="spellEnd"/>
            <w:r>
              <w:rPr>
                <w:rFonts w:ascii="inherit" w:hAnsi="inherit"/>
                <w:sz w:val="27"/>
                <w:szCs w:val="27"/>
              </w:rPr>
              <w:t xml:space="preserve"> </w:t>
            </w:r>
            <w:proofErr w:type="spellStart"/>
            <w:r>
              <w:rPr>
                <w:rFonts w:ascii="inherit" w:hAnsi="inherit"/>
                <w:sz w:val="27"/>
                <w:szCs w:val="27"/>
              </w:rPr>
              <w:t>giancola</w:t>
            </w:r>
            <w:proofErr w:type="spellEnd"/>
            <w:r>
              <w:rPr>
                <w:rFonts w:ascii="inherit" w:hAnsi="inherit"/>
                <w:sz w:val="27"/>
                <w:szCs w:val="27"/>
              </w:rPr>
              <w:t>, Joseph Christian Ley”</w:t>
            </w:r>
          </w:p>
        </w:tc>
      </w:tr>
      <w:tr w:rsidR="00FE6275" w14:paraId="5804218F"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7612F20" w14:textId="77777777" w:rsidR="00FE6275" w:rsidRDefault="00FE6275">
            <w:pPr>
              <w:rPr>
                <w:rFonts w:ascii="inherit" w:hAnsi="inherit"/>
                <w:sz w:val="27"/>
                <w:szCs w:val="27"/>
              </w:rPr>
            </w:pPr>
            <w:r>
              <w:rPr>
                <w:rFonts w:ascii="inherit" w:hAnsi="inherit"/>
                <w:sz w:val="27"/>
                <w:szCs w:val="27"/>
              </w:rPr>
              <w:t>38.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659A463" w14:textId="77777777" w:rsidR="00FE6275" w:rsidRDefault="00FE6275">
            <w:pPr>
              <w:rPr>
                <w:rFonts w:ascii="inherit" w:hAnsi="inherit"/>
                <w:sz w:val="27"/>
                <w:szCs w:val="27"/>
              </w:rPr>
            </w:pPr>
            <w:r>
              <w:rPr>
                <w:rFonts w:ascii="inherit" w:hAnsi="inherit"/>
                <w:sz w:val="27"/>
                <w:szCs w:val="27"/>
              </w:rPr>
              <w:t>“</w:t>
            </w:r>
            <w:proofErr w:type="gramStart"/>
            <w:r>
              <w:rPr>
                <w:rFonts w:ascii="inherit" w:hAnsi="inherit"/>
                <w:sz w:val="27"/>
                <w:szCs w:val="27"/>
              </w:rPr>
              <w:t>twitter</w:t>
            </w:r>
            <w:proofErr w:type="gramEnd"/>
            <w:r>
              <w:rPr>
                <w:rFonts w:ascii="inherit" w:hAnsi="inherit"/>
                <w:sz w:val="27"/>
                <w:szCs w:val="27"/>
              </w:rPr>
              <w:t xml:space="preserve"> data </w:t>
            </w:r>
            <w:proofErr w:type="spellStart"/>
            <w:r>
              <w:rPr>
                <w:rFonts w:ascii="inherit" w:hAnsi="inherit"/>
                <w:sz w:val="27"/>
                <w:szCs w:val="27"/>
              </w:rPr>
              <w:t>center</w:t>
            </w:r>
            <w:proofErr w:type="spellEnd"/>
            <w:r>
              <w:rPr>
                <w:rFonts w:ascii="inherit" w:hAnsi="inherit"/>
                <w:sz w:val="27"/>
                <w:szCs w:val="27"/>
              </w:rPr>
              <w:t>”</w:t>
            </w:r>
          </w:p>
        </w:tc>
      </w:tr>
      <w:tr w:rsidR="00FE6275" w14:paraId="0ACA51F7"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188629C" w14:textId="77777777" w:rsidR="00FE6275" w:rsidRDefault="00FE6275">
            <w:pPr>
              <w:rPr>
                <w:rFonts w:ascii="inherit" w:hAnsi="inherit"/>
                <w:sz w:val="27"/>
                <w:szCs w:val="27"/>
              </w:rPr>
            </w:pPr>
            <w:r>
              <w:rPr>
                <w:rFonts w:ascii="inherit" w:hAnsi="inherit"/>
                <w:sz w:val="27"/>
                <w:szCs w:val="27"/>
              </w:rPr>
              <w:t>39.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83BD795" w14:textId="77777777" w:rsidR="00FE6275" w:rsidRDefault="00FE6275">
            <w:pPr>
              <w:rPr>
                <w:rFonts w:ascii="inherit" w:hAnsi="inherit"/>
                <w:sz w:val="27"/>
                <w:szCs w:val="27"/>
              </w:rPr>
            </w:pPr>
            <w:r>
              <w:rPr>
                <w:rFonts w:ascii="inherit" w:hAnsi="inherit"/>
                <w:sz w:val="27"/>
                <w:szCs w:val="27"/>
              </w:rPr>
              <w:t>“</w:t>
            </w:r>
            <w:proofErr w:type="gramStart"/>
            <w:r>
              <w:rPr>
                <w:rFonts w:ascii="inherit" w:hAnsi="inherit"/>
                <w:sz w:val="27"/>
                <w:szCs w:val="27"/>
              </w:rPr>
              <w:t>photograph</w:t>
            </w:r>
            <w:proofErr w:type="gramEnd"/>
            <w:r>
              <w:rPr>
                <w:rFonts w:ascii="inherit" w:hAnsi="inherit"/>
                <w:sz w:val="27"/>
                <w:szCs w:val="27"/>
              </w:rPr>
              <w:t xml:space="preserve"> close up portrait 62-year-old tough decorated general, CLEAN SHAVEN, serious, stoic cinematic 4k epic detailed 4k epic detailed photograph shot on kodak detailed bokeh cinematic </w:t>
            </w:r>
            <w:proofErr w:type="spellStart"/>
            <w:r>
              <w:rPr>
                <w:rFonts w:ascii="inherit" w:hAnsi="inherit"/>
                <w:sz w:val="27"/>
                <w:szCs w:val="27"/>
              </w:rPr>
              <w:t>hbo</w:t>
            </w:r>
            <w:proofErr w:type="spellEnd"/>
            <w:r>
              <w:rPr>
                <w:rFonts w:ascii="inherit" w:hAnsi="inherit"/>
                <w:sz w:val="27"/>
                <w:szCs w:val="27"/>
              </w:rPr>
              <w:t xml:space="preserve"> dark moody –</w:t>
            </w:r>
            <w:proofErr w:type="spellStart"/>
            <w:r>
              <w:rPr>
                <w:rFonts w:ascii="inherit" w:hAnsi="inherit"/>
                <w:sz w:val="27"/>
                <w:szCs w:val="27"/>
              </w:rPr>
              <w:t>ar</w:t>
            </w:r>
            <w:proofErr w:type="spellEnd"/>
            <w:r>
              <w:rPr>
                <w:rFonts w:ascii="inherit" w:hAnsi="inherit"/>
                <w:sz w:val="27"/>
                <w:szCs w:val="27"/>
              </w:rPr>
              <w:t xml:space="preserve"> 17:22 –beta –</w:t>
            </w:r>
            <w:proofErr w:type="spellStart"/>
            <w:r>
              <w:rPr>
                <w:rFonts w:ascii="inherit" w:hAnsi="inherit"/>
                <w:sz w:val="27"/>
                <w:szCs w:val="27"/>
              </w:rPr>
              <w:t>upbeta</w:t>
            </w:r>
            <w:proofErr w:type="spellEnd"/>
            <w:r>
              <w:rPr>
                <w:rFonts w:ascii="inherit" w:hAnsi="inherit"/>
                <w:sz w:val="27"/>
                <w:szCs w:val="27"/>
              </w:rPr>
              <w:t>”</w:t>
            </w:r>
          </w:p>
        </w:tc>
      </w:tr>
      <w:tr w:rsidR="00FE6275" w14:paraId="655000C6"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EB71440" w14:textId="77777777" w:rsidR="00FE6275" w:rsidRDefault="00FE6275">
            <w:pPr>
              <w:rPr>
                <w:rFonts w:ascii="inherit" w:hAnsi="inherit"/>
                <w:sz w:val="27"/>
                <w:szCs w:val="27"/>
              </w:rPr>
            </w:pPr>
            <w:r>
              <w:rPr>
                <w:rFonts w:ascii="inherit" w:hAnsi="inherit"/>
                <w:sz w:val="27"/>
                <w:szCs w:val="27"/>
              </w:rPr>
              <w:t>40.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20909279" w14:textId="77777777" w:rsidR="00FE6275" w:rsidRDefault="00FE6275">
            <w:pPr>
              <w:rPr>
                <w:rFonts w:ascii="inherit" w:hAnsi="inherit"/>
                <w:sz w:val="27"/>
                <w:szCs w:val="27"/>
              </w:rPr>
            </w:pPr>
            <w:r>
              <w:rPr>
                <w:rFonts w:ascii="inherit" w:hAnsi="inherit"/>
                <w:sz w:val="27"/>
                <w:szCs w:val="27"/>
              </w:rPr>
              <w:t>“</w:t>
            </w:r>
            <w:proofErr w:type="gramStart"/>
            <w:r>
              <w:rPr>
                <w:rFonts w:ascii="inherit" w:hAnsi="inherit"/>
                <w:sz w:val="27"/>
                <w:szCs w:val="27"/>
              </w:rPr>
              <w:t>Swirls :</w:t>
            </w:r>
            <w:proofErr w:type="gramEnd"/>
            <w:r>
              <w:rPr>
                <w:rFonts w:ascii="inherit" w:hAnsi="inherit"/>
                <w:sz w:val="27"/>
                <w:szCs w:val="27"/>
              </w:rPr>
              <w:t xml:space="preserve">: fog :: phantom + ghost + dog + glowing eyes + bright silver ::3 smoke + shine + sphere:: black paper + elements + dark grey + dark blue + neon + baroque + rococo + white + ink + tarot card with ornate border frame + </w:t>
            </w:r>
            <w:proofErr w:type="spellStart"/>
            <w:r>
              <w:rPr>
                <w:rFonts w:ascii="inherit" w:hAnsi="inherit"/>
                <w:sz w:val="27"/>
                <w:szCs w:val="27"/>
              </w:rPr>
              <w:t>sébastien</w:t>
            </w:r>
            <w:proofErr w:type="spellEnd"/>
            <w:r>
              <w:rPr>
                <w:rFonts w:ascii="inherit" w:hAnsi="inherit"/>
                <w:sz w:val="27"/>
                <w:szCs w:val="27"/>
              </w:rPr>
              <w:t xml:space="preserve"> </w:t>
            </w:r>
            <w:proofErr w:type="spellStart"/>
            <w:r>
              <w:rPr>
                <w:rFonts w:ascii="inherit" w:hAnsi="inherit"/>
                <w:sz w:val="27"/>
                <w:szCs w:val="27"/>
              </w:rPr>
              <w:t>mitton</w:t>
            </w:r>
            <w:proofErr w:type="spellEnd"/>
            <w:r>
              <w:rPr>
                <w:rFonts w:ascii="inherit" w:hAnsi="inherit"/>
                <w:sz w:val="27"/>
                <w:szCs w:val="27"/>
              </w:rPr>
              <w:t xml:space="preserve">, </w:t>
            </w:r>
            <w:proofErr w:type="spellStart"/>
            <w:r>
              <w:rPr>
                <w:rFonts w:ascii="inherit" w:hAnsi="inherit"/>
                <w:sz w:val="27"/>
                <w:szCs w:val="27"/>
              </w:rPr>
              <w:t>viktor</w:t>
            </w:r>
            <w:proofErr w:type="spellEnd"/>
            <w:r>
              <w:rPr>
                <w:rFonts w:ascii="inherit" w:hAnsi="inherit"/>
                <w:sz w:val="27"/>
                <w:szCs w:val="27"/>
              </w:rPr>
              <w:t xml:space="preserve"> </w:t>
            </w:r>
            <w:proofErr w:type="spellStart"/>
            <w:r>
              <w:rPr>
                <w:rFonts w:ascii="inherit" w:hAnsi="inherit"/>
                <w:sz w:val="27"/>
                <w:szCs w:val="27"/>
              </w:rPr>
              <w:t>antonov</w:t>
            </w:r>
            <w:proofErr w:type="spellEnd"/>
            <w:r>
              <w:rPr>
                <w:rFonts w:ascii="inherit" w:hAnsi="inherit"/>
                <w:sz w:val="27"/>
                <w:szCs w:val="27"/>
              </w:rPr>
              <w:t xml:space="preserve">, </w:t>
            </w:r>
            <w:proofErr w:type="spellStart"/>
            <w:r>
              <w:rPr>
                <w:rFonts w:ascii="inherit" w:hAnsi="inherit"/>
                <w:sz w:val="27"/>
                <w:szCs w:val="27"/>
              </w:rPr>
              <w:t>sergey</w:t>
            </w:r>
            <w:proofErr w:type="spellEnd"/>
            <w:r>
              <w:rPr>
                <w:rFonts w:ascii="inherit" w:hAnsi="inherit"/>
                <w:sz w:val="27"/>
                <w:szCs w:val="27"/>
              </w:rPr>
              <w:t xml:space="preserve"> </w:t>
            </w:r>
            <w:proofErr w:type="spellStart"/>
            <w:r>
              <w:rPr>
                <w:rFonts w:ascii="inherit" w:hAnsi="inherit"/>
                <w:sz w:val="27"/>
                <w:szCs w:val="27"/>
              </w:rPr>
              <w:t>kolesov</w:t>
            </w:r>
            <w:proofErr w:type="spellEnd"/>
            <w:r>
              <w:rPr>
                <w:rFonts w:ascii="inherit" w:hAnsi="inherit"/>
                <w:sz w:val="27"/>
                <w:szCs w:val="27"/>
              </w:rPr>
              <w:t>, detailed, intricate ink illustration + magic + glow –</w:t>
            </w:r>
            <w:proofErr w:type="spellStart"/>
            <w:r>
              <w:rPr>
                <w:rFonts w:ascii="inherit" w:hAnsi="inherit"/>
                <w:sz w:val="27"/>
                <w:szCs w:val="27"/>
              </w:rPr>
              <w:t>ar</w:t>
            </w:r>
            <w:proofErr w:type="spellEnd"/>
            <w:r>
              <w:rPr>
                <w:rFonts w:ascii="inherit" w:hAnsi="inherit"/>
                <w:sz w:val="27"/>
                <w:szCs w:val="27"/>
              </w:rPr>
              <w:t xml:space="preserve"> 63:88”</w:t>
            </w:r>
          </w:p>
        </w:tc>
      </w:tr>
      <w:tr w:rsidR="00FE6275" w14:paraId="4F6FBB00"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93A9D72" w14:textId="77777777" w:rsidR="00FE6275" w:rsidRDefault="00FE6275">
            <w:pPr>
              <w:rPr>
                <w:rFonts w:ascii="inherit" w:hAnsi="inherit"/>
                <w:sz w:val="27"/>
                <w:szCs w:val="27"/>
              </w:rPr>
            </w:pPr>
            <w:r>
              <w:rPr>
                <w:rFonts w:ascii="inherit" w:hAnsi="inherit"/>
                <w:sz w:val="27"/>
                <w:szCs w:val="27"/>
              </w:rPr>
              <w:lastRenderedPageBreak/>
              <w:t>41.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68B6FF5E" w14:textId="77777777" w:rsidR="00FE6275" w:rsidRDefault="00FE6275">
            <w:pPr>
              <w:rPr>
                <w:rFonts w:ascii="inherit" w:hAnsi="inherit"/>
                <w:sz w:val="27"/>
                <w:szCs w:val="27"/>
              </w:rPr>
            </w:pPr>
            <w:r>
              <w:rPr>
                <w:rFonts w:ascii="inherit" w:hAnsi="inherit"/>
                <w:sz w:val="27"/>
                <w:szCs w:val="27"/>
              </w:rPr>
              <w:t>“</w:t>
            </w:r>
            <w:proofErr w:type="spellStart"/>
            <w:r>
              <w:rPr>
                <w:rFonts w:ascii="inherit" w:hAnsi="inherit"/>
                <w:sz w:val="27"/>
                <w:szCs w:val="27"/>
              </w:rPr>
              <w:t>tyriel</w:t>
            </w:r>
            <w:proofErr w:type="spellEnd"/>
            <w:r>
              <w:rPr>
                <w:rFonts w:ascii="inherit" w:hAnsi="inherit"/>
                <w:sz w:val="27"/>
                <w:szCs w:val="27"/>
              </w:rPr>
              <w:t xml:space="preserve"> archangel, king </w:t>
            </w:r>
            <w:proofErr w:type="spellStart"/>
            <w:proofErr w:type="gramStart"/>
            <w:r>
              <w:rPr>
                <w:rFonts w:ascii="inherit" w:hAnsi="inherit"/>
                <w:sz w:val="27"/>
                <w:szCs w:val="27"/>
              </w:rPr>
              <w:t>shamn</w:t>
            </w:r>
            <w:proofErr w:type="spellEnd"/>
            <w:r>
              <w:rPr>
                <w:rFonts w:ascii="inherit" w:hAnsi="inherit"/>
                <w:sz w:val="27"/>
                <w:szCs w:val="27"/>
              </w:rPr>
              <w:t xml:space="preserve"> ,</w:t>
            </w:r>
            <w:proofErr w:type="gramEnd"/>
            <w:r>
              <w:rPr>
                <w:rFonts w:ascii="inherit" w:hAnsi="inherit"/>
                <w:sz w:val="27"/>
                <w:szCs w:val="27"/>
              </w:rPr>
              <w:t xml:space="preserve"> avatar , swords , angel wings . 4</w:t>
            </w:r>
            <w:proofErr w:type="gramStart"/>
            <w:r>
              <w:rPr>
                <w:rFonts w:ascii="inherit" w:hAnsi="inherit"/>
                <w:sz w:val="27"/>
                <w:szCs w:val="27"/>
              </w:rPr>
              <w:t>k ,</w:t>
            </w:r>
            <w:proofErr w:type="gramEnd"/>
            <w:r>
              <w:rPr>
                <w:rFonts w:ascii="inherit" w:hAnsi="inherit"/>
                <w:sz w:val="27"/>
                <w:szCs w:val="27"/>
              </w:rPr>
              <w:t xml:space="preserve"> unreal engine –wallpaper”</w:t>
            </w:r>
          </w:p>
        </w:tc>
      </w:tr>
      <w:tr w:rsidR="00FE6275" w14:paraId="71E70ED1"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C65C087" w14:textId="77777777" w:rsidR="00FE6275" w:rsidRDefault="00FE6275">
            <w:pPr>
              <w:rPr>
                <w:rFonts w:ascii="inherit" w:hAnsi="inherit"/>
                <w:sz w:val="27"/>
                <w:szCs w:val="27"/>
              </w:rPr>
            </w:pPr>
            <w:r>
              <w:rPr>
                <w:rFonts w:ascii="inherit" w:hAnsi="inherit"/>
                <w:sz w:val="27"/>
                <w:szCs w:val="27"/>
              </w:rPr>
              <w:t>43.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3697A022" w14:textId="77777777" w:rsidR="00FE6275" w:rsidRDefault="00FE6275">
            <w:pPr>
              <w:rPr>
                <w:rFonts w:ascii="inherit" w:hAnsi="inherit"/>
                <w:sz w:val="27"/>
                <w:szCs w:val="27"/>
              </w:rPr>
            </w:pPr>
            <w:r>
              <w:rPr>
                <w:rFonts w:ascii="inherit" w:hAnsi="inherit"/>
                <w:sz w:val="27"/>
                <w:szCs w:val="27"/>
              </w:rPr>
              <w:t xml:space="preserve">“Joe Biden sitting on a throne of classified documents laughing in a menacing </w:t>
            </w:r>
            <w:proofErr w:type="spellStart"/>
            <w:r>
              <w:rPr>
                <w:rFonts w:ascii="inherit" w:hAnsi="inherit"/>
                <w:sz w:val="27"/>
                <w:szCs w:val="27"/>
              </w:rPr>
              <w:t>demeanor</w:t>
            </w:r>
            <w:proofErr w:type="spellEnd"/>
            <w:r>
              <w:rPr>
                <w:rFonts w:ascii="inherit" w:hAnsi="inherit"/>
                <w:sz w:val="27"/>
                <w:szCs w:val="27"/>
              </w:rPr>
              <w:t>.”</w:t>
            </w:r>
          </w:p>
        </w:tc>
      </w:tr>
      <w:tr w:rsidR="00FE6275" w14:paraId="4BE2A54E"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4830594B" w14:textId="77777777" w:rsidR="00FE6275" w:rsidRDefault="00FE6275">
            <w:pPr>
              <w:rPr>
                <w:rFonts w:ascii="inherit" w:hAnsi="inherit"/>
                <w:sz w:val="27"/>
                <w:szCs w:val="27"/>
              </w:rPr>
            </w:pPr>
            <w:r>
              <w:rPr>
                <w:rFonts w:ascii="inherit" w:hAnsi="inherit"/>
                <w:sz w:val="27"/>
                <w:szCs w:val="27"/>
              </w:rPr>
              <w:t>44.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01DE6558" w14:textId="77777777" w:rsidR="00FE6275" w:rsidRDefault="00FE6275">
            <w:pPr>
              <w:rPr>
                <w:rFonts w:ascii="inherit" w:hAnsi="inherit"/>
                <w:sz w:val="27"/>
                <w:szCs w:val="27"/>
              </w:rPr>
            </w:pPr>
            <w:r>
              <w:rPr>
                <w:rFonts w:ascii="inherit" w:hAnsi="inherit"/>
                <w:sz w:val="27"/>
                <w:szCs w:val="27"/>
              </w:rPr>
              <w:t>“</w:t>
            </w:r>
            <w:proofErr w:type="gramStart"/>
            <w:r>
              <w:rPr>
                <w:rFonts w:ascii="inherit" w:hAnsi="inherit"/>
                <w:sz w:val="27"/>
                <w:szCs w:val="27"/>
              </w:rPr>
              <w:t>cat</w:t>
            </w:r>
            <w:proofErr w:type="gramEnd"/>
            <w:r>
              <w:rPr>
                <w:rFonts w:ascii="inherit" w:hAnsi="inherit"/>
                <w:sz w:val="27"/>
                <w:szCs w:val="27"/>
              </w:rPr>
              <w:t xml:space="preserve"> swims in an aquarium”</w:t>
            </w:r>
          </w:p>
        </w:tc>
      </w:tr>
      <w:tr w:rsidR="00FE6275" w14:paraId="710E27BE" w14:textId="77777777" w:rsidTr="00FE627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50EC6DFD" w14:textId="77777777" w:rsidR="00FE6275" w:rsidRDefault="00FE6275">
            <w:pPr>
              <w:rPr>
                <w:rFonts w:ascii="inherit" w:hAnsi="inherit"/>
                <w:sz w:val="27"/>
                <w:szCs w:val="27"/>
              </w:rPr>
            </w:pPr>
            <w:r>
              <w:rPr>
                <w:rFonts w:ascii="inherit" w:hAnsi="inherit"/>
                <w:sz w:val="27"/>
                <w:szCs w:val="27"/>
              </w:rPr>
              <w:t>45.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bottom"/>
            <w:hideMark/>
          </w:tcPr>
          <w:p w14:paraId="19446CC9" w14:textId="77777777" w:rsidR="00FE6275" w:rsidRDefault="00FE6275">
            <w:pPr>
              <w:rPr>
                <w:rFonts w:ascii="inherit" w:hAnsi="inherit"/>
                <w:sz w:val="27"/>
                <w:szCs w:val="27"/>
              </w:rPr>
            </w:pPr>
            <w:r>
              <w:rPr>
                <w:rFonts w:ascii="inherit" w:hAnsi="inherit"/>
                <w:sz w:val="27"/>
                <w:szCs w:val="27"/>
              </w:rPr>
              <w:t xml:space="preserve">““real photo perfect modern bedroom, elegant bedding and furnishings, yellow and sea blues, deep </w:t>
            </w:r>
            <w:proofErr w:type="spellStart"/>
            <w:r>
              <w:rPr>
                <w:rFonts w:ascii="inherit" w:hAnsi="inherit"/>
                <w:sz w:val="27"/>
                <w:szCs w:val="27"/>
              </w:rPr>
              <w:t>colors</w:t>
            </w:r>
            <w:proofErr w:type="spellEnd"/>
            <w:r>
              <w:rPr>
                <w:rFonts w:ascii="inherit" w:hAnsi="inherit"/>
                <w:sz w:val="27"/>
                <w:szCs w:val="27"/>
              </w:rPr>
              <w:t>, lamps, flowers in vases, interior design photography, volumetric lighting,””</w:t>
            </w:r>
          </w:p>
        </w:tc>
      </w:tr>
    </w:tbl>
    <w:p w14:paraId="4717A43A" w14:textId="77777777" w:rsidR="00FE6275" w:rsidRDefault="00FE6275" w:rsidP="00FE6275">
      <w:pPr>
        <w:pStyle w:val="Heading2"/>
        <w:shd w:val="clear" w:color="auto" w:fill="FFFFFF"/>
        <w:spacing w:before="0"/>
        <w:textAlignment w:val="baseline"/>
        <w:rPr>
          <w:rFonts w:ascii="var(--h2-family)" w:hAnsi="var(--h2-family)"/>
          <w:color w:val="141414"/>
          <w:sz w:val="36"/>
          <w:szCs w:val="36"/>
        </w:rPr>
      </w:pPr>
      <w:r>
        <w:rPr>
          <w:rFonts w:ascii="var(--h2-family)" w:hAnsi="var(--h2-family)"/>
          <w:color w:val="141414"/>
        </w:rPr>
        <w:t>Midjourney Prompts Syntax Tricks (Template + Words)</w:t>
      </w:r>
    </w:p>
    <w:p w14:paraId="710416D0" w14:textId="77777777" w:rsidR="00FE6275" w:rsidRDefault="00FE6275" w:rsidP="00FE6275">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You can experiment with the above list of Midjourney prompts and learn how to create your awesome prompts.</w:t>
      </w:r>
    </w:p>
    <w:p w14:paraId="44EC3049" w14:textId="77777777" w:rsidR="00FE6275" w:rsidRDefault="00FE6275" w:rsidP="00FE6275">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 xml:space="preserve">However, to help you further, use these parameters in your Midjourney prompts to create creative and </w:t>
      </w:r>
      <w:proofErr w:type="spellStart"/>
      <w:r>
        <w:rPr>
          <w:rFonts w:ascii="Arial" w:hAnsi="Arial" w:cs="Arial"/>
          <w:color w:val="141414"/>
          <w:sz w:val="27"/>
          <w:szCs w:val="27"/>
        </w:rPr>
        <w:t>mindblowing</w:t>
      </w:r>
      <w:proofErr w:type="spellEnd"/>
      <w:r>
        <w:rPr>
          <w:rFonts w:ascii="Arial" w:hAnsi="Arial" w:cs="Arial"/>
          <w:color w:val="141414"/>
          <w:sz w:val="27"/>
          <w:szCs w:val="27"/>
        </w:rPr>
        <w:t xml:space="preserve"> artwork.</w:t>
      </w:r>
    </w:p>
    <w:p w14:paraId="34052AC6" w14:textId="77777777" w:rsidR="00FE6275" w:rsidRDefault="00FE6275" w:rsidP="00FE6275">
      <w:pPr>
        <w:pStyle w:val="Heading3"/>
        <w:shd w:val="clear" w:color="auto" w:fill="FFFFFF"/>
        <w:spacing w:before="0" w:beforeAutospacing="0" w:after="0"/>
        <w:textAlignment w:val="baseline"/>
        <w:rPr>
          <w:rFonts w:ascii="var(--h3-family)" w:hAnsi="var(--h3-family)"/>
          <w:color w:val="141414"/>
        </w:rPr>
      </w:pPr>
      <w:r>
        <w:rPr>
          <w:rStyle w:val="Strong"/>
          <w:rFonts w:ascii="inherit" w:hAnsi="inherit"/>
          <w:b/>
          <w:bCs/>
          <w:color w:val="141414"/>
          <w:sz w:val="39"/>
          <w:szCs w:val="39"/>
          <w:bdr w:val="none" w:sz="0" w:space="0" w:color="auto" w:frame="1"/>
        </w:rPr>
        <w:t>Midjourney Prompt Creation Template</w:t>
      </w:r>
    </w:p>
    <w:p w14:paraId="4546C7FE" w14:textId="77777777" w:rsidR="00FE6275" w:rsidRDefault="00FE6275" w:rsidP="00FE6275">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Here’s a simple template for beginners to use if you want to write a perfect Midjourney prompt every single time.</w:t>
      </w:r>
    </w:p>
    <w:p w14:paraId="477341DA" w14:textId="77777777" w:rsidR="00FE6275" w:rsidRDefault="00FE6275" w:rsidP="00FE6275">
      <w:pPr>
        <w:pStyle w:val="NormalWeb"/>
        <w:shd w:val="clear" w:color="auto" w:fill="FFFFFF"/>
        <w:textAlignment w:val="baseline"/>
        <w:rPr>
          <w:rFonts w:ascii="Arial" w:hAnsi="Arial" w:cs="Arial"/>
          <w:color w:val="141414"/>
          <w:sz w:val="27"/>
          <w:szCs w:val="27"/>
        </w:rPr>
      </w:pPr>
      <w:r>
        <w:rPr>
          <w:rFonts w:ascii="Arial" w:hAnsi="Arial" w:cs="Arial"/>
          <w:color w:val="141414"/>
          <w:sz w:val="27"/>
          <w:szCs w:val="27"/>
        </w:rPr>
        <w:t>Check out the below prompt formula for Midjourney and try to write your own best prompts:</w:t>
      </w:r>
    </w:p>
    <w:p w14:paraId="2BB21539" w14:textId="77777777" w:rsidR="00FE6275" w:rsidRDefault="00FE6275" w:rsidP="00FE6275">
      <w:pPr>
        <w:numPr>
          <w:ilvl w:val="0"/>
          <w:numId w:val="38"/>
        </w:numPr>
        <w:shd w:val="clear" w:color="auto" w:fill="FFFFFF"/>
        <w:spacing w:beforeAutospacing="1" w:after="0" w:afterAutospacing="1" w:line="240" w:lineRule="auto"/>
        <w:textAlignment w:val="baseline"/>
        <w:rPr>
          <w:rFonts w:ascii="inherit" w:hAnsi="inherit" w:cs="Arial"/>
          <w:color w:val="141414"/>
          <w:sz w:val="27"/>
          <w:szCs w:val="27"/>
        </w:rPr>
      </w:pPr>
      <w:r>
        <w:rPr>
          <w:rStyle w:val="Strong"/>
          <w:rFonts w:ascii="inherit" w:hAnsi="inherit" w:cs="Arial"/>
          <w:color w:val="141414"/>
          <w:sz w:val="27"/>
          <w:szCs w:val="27"/>
          <w:bdr w:val="none" w:sz="0" w:space="0" w:color="auto" w:frame="1"/>
        </w:rPr>
        <w:t>Image Style</w:t>
      </w:r>
      <w:r>
        <w:rPr>
          <w:rFonts w:ascii="inherit" w:hAnsi="inherit" w:cs="Arial"/>
          <w:color w:val="141414"/>
          <w:sz w:val="27"/>
          <w:szCs w:val="27"/>
        </w:rPr>
        <w:t>: </w:t>
      </w:r>
      <w:r>
        <w:rPr>
          <w:rStyle w:val="HTMLCode"/>
          <w:rFonts w:ascii="Courier" w:eastAsiaTheme="minorHAnsi" w:hAnsi="Courier"/>
          <w:color w:val="141414"/>
          <w:sz w:val="24"/>
          <w:szCs w:val="24"/>
          <w:bdr w:val="none" w:sz="0" w:space="0" w:color="auto" w:frame="1"/>
        </w:rPr>
        <w:t>[Choose: Photo/Artistic Rendering/Painting/Drawing/etc.]</w:t>
      </w:r>
    </w:p>
    <w:p w14:paraId="69E4FB0E" w14:textId="77777777" w:rsidR="00FE6275" w:rsidRDefault="00FE6275" w:rsidP="00FE6275">
      <w:pPr>
        <w:numPr>
          <w:ilvl w:val="1"/>
          <w:numId w:val="38"/>
        </w:numPr>
        <w:shd w:val="clear" w:color="auto" w:fill="FFFFFF"/>
        <w:spacing w:beforeAutospacing="1" w:after="0" w:afterAutospacing="1" w:line="240" w:lineRule="auto"/>
        <w:textAlignment w:val="baseline"/>
        <w:rPr>
          <w:rFonts w:ascii="inherit" w:hAnsi="inherit" w:cs="Arial"/>
          <w:color w:val="141414"/>
          <w:sz w:val="27"/>
          <w:szCs w:val="27"/>
        </w:rPr>
      </w:pPr>
      <w:r>
        <w:rPr>
          <w:rStyle w:val="Strong"/>
          <w:rFonts w:ascii="inherit" w:hAnsi="inherit" w:cs="Arial"/>
          <w:color w:val="141414"/>
          <w:sz w:val="27"/>
          <w:szCs w:val="27"/>
          <w:bdr w:val="none" w:sz="0" w:space="0" w:color="auto" w:frame="1"/>
        </w:rPr>
        <w:t>Example: </w:t>
      </w:r>
      <w:r>
        <w:rPr>
          <w:rFonts w:ascii="inherit" w:hAnsi="inherit" w:cs="Arial"/>
          <w:color w:val="141414"/>
          <w:sz w:val="27"/>
          <w:szCs w:val="27"/>
        </w:rPr>
        <w:t>“Van Gogh style painting” or “Photo”</w:t>
      </w:r>
    </w:p>
    <w:p w14:paraId="10802FA4" w14:textId="77777777" w:rsidR="00FE6275" w:rsidRDefault="00FE6275" w:rsidP="00FE6275">
      <w:pPr>
        <w:numPr>
          <w:ilvl w:val="0"/>
          <w:numId w:val="38"/>
        </w:numPr>
        <w:shd w:val="clear" w:color="auto" w:fill="FFFFFF"/>
        <w:spacing w:beforeAutospacing="1" w:after="0" w:afterAutospacing="1" w:line="240" w:lineRule="auto"/>
        <w:textAlignment w:val="baseline"/>
        <w:rPr>
          <w:rFonts w:ascii="inherit" w:hAnsi="inherit" w:cs="Arial"/>
          <w:color w:val="141414"/>
          <w:sz w:val="27"/>
          <w:szCs w:val="27"/>
        </w:rPr>
      </w:pPr>
      <w:r>
        <w:rPr>
          <w:rStyle w:val="Strong"/>
          <w:rFonts w:ascii="inherit" w:hAnsi="inherit" w:cs="Arial"/>
          <w:color w:val="141414"/>
          <w:sz w:val="27"/>
          <w:szCs w:val="27"/>
          <w:bdr w:val="none" w:sz="0" w:space="0" w:color="auto" w:frame="1"/>
        </w:rPr>
        <w:t>Camera &amp; Resolution Details</w:t>
      </w:r>
      <w:r>
        <w:rPr>
          <w:rFonts w:ascii="inherit" w:hAnsi="inherit" w:cs="Arial"/>
          <w:color w:val="141414"/>
          <w:sz w:val="27"/>
          <w:szCs w:val="27"/>
        </w:rPr>
        <w:t>: </w:t>
      </w:r>
      <w:r>
        <w:rPr>
          <w:rStyle w:val="HTMLCode"/>
          <w:rFonts w:ascii="Courier" w:eastAsiaTheme="minorHAnsi" w:hAnsi="Courier"/>
          <w:color w:val="141414"/>
          <w:sz w:val="24"/>
          <w:szCs w:val="24"/>
          <w:bdr w:val="none" w:sz="0" w:space="0" w:color="auto" w:frame="1"/>
        </w:rPr>
        <w:t>[Camera Model], [Lens mm], [Camera Type (DSLR/SLR)]</w:t>
      </w:r>
    </w:p>
    <w:p w14:paraId="20B05B1B" w14:textId="77777777" w:rsidR="00FE6275" w:rsidRDefault="00FE6275" w:rsidP="00FE6275">
      <w:pPr>
        <w:numPr>
          <w:ilvl w:val="1"/>
          <w:numId w:val="38"/>
        </w:numPr>
        <w:shd w:val="clear" w:color="auto" w:fill="FFFFFF"/>
        <w:spacing w:beforeAutospacing="1" w:after="0" w:afterAutospacing="1" w:line="240" w:lineRule="auto"/>
        <w:textAlignment w:val="baseline"/>
        <w:rPr>
          <w:rFonts w:ascii="inherit" w:hAnsi="inherit" w:cs="Arial"/>
          <w:color w:val="141414"/>
          <w:sz w:val="27"/>
          <w:szCs w:val="27"/>
        </w:rPr>
      </w:pPr>
      <w:r>
        <w:rPr>
          <w:rStyle w:val="Strong"/>
          <w:rFonts w:ascii="inherit" w:hAnsi="inherit" w:cs="Arial"/>
          <w:color w:val="141414"/>
          <w:sz w:val="27"/>
          <w:szCs w:val="27"/>
          <w:bdr w:val="none" w:sz="0" w:space="0" w:color="auto" w:frame="1"/>
        </w:rPr>
        <w:t>Example: </w:t>
      </w:r>
      <w:r>
        <w:rPr>
          <w:rFonts w:ascii="inherit" w:hAnsi="inherit" w:cs="Arial"/>
          <w:color w:val="141414"/>
          <w:sz w:val="27"/>
          <w:szCs w:val="27"/>
        </w:rPr>
        <w:t>“Canon R5, 50 mm, DSLR”</w:t>
      </w:r>
    </w:p>
    <w:p w14:paraId="28A3DAF3" w14:textId="77777777" w:rsidR="00FE6275" w:rsidRDefault="00FE6275" w:rsidP="00FE6275">
      <w:pPr>
        <w:numPr>
          <w:ilvl w:val="0"/>
          <w:numId w:val="38"/>
        </w:numPr>
        <w:shd w:val="clear" w:color="auto" w:fill="FFFFFF"/>
        <w:spacing w:beforeAutospacing="1" w:after="0" w:afterAutospacing="1" w:line="240" w:lineRule="auto"/>
        <w:textAlignment w:val="baseline"/>
        <w:rPr>
          <w:rFonts w:ascii="inherit" w:hAnsi="inherit" w:cs="Arial"/>
          <w:color w:val="141414"/>
          <w:sz w:val="27"/>
          <w:szCs w:val="27"/>
        </w:rPr>
      </w:pPr>
      <w:r>
        <w:rPr>
          <w:rStyle w:val="Strong"/>
          <w:rFonts w:ascii="inherit" w:hAnsi="inherit" w:cs="Arial"/>
          <w:color w:val="141414"/>
          <w:sz w:val="27"/>
          <w:szCs w:val="27"/>
          <w:bdr w:val="none" w:sz="0" w:space="0" w:color="auto" w:frame="1"/>
        </w:rPr>
        <w:t>Subject</w:t>
      </w:r>
      <w:r>
        <w:rPr>
          <w:rFonts w:ascii="inherit" w:hAnsi="inherit" w:cs="Arial"/>
          <w:color w:val="141414"/>
          <w:sz w:val="27"/>
          <w:szCs w:val="27"/>
        </w:rPr>
        <w:t>: </w:t>
      </w:r>
      <w:r>
        <w:rPr>
          <w:rStyle w:val="HTMLCode"/>
          <w:rFonts w:ascii="Courier" w:eastAsiaTheme="minorHAnsi" w:hAnsi="Courier"/>
          <w:color w:val="141414"/>
          <w:sz w:val="24"/>
          <w:szCs w:val="24"/>
          <w:bdr w:val="none" w:sz="0" w:space="0" w:color="auto" w:frame="1"/>
        </w:rPr>
        <w:t>[Specific description of main object/character/scene]</w:t>
      </w:r>
    </w:p>
    <w:p w14:paraId="31136256" w14:textId="77777777" w:rsidR="00FE6275" w:rsidRDefault="00FE6275" w:rsidP="00FE6275">
      <w:pPr>
        <w:numPr>
          <w:ilvl w:val="1"/>
          <w:numId w:val="38"/>
        </w:numPr>
        <w:shd w:val="clear" w:color="auto" w:fill="FFFFFF"/>
        <w:spacing w:beforeAutospacing="1" w:after="0" w:afterAutospacing="1" w:line="240" w:lineRule="auto"/>
        <w:textAlignment w:val="baseline"/>
        <w:rPr>
          <w:rFonts w:ascii="inherit" w:hAnsi="inherit" w:cs="Arial"/>
          <w:color w:val="141414"/>
          <w:sz w:val="27"/>
          <w:szCs w:val="27"/>
        </w:rPr>
      </w:pPr>
      <w:r>
        <w:rPr>
          <w:rStyle w:val="Strong"/>
          <w:rFonts w:ascii="inherit" w:hAnsi="inherit" w:cs="Arial"/>
          <w:color w:val="141414"/>
          <w:sz w:val="27"/>
          <w:szCs w:val="27"/>
          <w:bdr w:val="none" w:sz="0" w:space="0" w:color="auto" w:frame="1"/>
        </w:rPr>
        <w:t>Example:</w:t>
      </w:r>
      <w:r>
        <w:rPr>
          <w:rFonts w:ascii="inherit" w:hAnsi="inherit" w:cs="Arial"/>
          <w:color w:val="141414"/>
          <w:sz w:val="27"/>
          <w:szCs w:val="27"/>
        </w:rPr>
        <w:t> “pack of 3 lions” or “medieval castle”</w:t>
      </w:r>
    </w:p>
    <w:p w14:paraId="4FB050B6" w14:textId="77777777" w:rsidR="00FE6275" w:rsidRDefault="00FE6275" w:rsidP="00FE6275">
      <w:pPr>
        <w:numPr>
          <w:ilvl w:val="0"/>
          <w:numId w:val="38"/>
        </w:numPr>
        <w:shd w:val="clear" w:color="auto" w:fill="FFFFFF"/>
        <w:spacing w:beforeAutospacing="1" w:after="0" w:afterAutospacing="1" w:line="240" w:lineRule="auto"/>
        <w:textAlignment w:val="baseline"/>
        <w:rPr>
          <w:rFonts w:ascii="inherit" w:hAnsi="inherit" w:cs="Arial"/>
          <w:color w:val="141414"/>
          <w:sz w:val="27"/>
          <w:szCs w:val="27"/>
        </w:rPr>
      </w:pPr>
      <w:r>
        <w:rPr>
          <w:rStyle w:val="Strong"/>
          <w:rFonts w:ascii="inherit" w:hAnsi="inherit" w:cs="Arial"/>
          <w:color w:val="141414"/>
          <w:sz w:val="27"/>
          <w:szCs w:val="27"/>
          <w:bdr w:val="none" w:sz="0" w:space="0" w:color="auto" w:frame="1"/>
        </w:rPr>
        <w:t>Environment</w:t>
      </w:r>
      <w:r>
        <w:rPr>
          <w:rFonts w:ascii="inherit" w:hAnsi="inherit" w:cs="Arial"/>
          <w:color w:val="141414"/>
          <w:sz w:val="27"/>
          <w:szCs w:val="27"/>
        </w:rPr>
        <w:t>: </w:t>
      </w:r>
      <w:r>
        <w:rPr>
          <w:rStyle w:val="HTMLCode"/>
          <w:rFonts w:ascii="Courier" w:eastAsiaTheme="minorHAnsi" w:hAnsi="Courier"/>
          <w:color w:val="141414"/>
          <w:sz w:val="24"/>
          <w:szCs w:val="24"/>
          <w:bdr w:val="none" w:sz="0" w:space="0" w:color="auto" w:frame="1"/>
        </w:rPr>
        <w:t>[Describe the setting or background]</w:t>
      </w:r>
    </w:p>
    <w:p w14:paraId="3A153D4B" w14:textId="77777777" w:rsidR="00FE6275" w:rsidRDefault="00FE6275" w:rsidP="00FE6275">
      <w:pPr>
        <w:numPr>
          <w:ilvl w:val="1"/>
          <w:numId w:val="38"/>
        </w:numPr>
        <w:shd w:val="clear" w:color="auto" w:fill="FFFFFF"/>
        <w:spacing w:beforeAutospacing="1" w:after="0" w:afterAutospacing="1" w:line="240" w:lineRule="auto"/>
        <w:textAlignment w:val="baseline"/>
        <w:rPr>
          <w:rFonts w:ascii="inherit" w:hAnsi="inherit" w:cs="Arial"/>
          <w:color w:val="141414"/>
          <w:sz w:val="27"/>
          <w:szCs w:val="27"/>
        </w:rPr>
      </w:pPr>
      <w:r>
        <w:rPr>
          <w:rStyle w:val="Strong"/>
          <w:rFonts w:ascii="inherit" w:hAnsi="inherit" w:cs="Arial"/>
          <w:color w:val="141414"/>
          <w:sz w:val="27"/>
          <w:szCs w:val="27"/>
          <w:bdr w:val="none" w:sz="0" w:space="0" w:color="auto" w:frame="1"/>
        </w:rPr>
        <w:lastRenderedPageBreak/>
        <w:t>Example:</w:t>
      </w:r>
      <w:r>
        <w:rPr>
          <w:rFonts w:ascii="inherit" w:hAnsi="inherit" w:cs="Arial"/>
          <w:color w:val="141414"/>
          <w:sz w:val="27"/>
          <w:szCs w:val="27"/>
        </w:rPr>
        <w:t> “streets of San Francisco” or “misty mountains”</w:t>
      </w:r>
    </w:p>
    <w:p w14:paraId="5BDD44A8" w14:textId="77777777" w:rsidR="00FE6275" w:rsidRDefault="00FE6275" w:rsidP="00FE6275">
      <w:pPr>
        <w:numPr>
          <w:ilvl w:val="0"/>
          <w:numId w:val="38"/>
        </w:numPr>
        <w:shd w:val="clear" w:color="auto" w:fill="FFFFFF"/>
        <w:spacing w:beforeAutospacing="1" w:after="0" w:afterAutospacing="1" w:line="240" w:lineRule="auto"/>
        <w:textAlignment w:val="baseline"/>
        <w:rPr>
          <w:rFonts w:ascii="inherit" w:hAnsi="inherit" w:cs="Arial"/>
          <w:color w:val="141414"/>
          <w:sz w:val="27"/>
          <w:szCs w:val="27"/>
        </w:rPr>
      </w:pPr>
      <w:r>
        <w:rPr>
          <w:rStyle w:val="Strong"/>
          <w:rFonts w:ascii="inherit" w:hAnsi="inherit" w:cs="Arial"/>
          <w:color w:val="141414"/>
          <w:sz w:val="27"/>
          <w:szCs w:val="27"/>
          <w:bdr w:val="none" w:sz="0" w:space="0" w:color="auto" w:frame="1"/>
        </w:rPr>
        <w:t>Lighting</w:t>
      </w:r>
      <w:r>
        <w:rPr>
          <w:rFonts w:ascii="inherit" w:hAnsi="inherit" w:cs="Arial"/>
          <w:color w:val="141414"/>
          <w:sz w:val="27"/>
          <w:szCs w:val="27"/>
        </w:rPr>
        <w:t>: </w:t>
      </w:r>
      <w:r>
        <w:rPr>
          <w:rStyle w:val="HTMLCode"/>
          <w:rFonts w:ascii="Courier" w:eastAsiaTheme="minorHAnsi" w:hAnsi="Courier"/>
          <w:color w:val="141414"/>
          <w:sz w:val="24"/>
          <w:szCs w:val="24"/>
          <w:bdr w:val="none" w:sz="0" w:space="0" w:color="auto" w:frame="1"/>
        </w:rPr>
        <w:t>[Specify lighting conditions or time of day]</w:t>
      </w:r>
    </w:p>
    <w:p w14:paraId="529FB5C6" w14:textId="77777777" w:rsidR="00FE6275" w:rsidRDefault="00FE6275" w:rsidP="00FE6275">
      <w:pPr>
        <w:numPr>
          <w:ilvl w:val="1"/>
          <w:numId w:val="38"/>
        </w:numPr>
        <w:shd w:val="clear" w:color="auto" w:fill="FFFFFF"/>
        <w:spacing w:beforeAutospacing="1" w:after="0" w:afterAutospacing="1" w:line="240" w:lineRule="auto"/>
        <w:textAlignment w:val="baseline"/>
        <w:rPr>
          <w:rFonts w:ascii="inherit" w:hAnsi="inherit" w:cs="Arial"/>
          <w:color w:val="141414"/>
          <w:sz w:val="27"/>
          <w:szCs w:val="27"/>
        </w:rPr>
      </w:pPr>
      <w:r>
        <w:rPr>
          <w:rStyle w:val="Strong"/>
          <w:rFonts w:ascii="inherit" w:hAnsi="inherit" w:cs="Arial"/>
          <w:color w:val="141414"/>
          <w:sz w:val="27"/>
          <w:szCs w:val="27"/>
          <w:bdr w:val="none" w:sz="0" w:space="0" w:color="auto" w:frame="1"/>
        </w:rPr>
        <w:t>Example: </w:t>
      </w:r>
      <w:r>
        <w:rPr>
          <w:rFonts w:ascii="inherit" w:hAnsi="inherit" w:cs="Arial"/>
          <w:color w:val="141414"/>
          <w:sz w:val="27"/>
          <w:szCs w:val="27"/>
        </w:rPr>
        <w:t>“golden hour” or “soft morning light”</w:t>
      </w:r>
    </w:p>
    <w:p w14:paraId="540D577A" w14:textId="77777777" w:rsidR="00FE6275" w:rsidRDefault="00FE6275" w:rsidP="00FE6275">
      <w:pPr>
        <w:numPr>
          <w:ilvl w:val="0"/>
          <w:numId w:val="38"/>
        </w:numPr>
        <w:shd w:val="clear" w:color="auto" w:fill="FFFFFF"/>
        <w:spacing w:beforeAutospacing="1" w:after="0" w:afterAutospacing="1" w:line="240" w:lineRule="auto"/>
        <w:textAlignment w:val="baseline"/>
        <w:rPr>
          <w:rFonts w:ascii="inherit" w:hAnsi="inherit" w:cs="Arial"/>
          <w:color w:val="141414"/>
          <w:sz w:val="27"/>
          <w:szCs w:val="27"/>
        </w:rPr>
      </w:pPr>
      <w:r>
        <w:rPr>
          <w:rStyle w:val="Strong"/>
          <w:rFonts w:ascii="inherit" w:hAnsi="inherit" w:cs="Arial"/>
          <w:color w:val="141414"/>
          <w:sz w:val="27"/>
          <w:szCs w:val="27"/>
          <w:bdr w:val="none" w:sz="0" w:space="0" w:color="auto" w:frame="1"/>
        </w:rPr>
        <w:t>Angle of View</w:t>
      </w:r>
      <w:r>
        <w:rPr>
          <w:rFonts w:ascii="inherit" w:hAnsi="inherit" w:cs="Arial"/>
          <w:color w:val="141414"/>
          <w:sz w:val="27"/>
          <w:szCs w:val="27"/>
        </w:rPr>
        <w:t>: </w:t>
      </w:r>
      <w:r>
        <w:rPr>
          <w:rStyle w:val="HTMLCode"/>
          <w:rFonts w:ascii="Courier" w:eastAsiaTheme="minorHAnsi" w:hAnsi="Courier"/>
          <w:color w:val="141414"/>
          <w:sz w:val="24"/>
          <w:szCs w:val="24"/>
          <w:bdr w:val="none" w:sz="0" w:space="0" w:color="auto" w:frame="1"/>
        </w:rPr>
        <w:t>[Choose viewing perspective]</w:t>
      </w:r>
    </w:p>
    <w:p w14:paraId="1EE1C867" w14:textId="77777777" w:rsidR="00FE6275" w:rsidRDefault="00FE6275" w:rsidP="00FE6275">
      <w:pPr>
        <w:numPr>
          <w:ilvl w:val="1"/>
          <w:numId w:val="38"/>
        </w:numPr>
        <w:shd w:val="clear" w:color="auto" w:fill="FFFFFF"/>
        <w:spacing w:beforeAutospacing="1" w:after="0" w:afterAutospacing="1" w:line="240" w:lineRule="auto"/>
        <w:textAlignment w:val="baseline"/>
        <w:rPr>
          <w:rFonts w:ascii="inherit" w:hAnsi="inherit" w:cs="Arial"/>
          <w:color w:val="141414"/>
          <w:sz w:val="27"/>
          <w:szCs w:val="27"/>
        </w:rPr>
      </w:pPr>
      <w:r>
        <w:rPr>
          <w:rStyle w:val="Strong"/>
          <w:rFonts w:ascii="inherit" w:hAnsi="inherit" w:cs="Arial"/>
          <w:color w:val="141414"/>
          <w:sz w:val="27"/>
          <w:szCs w:val="27"/>
          <w:bdr w:val="none" w:sz="0" w:space="0" w:color="auto" w:frame="1"/>
        </w:rPr>
        <w:t>Example: </w:t>
      </w:r>
      <w:r>
        <w:rPr>
          <w:rFonts w:ascii="inherit" w:hAnsi="inherit" w:cs="Arial"/>
          <w:color w:val="141414"/>
          <w:sz w:val="27"/>
          <w:szCs w:val="27"/>
        </w:rPr>
        <w:t>“aerial view” or “close-up”</w:t>
      </w:r>
    </w:p>
    <w:p w14:paraId="56D1CC2B" w14:textId="77777777" w:rsidR="00FE6275" w:rsidRDefault="00FE6275" w:rsidP="00FE6275">
      <w:pPr>
        <w:numPr>
          <w:ilvl w:val="0"/>
          <w:numId w:val="38"/>
        </w:numPr>
        <w:shd w:val="clear" w:color="auto" w:fill="FFFFFF"/>
        <w:spacing w:beforeAutospacing="1" w:after="0" w:afterAutospacing="1" w:line="240" w:lineRule="auto"/>
        <w:textAlignment w:val="baseline"/>
        <w:rPr>
          <w:rFonts w:ascii="inherit" w:hAnsi="inherit" w:cs="Arial"/>
          <w:color w:val="141414"/>
          <w:sz w:val="27"/>
          <w:szCs w:val="27"/>
        </w:rPr>
      </w:pPr>
      <w:r>
        <w:rPr>
          <w:rStyle w:val="Strong"/>
          <w:rFonts w:ascii="inherit" w:hAnsi="inherit" w:cs="Arial"/>
          <w:color w:val="141414"/>
          <w:sz w:val="27"/>
          <w:szCs w:val="27"/>
          <w:bdr w:val="none" w:sz="0" w:space="0" w:color="auto" w:frame="1"/>
        </w:rPr>
        <w:t>Parameters</w:t>
      </w:r>
      <w:r>
        <w:rPr>
          <w:rFonts w:ascii="inherit" w:hAnsi="inherit" w:cs="Arial"/>
          <w:color w:val="141414"/>
          <w:sz w:val="27"/>
          <w:szCs w:val="27"/>
        </w:rPr>
        <w:t>: </w:t>
      </w:r>
      <w:r>
        <w:rPr>
          <w:rStyle w:val="HTMLCode"/>
          <w:rFonts w:ascii="Courier" w:eastAsiaTheme="minorHAnsi" w:hAnsi="Courier"/>
          <w:color w:val="141414"/>
          <w:sz w:val="24"/>
          <w:szCs w:val="24"/>
          <w:bdr w:val="none" w:sz="0" w:space="0" w:color="auto" w:frame="1"/>
        </w:rPr>
        <w:t>[Technical adjustments]</w:t>
      </w:r>
    </w:p>
    <w:p w14:paraId="499262AA" w14:textId="77777777" w:rsidR="00FE6275" w:rsidRDefault="00FE6275" w:rsidP="00FE6275">
      <w:pPr>
        <w:numPr>
          <w:ilvl w:val="1"/>
          <w:numId w:val="38"/>
        </w:numPr>
        <w:shd w:val="clear" w:color="auto" w:fill="FFFFFF"/>
        <w:spacing w:beforeAutospacing="1" w:after="0" w:afterAutospacing="1" w:line="240" w:lineRule="auto"/>
        <w:textAlignment w:val="baseline"/>
        <w:rPr>
          <w:rFonts w:ascii="inherit" w:hAnsi="inherit" w:cs="Arial"/>
          <w:color w:val="141414"/>
          <w:sz w:val="27"/>
          <w:szCs w:val="27"/>
        </w:rPr>
      </w:pPr>
      <w:r>
        <w:rPr>
          <w:rStyle w:val="Strong"/>
          <w:rFonts w:ascii="inherit" w:hAnsi="inherit" w:cs="Arial"/>
          <w:color w:val="141414"/>
          <w:sz w:val="27"/>
          <w:szCs w:val="27"/>
          <w:bdr w:val="none" w:sz="0" w:space="0" w:color="auto" w:frame="1"/>
        </w:rPr>
        <w:t>Example:</w:t>
      </w:r>
      <w:r>
        <w:rPr>
          <w:rFonts w:ascii="inherit" w:hAnsi="inherit" w:cs="Arial"/>
          <w:color w:val="141414"/>
          <w:sz w:val="27"/>
          <w:szCs w:val="27"/>
        </w:rPr>
        <w:t> “–v 5 –</w:t>
      </w:r>
      <w:proofErr w:type="spellStart"/>
      <w:r>
        <w:rPr>
          <w:rFonts w:ascii="inherit" w:hAnsi="inherit" w:cs="Arial"/>
          <w:color w:val="141414"/>
          <w:sz w:val="27"/>
          <w:szCs w:val="27"/>
        </w:rPr>
        <w:t>ar</w:t>
      </w:r>
      <w:proofErr w:type="spellEnd"/>
      <w:r>
        <w:rPr>
          <w:rFonts w:ascii="inherit" w:hAnsi="inherit" w:cs="Arial"/>
          <w:color w:val="141414"/>
          <w:sz w:val="27"/>
          <w:szCs w:val="27"/>
        </w:rPr>
        <w:t xml:space="preserve"> 3:2 –s 750”</w:t>
      </w:r>
    </w:p>
    <w:p w14:paraId="0FDFF3D2" w14:textId="77777777" w:rsidR="00FE6275" w:rsidRDefault="00FE6275" w:rsidP="00FE6275">
      <w:pPr>
        <w:numPr>
          <w:ilvl w:val="0"/>
          <w:numId w:val="38"/>
        </w:numPr>
        <w:shd w:val="clear" w:color="auto" w:fill="FFFFFF"/>
        <w:spacing w:beforeAutospacing="1" w:after="0" w:afterAutospacing="1" w:line="240" w:lineRule="auto"/>
        <w:textAlignment w:val="baseline"/>
        <w:rPr>
          <w:rFonts w:ascii="inherit" w:hAnsi="inherit" w:cs="Arial"/>
          <w:color w:val="141414"/>
          <w:sz w:val="27"/>
          <w:szCs w:val="27"/>
        </w:rPr>
      </w:pPr>
      <w:r>
        <w:rPr>
          <w:rStyle w:val="Strong"/>
          <w:rFonts w:ascii="inherit" w:hAnsi="inherit" w:cs="Arial"/>
          <w:color w:val="141414"/>
          <w:sz w:val="27"/>
          <w:szCs w:val="27"/>
          <w:bdr w:val="none" w:sz="0" w:space="0" w:color="auto" w:frame="1"/>
        </w:rPr>
        <w:t>Exclusions</w:t>
      </w:r>
      <w:r>
        <w:rPr>
          <w:rFonts w:ascii="inherit" w:hAnsi="inherit" w:cs="Arial"/>
          <w:color w:val="141414"/>
          <w:sz w:val="27"/>
          <w:szCs w:val="27"/>
        </w:rPr>
        <w:t> (Optional): </w:t>
      </w:r>
      <w:r>
        <w:rPr>
          <w:rStyle w:val="HTMLCode"/>
          <w:rFonts w:ascii="Courier" w:eastAsiaTheme="minorHAnsi" w:hAnsi="Courier"/>
          <w:color w:val="141414"/>
          <w:sz w:val="24"/>
          <w:szCs w:val="24"/>
          <w:bdr w:val="none" w:sz="0" w:space="0" w:color="auto" w:frame="1"/>
        </w:rPr>
        <w:t>--no [Specify what shouldn't appear]</w:t>
      </w:r>
    </w:p>
    <w:p w14:paraId="1D996D86" w14:textId="77777777" w:rsidR="00FE6275" w:rsidRDefault="00FE6275" w:rsidP="00FE6275">
      <w:pPr>
        <w:numPr>
          <w:ilvl w:val="1"/>
          <w:numId w:val="38"/>
        </w:numPr>
        <w:shd w:val="clear" w:color="auto" w:fill="FFFFFF"/>
        <w:spacing w:beforeAutospacing="1" w:after="0" w:afterAutospacing="1" w:line="240" w:lineRule="auto"/>
        <w:textAlignment w:val="baseline"/>
        <w:rPr>
          <w:rFonts w:ascii="inherit" w:hAnsi="inherit" w:cs="Arial"/>
          <w:color w:val="141414"/>
          <w:sz w:val="27"/>
          <w:szCs w:val="27"/>
        </w:rPr>
      </w:pPr>
      <w:r>
        <w:rPr>
          <w:rStyle w:val="Strong"/>
          <w:rFonts w:ascii="inherit" w:hAnsi="inherit" w:cs="Arial"/>
          <w:color w:val="141414"/>
          <w:sz w:val="27"/>
          <w:szCs w:val="27"/>
          <w:bdr w:val="none" w:sz="0" w:space="0" w:color="auto" w:frame="1"/>
        </w:rPr>
        <w:t>Example: </w:t>
      </w:r>
      <w:r>
        <w:rPr>
          <w:rFonts w:ascii="inherit" w:hAnsi="inherit" w:cs="Arial"/>
          <w:color w:val="141414"/>
          <w:sz w:val="27"/>
          <w:szCs w:val="27"/>
        </w:rPr>
        <w:t>“–no camera”</w:t>
      </w:r>
    </w:p>
    <w:p w14:paraId="220B63EE" w14:textId="77777777" w:rsidR="00FE6275" w:rsidRDefault="00FE6275" w:rsidP="00FE6275">
      <w:pPr>
        <w:pStyle w:val="NormalWeb"/>
        <w:shd w:val="clear" w:color="auto" w:fill="FFFFFF"/>
        <w:spacing w:before="0" w:after="0"/>
        <w:textAlignment w:val="baseline"/>
        <w:rPr>
          <w:rFonts w:ascii="Arial" w:hAnsi="Arial" w:cs="Arial"/>
          <w:color w:val="141414"/>
          <w:sz w:val="27"/>
          <w:szCs w:val="27"/>
        </w:rPr>
      </w:pPr>
      <w:r>
        <w:rPr>
          <w:rStyle w:val="Strong"/>
          <w:rFonts w:ascii="inherit" w:hAnsi="inherit" w:cs="Arial"/>
          <w:color w:val="141414"/>
          <w:sz w:val="27"/>
          <w:szCs w:val="27"/>
          <w:bdr w:val="none" w:sz="0" w:space="0" w:color="auto" w:frame="1"/>
        </w:rPr>
        <w:t>Your Completed Prompt Should Look Like This</w:t>
      </w:r>
      <w:r>
        <w:rPr>
          <w:rFonts w:ascii="Arial" w:hAnsi="Arial" w:cs="Arial"/>
          <w:color w:val="141414"/>
          <w:sz w:val="27"/>
          <w:szCs w:val="27"/>
        </w:rPr>
        <w:t>:</w:t>
      </w:r>
    </w:p>
    <w:p w14:paraId="2A05686B" w14:textId="77777777" w:rsidR="00FE6275" w:rsidRDefault="00FE6275" w:rsidP="00FE6275">
      <w:pPr>
        <w:pStyle w:val="HTMLPreformatted"/>
        <w:textAlignment w:val="baseline"/>
        <w:rPr>
          <w:rFonts w:ascii="Courier" w:hAnsi="Courier"/>
          <w:color w:val="141414"/>
          <w:sz w:val="24"/>
          <w:szCs w:val="24"/>
          <w:bdr w:val="none" w:sz="0" w:space="0" w:color="auto" w:frame="1"/>
          <w:shd w:val="clear" w:color="auto" w:fill="FFFFFF"/>
        </w:rPr>
      </w:pPr>
      <w:r>
        <w:rPr>
          <w:rFonts w:ascii="Courier" w:hAnsi="Courier"/>
          <w:color w:val="141414"/>
          <w:sz w:val="24"/>
          <w:szCs w:val="24"/>
          <w:bdr w:val="none" w:sz="0" w:space="0" w:color="auto" w:frame="1"/>
          <w:shd w:val="clear" w:color="auto" w:fill="FFFFFF"/>
        </w:rPr>
        <w:t>"</w:t>
      </w:r>
      <w:r>
        <w:rPr>
          <w:rStyle w:val="Strong"/>
          <w:rFonts w:ascii="inherit" w:hAnsi="inherit"/>
          <w:color w:val="141414"/>
          <w:sz w:val="24"/>
          <w:szCs w:val="24"/>
          <w:bdr w:val="none" w:sz="0" w:space="0" w:color="auto" w:frame="1"/>
          <w:shd w:val="clear" w:color="auto" w:fill="FFFFFF"/>
        </w:rPr>
        <w:t>[Image Style]</w:t>
      </w:r>
      <w:r>
        <w:rPr>
          <w:rFonts w:ascii="Courier" w:hAnsi="Courier"/>
          <w:color w:val="141414"/>
          <w:sz w:val="24"/>
          <w:szCs w:val="24"/>
          <w:bdr w:val="none" w:sz="0" w:space="0" w:color="auto" w:frame="1"/>
          <w:shd w:val="clear" w:color="auto" w:fill="FFFFFF"/>
        </w:rPr>
        <w:t xml:space="preserve"> with a </w:t>
      </w:r>
      <w:r>
        <w:rPr>
          <w:rStyle w:val="Strong"/>
          <w:rFonts w:ascii="inherit" w:hAnsi="inherit"/>
          <w:color w:val="141414"/>
          <w:sz w:val="24"/>
          <w:szCs w:val="24"/>
          <w:bdr w:val="none" w:sz="0" w:space="0" w:color="auto" w:frame="1"/>
          <w:shd w:val="clear" w:color="auto" w:fill="FFFFFF"/>
        </w:rPr>
        <w:t>[Camera &amp; Resolution Details]</w:t>
      </w:r>
      <w:r>
        <w:rPr>
          <w:rFonts w:ascii="Courier" w:hAnsi="Courier"/>
          <w:color w:val="141414"/>
          <w:sz w:val="24"/>
          <w:szCs w:val="24"/>
          <w:bdr w:val="none" w:sz="0" w:space="0" w:color="auto" w:frame="1"/>
          <w:shd w:val="clear" w:color="auto" w:fill="FFFFFF"/>
        </w:rPr>
        <w:t xml:space="preserve">, </w:t>
      </w:r>
      <w:r>
        <w:rPr>
          <w:rStyle w:val="Strong"/>
          <w:rFonts w:ascii="inherit" w:hAnsi="inherit"/>
          <w:color w:val="141414"/>
          <w:sz w:val="24"/>
          <w:szCs w:val="24"/>
          <w:bdr w:val="none" w:sz="0" w:space="0" w:color="auto" w:frame="1"/>
          <w:shd w:val="clear" w:color="auto" w:fill="FFFFFF"/>
        </w:rPr>
        <w:t>[Subject]</w:t>
      </w:r>
      <w:r>
        <w:rPr>
          <w:rFonts w:ascii="Courier" w:hAnsi="Courier"/>
          <w:color w:val="141414"/>
          <w:sz w:val="24"/>
          <w:szCs w:val="24"/>
          <w:bdr w:val="none" w:sz="0" w:space="0" w:color="auto" w:frame="1"/>
          <w:shd w:val="clear" w:color="auto" w:fill="FFFFFF"/>
        </w:rPr>
        <w:t xml:space="preserve"> in/on/at </w:t>
      </w:r>
      <w:r>
        <w:rPr>
          <w:rStyle w:val="Strong"/>
          <w:rFonts w:ascii="inherit" w:hAnsi="inherit"/>
          <w:color w:val="141414"/>
          <w:sz w:val="24"/>
          <w:szCs w:val="24"/>
          <w:bdr w:val="none" w:sz="0" w:space="0" w:color="auto" w:frame="1"/>
          <w:shd w:val="clear" w:color="auto" w:fill="FFFFFF"/>
        </w:rPr>
        <w:t>[Environment]</w:t>
      </w:r>
      <w:r>
        <w:rPr>
          <w:rFonts w:ascii="Courier" w:hAnsi="Courier"/>
          <w:color w:val="141414"/>
          <w:sz w:val="24"/>
          <w:szCs w:val="24"/>
          <w:bdr w:val="none" w:sz="0" w:space="0" w:color="auto" w:frame="1"/>
          <w:shd w:val="clear" w:color="auto" w:fill="FFFFFF"/>
        </w:rPr>
        <w:t xml:space="preserve"> during </w:t>
      </w:r>
      <w:r>
        <w:rPr>
          <w:rStyle w:val="Strong"/>
          <w:rFonts w:ascii="inherit" w:hAnsi="inherit"/>
          <w:color w:val="141414"/>
          <w:sz w:val="24"/>
          <w:szCs w:val="24"/>
          <w:bdr w:val="none" w:sz="0" w:space="0" w:color="auto" w:frame="1"/>
          <w:shd w:val="clear" w:color="auto" w:fill="FFFFFF"/>
        </w:rPr>
        <w:t>[Lighting]</w:t>
      </w:r>
      <w:r>
        <w:rPr>
          <w:rFonts w:ascii="Courier" w:hAnsi="Courier"/>
          <w:color w:val="141414"/>
          <w:sz w:val="24"/>
          <w:szCs w:val="24"/>
          <w:bdr w:val="none" w:sz="0" w:space="0" w:color="auto" w:frame="1"/>
          <w:shd w:val="clear" w:color="auto" w:fill="FFFFFF"/>
        </w:rPr>
        <w:t xml:space="preserve">, </w:t>
      </w:r>
      <w:r>
        <w:rPr>
          <w:rStyle w:val="Strong"/>
          <w:rFonts w:ascii="inherit" w:hAnsi="inherit"/>
          <w:color w:val="141414"/>
          <w:sz w:val="24"/>
          <w:szCs w:val="24"/>
          <w:bdr w:val="none" w:sz="0" w:space="0" w:color="auto" w:frame="1"/>
          <w:shd w:val="clear" w:color="auto" w:fill="FFFFFF"/>
        </w:rPr>
        <w:t>[Angle of View]</w:t>
      </w:r>
      <w:r>
        <w:rPr>
          <w:rFonts w:ascii="Courier" w:hAnsi="Courier"/>
          <w:color w:val="141414"/>
          <w:sz w:val="24"/>
          <w:szCs w:val="24"/>
          <w:bdr w:val="none" w:sz="0" w:space="0" w:color="auto" w:frame="1"/>
          <w:shd w:val="clear" w:color="auto" w:fill="FFFFFF"/>
        </w:rPr>
        <w:t xml:space="preserve"> </w:t>
      </w:r>
      <w:r>
        <w:rPr>
          <w:rStyle w:val="Strong"/>
          <w:rFonts w:ascii="inherit" w:hAnsi="inherit"/>
          <w:color w:val="141414"/>
          <w:sz w:val="24"/>
          <w:szCs w:val="24"/>
          <w:bdr w:val="none" w:sz="0" w:space="0" w:color="auto" w:frame="1"/>
          <w:shd w:val="clear" w:color="auto" w:fill="FFFFFF"/>
        </w:rPr>
        <w:t>[Parameters]</w:t>
      </w:r>
      <w:r>
        <w:rPr>
          <w:rFonts w:ascii="Courier" w:hAnsi="Courier"/>
          <w:color w:val="141414"/>
          <w:sz w:val="24"/>
          <w:szCs w:val="24"/>
          <w:bdr w:val="none" w:sz="0" w:space="0" w:color="auto" w:frame="1"/>
          <w:shd w:val="clear" w:color="auto" w:fill="FFFFFF"/>
        </w:rPr>
        <w:t xml:space="preserve"> </w:t>
      </w:r>
      <w:r>
        <w:rPr>
          <w:rStyle w:val="Strong"/>
          <w:rFonts w:ascii="inherit" w:hAnsi="inherit"/>
          <w:color w:val="141414"/>
          <w:sz w:val="24"/>
          <w:szCs w:val="24"/>
          <w:bdr w:val="none" w:sz="0" w:space="0" w:color="auto" w:frame="1"/>
          <w:shd w:val="clear" w:color="auto" w:fill="FFFFFF"/>
        </w:rPr>
        <w:t>[Exclusions]</w:t>
      </w:r>
      <w:r>
        <w:rPr>
          <w:rFonts w:ascii="Courier" w:hAnsi="Courier"/>
          <w:color w:val="141414"/>
          <w:sz w:val="24"/>
          <w:szCs w:val="24"/>
          <w:bdr w:val="none" w:sz="0" w:space="0" w:color="auto" w:frame="1"/>
          <w:shd w:val="clear" w:color="auto" w:fill="FFFFFF"/>
        </w:rPr>
        <w:t>"Copy</w:t>
      </w:r>
    </w:p>
    <w:p w14:paraId="2C83AB3C" w14:textId="77777777" w:rsidR="00FE6275" w:rsidRDefault="00FE6275" w:rsidP="00FE6275">
      <w:pPr>
        <w:pStyle w:val="NormalWeb"/>
        <w:shd w:val="clear" w:color="auto" w:fill="FFFFFF"/>
        <w:spacing w:before="0" w:after="0"/>
        <w:textAlignment w:val="baseline"/>
        <w:rPr>
          <w:rFonts w:ascii="Arial" w:hAnsi="Arial" w:cs="Arial"/>
          <w:color w:val="141414"/>
          <w:sz w:val="27"/>
          <w:szCs w:val="27"/>
        </w:rPr>
      </w:pPr>
      <w:r>
        <w:rPr>
          <w:rStyle w:val="Strong"/>
          <w:rFonts w:ascii="inherit" w:hAnsi="inherit" w:cs="Arial"/>
          <w:color w:val="141414"/>
          <w:sz w:val="27"/>
          <w:szCs w:val="27"/>
          <w:bdr w:val="none" w:sz="0" w:space="0" w:color="auto" w:frame="1"/>
        </w:rPr>
        <w:t xml:space="preserve">Example Using </w:t>
      </w:r>
      <w:proofErr w:type="gramStart"/>
      <w:r>
        <w:rPr>
          <w:rStyle w:val="Strong"/>
          <w:rFonts w:ascii="inherit" w:hAnsi="inherit" w:cs="Arial"/>
          <w:color w:val="141414"/>
          <w:sz w:val="27"/>
          <w:szCs w:val="27"/>
          <w:bdr w:val="none" w:sz="0" w:space="0" w:color="auto" w:frame="1"/>
        </w:rPr>
        <w:t>The</w:t>
      </w:r>
      <w:proofErr w:type="gramEnd"/>
      <w:r>
        <w:rPr>
          <w:rStyle w:val="Strong"/>
          <w:rFonts w:ascii="inherit" w:hAnsi="inherit" w:cs="Arial"/>
          <w:color w:val="141414"/>
          <w:sz w:val="27"/>
          <w:szCs w:val="27"/>
          <w:bdr w:val="none" w:sz="0" w:space="0" w:color="auto" w:frame="1"/>
        </w:rPr>
        <w:t xml:space="preserve"> Template</w:t>
      </w:r>
      <w:r>
        <w:rPr>
          <w:rFonts w:ascii="Arial" w:hAnsi="Arial" w:cs="Arial"/>
          <w:color w:val="141414"/>
          <w:sz w:val="27"/>
          <w:szCs w:val="27"/>
        </w:rPr>
        <w:t>:</w:t>
      </w:r>
    </w:p>
    <w:p w14:paraId="524CF8E2" w14:textId="77777777" w:rsidR="00FE6275" w:rsidRDefault="00FE6275" w:rsidP="00FE6275">
      <w:pPr>
        <w:pStyle w:val="HTMLPreformatted"/>
        <w:textAlignment w:val="baseline"/>
        <w:rPr>
          <w:rFonts w:ascii="Courier" w:hAnsi="Courier"/>
          <w:color w:val="141414"/>
          <w:sz w:val="24"/>
          <w:szCs w:val="24"/>
          <w:bdr w:val="none" w:sz="0" w:space="0" w:color="auto" w:frame="1"/>
          <w:shd w:val="clear" w:color="auto" w:fill="FFFFFF"/>
        </w:rPr>
      </w:pPr>
      <w:r>
        <w:rPr>
          <w:rFonts w:ascii="Courier" w:hAnsi="Courier"/>
          <w:color w:val="141414"/>
          <w:sz w:val="24"/>
          <w:szCs w:val="24"/>
          <w:bdr w:val="none" w:sz="0" w:space="0" w:color="auto" w:frame="1"/>
          <w:shd w:val="clear" w:color="auto" w:fill="FFFFFF"/>
        </w:rPr>
        <w:t>"</w:t>
      </w:r>
      <w:r>
        <w:rPr>
          <w:rStyle w:val="Strong"/>
          <w:rFonts w:ascii="inherit" w:hAnsi="inherit"/>
          <w:color w:val="141414"/>
          <w:sz w:val="24"/>
          <w:szCs w:val="24"/>
          <w:bdr w:val="none" w:sz="0" w:space="0" w:color="auto" w:frame="1"/>
          <w:shd w:val="clear" w:color="auto" w:fill="FFFFFF"/>
        </w:rPr>
        <w:t>Photo</w:t>
      </w:r>
      <w:r>
        <w:rPr>
          <w:rFonts w:ascii="Courier" w:hAnsi="Courier"/>
          <w:color w:val="141414"/>
          <w:sz w:val="24"/>
          <w:szCs w:val="24"/>
          <w:bdr w:val="none" w:sz="0" w:space="0" w:color="auto" w:frame="1"/>
          <w:shd w:val="clear" w:color="auto" w:fill="FFFFFF"/>
        </w:rPr>
        <w:t xml:space="preserve"> with a </w:t>
      </w:r>
      <w:r>
        <w:rPr>
          <w:rStyle w:val="Strong"/>
          <w:rFonts w:ascii="inherit" w:hAnsi="inherit"/>
          <w:color w:val="141414"/>
          <w:sz w:val="24"/>
          <w:szCs w:val="24"/>
          <w:bdr w:val="none" w:sz="0" w:space="0" w:color="auto" w:frame="1"/>
          <w:shd w:val="clear" w:color="auto" w:fill="FFFFFF"/>
        </w:rPr>
        <w:t>Canon R5, 50 mm, DSLR</w:t>
      </w:r>
      <w:r>
        <w:rPr>
          <w:rFonts w:ascii="Courier" w:hAnsi="Courier"/>
          <w:color w:val="141414"/>
          <w:sz w:val="24"/>
          <w:szCs w:val="24"/>
          <w:bdr w:val="none" w:sz="0" w:space="0" w:color="auto" w:frame="1"/>
          <w:shd w:val="clear" w:color="auto" w:fill="FFFFFF"/>
        </w:rPr>
        <w:t xml:space="preserve">, </w:t>
      </w:r>
      <w:r>
        <w:rPr>
          <w:rStyle w:val="Strong"/>
          <w:rFonts w:ascii="inherit" w:hAnsi="inherit"/>
          <w:color w:val="141414"/>
          <w:sz w:val="24"/>
          <w:szCs w:val="24"/>
          <w:bdr w:val="none" w:sz="0" w:space="0" w:color="auto" w:frame="1"/>
          <w:shd w:val="clear" w:color="auto" w:fill="FFFFFF"/>
        </w:rPr>
        <w:t>pack of 3 lions walking</w:t>
      </w:r>
      <w:r>
        <w:rPr>
          <w:rFonts w:ascii="Courier" w:hAnsi="Courier"/>
          <w:color w:val="141414"/>
          <w:sz w:val="24"/>
          <w:szCs w:val="24"/>
          <w:bdr w:val="none" w:sz="0" w:space="0" w:color="auto" w:frame="1"/>
          <w:shd w:val="clear" w:color="auto" w:fill="FFFFFF"/>
        </w:rPr>
        <w:t xml:space="preserve"> through the streets of San Francisco during </w:t>
      </w:r>
      <w:r>
        <w:rPr>
          <w:rStyle w:val="Strong"/>
          <w:rFonts w:ascii="inherit" w:hAnsi="inherit"/>
          <w:color w:val="141414"/>
          <w:sz w:val="24"/>
          <w:szCs w:val="24"/>
          <w:bdr w:val="none" w:sz="0" w:space="0" w:color="auto" w:frame="1"/>
          <w:shd w:val="clear" w:color="auto" w:fill="FFFFFF"/>
        </w:rPr>
        <w:t>golden hour</w:t>
      </w:r>
      <w:r>
        <w:rPr>
          <w:rFonts w:ascii="Courier" w:hAnsi="Courier"/>
          <w:color w:val="141414"/>
          <w:sz w:val="24"/>
          <w:szCs w:val="24"/>
          <w:bdr w:val="none" w:sz="0" w:space="0" w:color="auto" w:frame="1"/>
          <w:shd w:val="clear" w:color="auto" w:fill="FFFFFF"/>
        </w:rPr>
        <w:t xml:space="preserve">, </w:t>
      </w:r>
      <w:r>
        <w:rPr>
          <w:rStyle w:val="Strong"/>
          <w:rFonts w:ascii="inherit" w:hAnsi="inherit"/>
          <w:color w:val="141414"/>
          <w:sz w:val="24"/>
          <w:szCs w:val="24"/>
          <w:bdr w:val="none" w:sz="0" w:space="0" w:color="auto" w:frame="1"/>
          <w:shd w:val="clear" w:color="auto" w:fill="FFFFFF"/>
        </w:rPr>
        <w:t>aerial view</w:t>
      </w:r>
      <w:r>
        <w:rPr>
          <w:rFonts w:ascii="Courier" w:hAnsi="Courier"/>
          <w:color w:val="141414"/>
          <w:sz w:val="24"/>
          <w:szCs w:val="24"/>
          <w:bdr w:val="none" w:sz="0" w:space="0" w:color="auto" w:frame="1"/>
          <w:shd w:val="clear" w:color="auto" w:fill="FFFFFF"/>
        </w:rPr>
        <w:t xml:space="preserve"> </w:t>
      </w:r>
      <w:r>
        <w:rPr>
          <w:rStyle w:val="Strong"/>
          <w:rFonts w:ascii="inherit" w:hAnsi="inherit"/>
          <w:color w:val="141414"/>
          <w:sz w:val="24"/>
          <w:szCs w:val="24"/>
          <w:bdr w:val="none" w:sz="0" w:space="0" w:color="auto" w:frame="1"/>
          <w:shd w:val="clear" w:color="auto" w:fill="FFFFFF"/>
        </w:rPr>
        <w:t>--v 5</w:t>
      </w:r>
      <w:r>
        <w:rPr>
          <w:rFonts w:ascii="Courier" w:hAnsi="Courier"/>
          <w:color w:val="141414"/>
          <w:sz w:val="24"/>
          <w:szCs w:val="24"/>
          <w:bdr w:val="none" w:sz="0" w:space="0" w:color="auto" w:frame="1"/>
          <w:shd w:val="clear" w:color="auto" w:fill="FFFFFF"/>
        </w:rPr>
        <w:t xml:space="preserve"> </w:t>
      </w:r>
      <w:r>
        <w:rPr>
          <w:rStyle w:val="Strong"/>
          <w:rFonts w:ascii="inherit" w:hAnsi="inherit"/>
          <w:color w:val="141414"/>
          <w:sz w:val="24"/>
          <w:szCs w:val="24"/>
          <w:bdr w:val="none" w:sz="0" w:space="0" w:color="auto" w:frame="1"/>
          <w:shd w:val="clear" w:color="auto" w:fill="FFFFFF"/>
        </w:rPr>
        <w:t>--</w:t>
      </w:r>
      <w:proofErr w:type="spellStart"/>
      <w:r>
        <w:rPr>
          <w:rStyle w:val="Strong"/>
          <w:rFonts w:ascii="inherit" w:hAnsi="inherit"/>
          <w:color w:val="141414"/>
          <w:sz w:val="24"/>
          <w:szCs w:val="24"/>
          <w:bdr w:val="none" w:sz="0" w:space="0" w:color="auto" w:frame="1"/>
          <w:shd w:val="clear" w:color="auto" w:fill="FFFFFF"/>
        </w:rPr>
        <w:t>ar</w:t>
      </w:r>
      <w:proofErr w:type="spellEnd"/>
      <w:r>
        <w:rPr>
          <w:rStyle w:val="Strong"/>
          <w:rFonts w:ascii="inherit" w:hAnsi="inherit"/>
          <w:color w:val="141414"/>
          <w:sz w:val="24"/>
          <w:szCs w:val="24"/>
          <w:bdr w:val="none" w:sz="0" w:space="0" w:color="auto" w:frame="1"/>
          <w:shd w:val="clear" w:color="auto" w:fill="FFFFFF"/>
        </w:rPr>
        <w:t xml:space="preserve"> 3:2 --s 750</w:t>
      </w:r>
      <w:r>
        <w:rPr>
          <w:rFonts w:ascii="Courier" w:hAnsi="Courier"/>
          <w:color w:val="141414"/>
          <w:sz w:val="24"/>
          <w:szCs w:val="24"/>
          <w:bdr w:val="none" w:sz="0" w:space="0" w:color="auto" w:frame="1"/>
          <w:shd w:val="clear" w:color="auto" w:fill="FFFFFF"/>
        </w:rPr>
        <w:t xml:space="preserve"> </w:t>
      </w:r>
      <w:r>
        <w:rPr>
          <w:rStyle w:val="Strong"/>
          <w:rFonts w:ascii="inherit" w:hAnsi="inherit"/>
          <w:color w:val="141414"/>
          <w:sz w:val="24"/>
          <w:szCs w:val="24"/>
          <w:bdr w:val="none" w:sz="0" w:space="0" w:color="auto" w:frame="1"/>
          <w:shd w:val="clear" w:color="auto" w:fill="FFFFFF"/>
        </w:rPr>
        <w:t>--no camera</w:t>
      </w:r>
      <w:r>
        <w:rPr>
          <w:rFonts w:ascii="Courier" w:hAnsi="Courier"/>
          <w:color w:val="141414"/>
          <w:sz w:val="24"/>
          <w:szCs w:val="24"/>
          <w:bdr w:val="none" w:sz="0" w:space="0" w:color="auto" w:frame="1"/>
          <w:shd w:val="clear" w:color="auto" w:fill="FFFFFF"/>
        </w:rPr>
        <w:t>"</w:t>
      </w:r>
    </w:p>
    <w:p w14:paraId="4D75F02E" w14:textId="77777777" w:rsidR="00FE6275" w:rsidRDefault="00FE6275" w:rsidP="00FE6275">
      <w:pPr>
        <w:pStyle w:val="NormalWeb"/>
        <w:shd w:val="clear" w:color="auto" w:fill="FFFFFF"/>
        <w:spacing w:before="0" w:after="0"/>
        <w:textAlignment w:val="baseline"/>
        <w:rPr>
          <w:rFonts w:ascii="Arial" w:hAnsi="Arial" w:cs="Arial"/>
          <w:color w:val="141414"/>
          <w:sz w:val="27"/>
          <w:szCs w:val="27"/>
        </w:rPr>
      </w:pPr>
    </w:p>
    <w:p w14:paraId="169F456F" w14:textId="34B4943B" w:rsidR="003048B6" w:rsidRDefault="003048B6" w:rsidP="003048B6">
      <w:pPr>
        <w:rPr>
          <w:rFonts w:ascii="Times New Roman" w:hAnsi="Times New Roman" w:cs="Times New Roman"/>
          <w:sz w:val="24"/>
          <w:szCs w:val="24"/>
        </w:rPr>
      </w:pPr>
    </w:p>
    <w:p w14:paraId="72FB564A" w14:textId="2120E692" w:rsidR="003048B6" w:rsidRDefault="003048B6" w:rsidP="003048B6">
      <w:pPr>
        <w:rPr>
          <w:rFonts w:ascii="Times New Roman" w:hAnsi="Times New Roman" w:cs="Times New Roman"/>
          <w:sz w:val="24"/>
          <w:szCs w:val="24"/>
        </w:rPr>
      </w:pPr>
    </w:p>
    <w:p w14:paraId="21237BF0" w14:textId="77777777" w:rsidR="00D643E0" w:rsidRPr="002729B1" w:rsidRDefault="00D643E0" w:rsidP="00E73EAA">
      <w:pPr>
        <w:rPr>
          <w:rFonts w:ascii="Arial" w:hAnsi="Arial" w:cs="Arial"/>
          <w:b/>
          <w:bCs/>
          <w:sz w:val="27"/>
          <w:szCs w:val="27"/>
        </w:rPr>
      </w:pPr>
    </w:p>
    <w:sectPr w:rsidR="00D643E0" w:rsidRPr="002729B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FA3D69" w14:textId="77777777" w:rsidR="00EA3DA6" w:rsidRDefault="00EA3DA6" w:rsidP="00E73EAA">
      <w:pPr>
        <w:spacing w:after="0" w:line="240" w:lineRule="auto"/>
      </w:pPr>
      <w:r>
        <w:separator/>
      </w:r>
    </w:p>
  </w:endnote>
  <w:endnote w:type="continuationSeparator" w:id="0">
    <w:p w14:paraId="6ABD8EB0" w14:textId="77777777" w:rsidR="00EA3DA6" w:rsidRDefault="00EA3DA6" w:rsidP="00E73E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var(--h2-family)">
    <w:altName w:val="Cambria"/>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var(--h3-family)">
    <w:altName w:val="Cambria"/>
    <w:panose1 w:val="00000000000000000000"/>
    <w:charset w:val="00"/>
    <w:family w:val="roman"/>
    <w:notTrueType/>
    <w:pitch w:val="default"/>
  </w:font>
  <w:font w:name="var(--cat-family)">
    <w:altName w:val="Cambria"/>
    <w:panose1 w:val="00000000000000000000"/>
    <w:charset w:val="00"/>
    <w:family w:val="roman"/>
    <w:notTrueType/>
    <w:pitch w:val="default"/>
  </w:font>
  <w:font w:name="var(--meta-family)">
    <w:altName w:val="Cambria"/>
    <w:panose1 w:val="00000000000000000000"/>
    <w:charset w:val="00"/>
    <w:family w:val="roman"/>
    <w:notTrueType/>
    <w:pitch w:val="default"/>
  </w:font>
  <w:font w:name="var(--product-family,inherit)">
    <w:altName w:val="Cambria"/>
    <w:panose1 w:val="00000000000000000000"/>
    <w:charset w:val="00"/>
    <w:family w:val="roman"/>
    <w:notTrueType/>
    <w:pitch w:val="default"/>
  </w:font>
  <w:font w:name="var(--btn-family)">
    <w:altName w:val="Cambria"/>
    <w:panose1 w:val="00000000000000000000"/>
    <w:charset w:val="00"/>
    <w:family w:val="roman"/>
    <w:notTrueType/>
    <w:pitch w:val="default"/>
  </w:font>
  <w:font w:name="var(--h5-family)">
    <w:altName w:val="Cambria"/>
    <w:panose1 w:val="00000000000000000000"/>
    <w:charset w:val="00"/>
    <w:family w:val="roman"/>
    <w:notTrueType/>
    <w:pitch w:val="default"/>
  </w:font>
  <w:font w:name="var(--h4-family)">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1CD819" w14:textId="77777777" w:rsidR="00EA3DA6" w:rsidRDefault="00EA3DA6" w:rsidP="00E73EAA">
      <w:pPr>
        <w:spacing w:after="0" w:line="240" w:lineRule="auto"/>
      </w:pPr>
      <w:r>
        <w:separator/>
      </w:r>
    </w:p>
  </w:footnote>
  <w:footnote w:type="continuationSeparator" w:id="0">
    <w:p w14:paraId="3FF97585" w14:textId="77777777" w:rsidR="00EA3DA6" w:rsidRDefault="00EA3DA6" w:rsidP="00E73E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03402"/>
    <w:multiLevelType w:val="multilevel"/>
    <w:tmpl w:val="CD5A9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364456"/>
    <w:multiLevelType w:val="multilevel"/>
    <w:tmpl w:val="90BACA3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06752F"/>
    <w:multiLevelType w:val="multilevel"/>
    <w:tmpl w:val="9CDC1E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791798B"/>
    <w:multiLevelType w:val="multilevel"/>
    <w:tmpl w:val="1A9ADB3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C1446D"/>
    <w:multiLevelType w:val="multilevel"/>
    <w:tmpl w:val="72CEB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D01760"/>
    <w:multiLevelType w:val="multilevel"/>
    <w:tmpl w:val="F9CEEA5E"/>
    <w:lvl w:ilvl="0">
      <w:start w:val="7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75564F"/>
    <w:multiLevelType w:val="multilevel"/>
    <w:tmpl w:val="9C82BAA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197902"/>
    <w:multiLevelType w:val="multilevel"/>
    <w:tmpl w:val="34D05A18"/>
    <w:lvl w:ilvl="0">
      <w:start w:val="5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41405F"/>
    <w:multiLevelType w:val="multilevel"/>
    <w:tmpl w:val="9D2E7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9837C2"/>
    <w:multiLevelType w:val="multilevel"/>
    <w:tmpl w:val="B1520A8E"/>
    <w:lvl w:ilvl="0">
      <w:start w:val="4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0D5A84"/>
    <w:multiLevelType w:val="multilevel"/>
    <w:tmpl w:val="9118E6EE"/>
    <w:lvl w:ilvl="0">
      <w:start w:val="9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F9406B"/>
    <w:multiLevelType w:val="multilevel"/>
    <w:tmpl w:val="26086CC2"/>
    <w:lvl w:ilvl="0">
      <w:start w:val="3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441E54"/>
    <w:multiLevelType w:val="multilevel"/>
    <w:tmpl w:val="7B0E4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E25662"/>
    <w:multiLevelType w:val="multilevel"/>
    <w:tmpl w:val="81DA204C"/>
    <w:lvl w:ilvl="0">
      <w:start w:val="6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D50591"/>
    <w:multiLevelType w:val="multilevel"/>
    <w:tmpl w:val="964686B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756A25"/>
    <w:multiLevelType w:val="multilevel"/>
    <w:tmpl w:val="9BF0F72A"/>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6662C4"/>
    <w:multiLevelType w:val="multilevel"/>
    <w:tmpl w:val="93D01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09C51CB"/>
    <w:multiLevelType w:val="multilevel"/>
    <w:tmpl w:val="5FF8457E"/>
    <w:lvl w:ilvl="0">
      <w:start w:val="8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1076E31"/>
    <w:multiLevelType w:val="multilevel"/>
    <w:tmpl w:val="1AA0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CE086E"/>
    <w:multiLevelType w:val="multilevel"/>
    <w:tmpl w:val="2EEA4A1A"/>
    <w:lvl w:ilvl="0">
      <w:start w:val="9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515FC5"/>
    <w:multiLevelType w:val="multilevel"/>
    <w:tmpl w:val="9AA4FD12"/>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FD01889"/>
    <w:multiLevelType w:val="multilevel"/>
    <w:tmpl w:val="EC9CD1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FF40C9C"/>
    <w:multiLevelType w:val="multilevel"/>
    <w:tmpl w:val="B95A4CAE"/>
    <w:lvl w:ilvl="0">
      <w:start w:val="5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1991765"/>
    <w:multiLevelType w:val="multilevel"/>
    <w:tmpl w:val="7BA038CA"/>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5B3458"/>
    <w:multiLevelType w:val="multilevel"/>
    <w:tmpl w:val="BAA610A0"/>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605990"/>
    <w:multiLevelType w:val="multilevel"/>
    <w:tmpl w:val="79A426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674357"/>
    <w:multiLevelType w:val="multilevel"/>
    <w:tmpl w:val="2A50A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F7F6394"/>
    <w:multiLevelType w:val="multilevel"/>
    <w:tmpl w:val="C0004674"/>
    <w:lvl w:ilvl="0">
      <w:start w:val="3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0D808BD"/>
    <w:multiLevelType w:val="hybridMultilevel"/>
    <w:tmpl w:val="36DAD034"/>
    <w:lvl w:ilvl="0" w:tplc="FAECEFAC">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19843A7"/>
    <w:multiLevelType w:val="multilevel"/>
    <w:tmpl w:val="38FA619A"/>
    <w:lvl w:ilvl="0">
      <w:start w:val="9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98319FE"/>
    <w:multiLevelType w:val="multilevel"/>
    <w:tmpl w:val="9F843AA6"/>
    <w:lvl w:ilvl="0">
      <w:start w:val="6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A18679F"/>
    <w:multiLevelType w:val="multilevel"/>
    <w:tmpl w:val="14127C80"/>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244618D"/>
    <w:multiLevelType w:val="hybridMultilevel"/>
    <w:tmpl w:val="A900E9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3C1039B"/>
    <w:multiLevelType w:val="multilevel"/>
    <w:tmpl w:val="16866F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75E654BC"/>
    <w:multiLevelType w:val="multilevel"/>
    <w:tmpl w:val="FCEEF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805CB2"/>
    <w:multiLevelType w:val="multilevel"/>
    <w:tmpl w:val="AF802F7A"/>
    <w:lvl w:ilvl="0">
      <w:start w:val="8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EC643DC"/>
    <w:multiLevelType w:val="multilevel"/>
    <w:tmpl w:val="03B8EBDE"/>
    <w:lvl w:ilvl="0">
      <w:start w:val="7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FFE0E15"/>
    <w:multiLevelType w:val="hybridMultilevel"/>
    <w:tmpl w:val="54B068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61375377">
    <w:abstractNumId w:val="32"/>
  </w:num>
  <w:num w:numId="2" w16cid:durableId="631600028">
    <w:abstractNumId w:val="28"/>
  </w:num>
  <w:num w:numId="3" w16cid:durableId="1021005493">
    <w:abstractNumId w:val="12"/>
  </w:num>
  <w:num w:numId="4" w16cid:durableId="356738822">
    <w:abstractNumId w:val="34"/>
  </w:num>
  <w:num w:numId="5" w16cid:durableId="464155217">
    <w:abstractNumId w:val="25"/>
  </w:num>
  <w:num w:numId="6" w16cid:durableId="1283422954">
    <w:abstractNumId w:val="37"/>
  </w:num>
  <w:num w:numId="7" w16cid:durableId="276049">
    <w:abstractNumId w:val="2"/>
  </w:num>
  <w:num w:numId="8" w16cid:durableId="1552224666">
    <w:abstractNumId w:val="4"/>
  </w:num>
  <w:num w:numId="9" w16cid:durableId="786394526">
    <w:abstractNumId w:val="13"/>
  </w:num>
  <w:num w:numId="10" w16cid:durableId="2111194644">
    <w:abstractNumId w:val="16"/>
  </w:num>
  <w:num w:numId="11" w16cid:durableId="2144034882">
    <w:abstractNumId w:val="14"/>
  </w:num>
  <w:num w:numId="12" w16cid:durableId="1173953871">
    <w:abstractNumId w:val="6"/>
  </w:num>
  <w:num w:numId="13" w16cid:durableId="977026438">
    <w:abstractNumId w:val="1"/>
  </w:num>
  <w:num w:numId="14" w16cid:durableId="952513343">
    <w:abstractNumId w:val="3"/>
  </w:num>
  <w:num w:numId="15" w16cid:durableId="1165704418">
    <w:abstractNumId w:val="15"/>
  </w:num>
  <w:num w:numId="16" w16cid:durableId="1445929777">
    <w:abstractNumId w:val="31"/>
  </w:num>
  <w:num w:numId="17" w16cid:durableId="2113475457">
    <w:abstractNumId w:val="23"/>
  </w:num>
  <w:num w:numId="18" w16cid:durableId="747271580">
    <w:abstractNumId w:val="27"/>
  </w:num>
  <w:num w:numId="19" w16cid:durableId="1870947633">
    <w:abstractNumId w:val="11"/>
  </w:num>
  <w:num w:numId="20" w16cid:durableId="602687406">
    <w:abstractNumId w:val="20"/>
  </w:num>
  <w:num w:numId="21" w16cid:durableId="836194843">
    <w:abstractNumId w:val="9"/>
  </w:num>
  <w:num w:numId="22" w16cid:durableId="1563714131">
    <w:abstractNumId w:val="7"/>
  </w:num>
  <w:num w:numId="23" w16cid:durableId="37634428">
    <w:abstractNumId w:val="22"/>
  </w:num>
  <w:num w:numId="24" w16cid:durableId="641427509">
    <w:abstractNumId w:val="30"/>
  </w:num>
  <w:num w:numId="25" w16cid:durableId="891042085">
    <w:abstractNumId w:val="36"/>
  </w:num>
  <w:num w:numId="26" w16cid:durableId="1558466056">
    <w:abstractNumId w:val="5"/>
  </w:num>
  <w:num w:numId="27" w16cid:durableId="1076977606">
    <w:abstractNumId w:val="17"/>
  </w:num>
  <w:num w:numId="28" w16cid:durableId="1894997981">
    <w:abstractNumId w:val="35"/>
  </w:num>
  <w:num w:numId="29" w16cid:durableId="1672641144">
    <w:abstractNumId w:val="29"/>
  </w:num>
  <w:num w:numId="30" w16cid:durableId="1937862845">
    <w:abstractNumId w:val="10"/>
  </w:num>
  <w:num w:numId="31" w16cid:durableId="447359553">
    <w:abstractNumId w:val="19"/>
  </w:num>
  <w:num w:numId="32" w16cid:durableId="1991051677">
    <w:abstractNumId w:val="0"/>
  </w:num>
  <w:num w:numId="33" w16cid:durableId="386538551">
    <w:abstractNumId w:val="33"/>
  </w:num>
  <w:num w:numId="34" w16cid:durableId="443112453">
    <w:abstractNumId w:val="18"/>
  </w:num>
  <w:num w:numId="35" w16cid:durableId="199785576">
    <w:abstractNumId w:val="26"/>
  </w:num>
  <w:num w:numId="36" w16cid:durableId="396981637">
    <w:abstractNumId w:val="8"/>
  </w:num>
  <w:num w:numId="37" w16cid:durableId="609973946">
    <w:abstractNumId w:val="24"/>
  </w:num>
  <w:num w:numId="38" w16cid:durableId="213464056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1C8A"/>
    <w:rsid w:val="0002396F"/>
    <w:rsid w:val="00111846"/>
    <w:rsid w:val="002729B1"/>
    <w:rsid w:val="002D08C9"/>
    <w:rsid w:val="003048B6"/>
    <w:rsid w:val="00561C8A"/>
    <w:rsid w:val="006126AA"/>
    <w:rsid w:val="00660B40"/>
    <w:rsid w:val="006A13E3"/>
    <w:rsid w:val="00793796"/>
    <w:rsid w:val="00911F30"/>
    <w:rsid w:val="00B91F86"/>
    <w:rsid w:val="00C218AE"/>
    <w:rsid w:val="00CD0A61"/>
    <w:rsid w:val="00D1653C"/>
    <w:rsid w:val="00D32369"/>
    <w:rsid w:val="00D643E0"/>
    <w:rsid w:val="00E47A53"/>
    <w:rsid w:val="00E73EAA"/>
    <w:rsid w:val="00EA3DA6"/>
    <w:rsid w:val="00F94712"/>
    <w:rsid w:val="00FE62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68B21"/>
  <w15:chartTrackingRefBased/>
  <w15:docId w15:val="{ECD6DE33-D784-44D8-8F17-B5D17C8ED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61C8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next w:val="Normal"/>
    <w:link w:val="Heading2Char"/>
    <w:uiPriority w:val="9"/>
    <w:unhideWhenUsed/>
    <w:qFormat/>
    <w:rsid w:val="002D08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2D08C9"/>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2D08C9"/>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paragraph" w:styleId="Heading5">
    <w:name w:val="heading 5"/>
    <w:basedOn w:val="Normal"/>
    <w:link w:val="Heading5Char"/>
    <w:uiPriority w:val="9"/>
    <w:qFormat/>
    <w:rsid w:val="002D08C9"/>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14:ligatures w14:val="none"/>
    </w:rPr>
  </w:style>
  <w:style w:type="paragraph" w:styleId="Heading6">
    <w:name w:val="heading 6"/>
    <w:basedOn w:val="Normal"/>
    <w:link w:val="Heading6Char"/>
    <w:uiPriority w:val="9"/>
    <w:qFormat/>
    <w:rsid w:val="002D08C9"/>
    <w:pPr>
      <w:spacing w:before="100" w:beforeAutospacing="1" w:after="100" w:afterAutospacing="1" w:line="240" w:lineRule="auto"/>
      <w:outlineLvl w:val="5"/>
    </w:pPr>
    <w:rPr>
      <w:rFonts w:ascii="Times New Roman" w:eastAsia="Times New Roman" w:hAnsi="Times New Roman" w:cs="Times New Roman"/>
      <w:b/>
      <w:bCs/>
      <w:kern w:val="0"/>
      <w:sz w:val="15"/>
      <w:szCs w:val="15"/>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1C8A"/>
    <w:rPr>
      <w:rFonts w:ascii="Times New Roman" w:eastAsia="Times New Roman" w:hAnsi="Times New Roman" w:cs="Times New Roman"/>
      <w:b/>
      <w:bCs/>
      <w:kern w:val="36"/>
      <w:sz w:val="48"/>
      <w:szCs w:val="48"/>
      <w:lang w:eastAsia="en-IN"/>
      <w14:ligatures w14:val="none"/>
    </w:rPr>
  </w:style>
  <w:style w:type="character" w:styleId="Hyperlink">
    <w:name w:val="Hyperlink"/>
    <w:basedOn w:val="DefaultParagraphFont"/>
    <w:uiPriority w:val="99"/>
    <w:unhideWhenUsed/>
    <w:rsid w:val="00561C8A"/>
    <w:rPr>
      <w:color w:val="0563C1" w:themeColor="hyperlink"/>
      <w:u w:val="single"/>
    </w:rPr>
  </w:style>
  <w:style w:type="character" w:styleId="UnresolvedMention">
    <w:name w:val="Unresolved Mention"/>
    <w:basedOn w:val="DefaultParagraphFont"/>
    <w:uiPriority w:val="99"/>
    <w:semiHidden/>
    <w:unhideWhenUsed/>
    <w:rsid w:val="00561C8A"/>
    <w:rPr>
      <w:color w:val="605E5C"/>
      <w:shd w:val="clear" w:color="auto" w:fill="E1DFDD"/>
    </w:rPr>
  </w:style>
  <w:style w:type="character" w:customStyle="1" w:styleId="h3">
    <w:name w:val="h3"/>
    <w:basedOn w:val="DefaultParagraphFont"/>
    <w:rsid w:val="00561C8A"/>
  </w:style>
  <w:style w:type="paragraph" w:styleId="NormalWeb">
    <w:name w:val="Normal (Web)"/>
    <w:basedOn w:val="Normal"/>
    <w:uiPriority w:val="99"/>
    <w:unhideWhenUsed/>
    <w:rsid w:val="00561C8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561C8A"/>
    <w:rPr>
      <w:b/>
      <w:bCs/>
    </w:rPr>
  </w:style>
  <w:style w:type="paragraph" w:styleId="ListParagraph">
    <w:name w:val="List Paragraph"/>
    <w:basedOn w:val="Normal"/>
    <w:uiPriority w:val="34"/>
    <w:qFormat/>
    <w:rsid w:val="00561C8A"/>
    <w:pPr>
      <w:ind w:left="720"/>
      <w:contextualSpacing/>
    </w:pPr>
  </w:style>
  <w:style w:type="paragraph" w:customStyle="1" w:styleId="has-background">
    <w:name w:val="has-background"/>
    <w:basedOn w:val="Normal"/>
    <w:rsid w:val="0011184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2Char">
    <w:name w:val="Heading 2 Char"/>
    <w:basedOn w:val="DefaultParagraphFont"/>
    <w:link w:val="Heading2"/>
    <w:uiPriority w:val="9"/>
    <w:rsid w:val="002D08C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D08C9"/>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2D08C9"/>
    <w:rPr>
      <w:rFonts w:ascii="Times New Roman" w:eastAsia="Times New Roman" w:hAnsi="Times New Roman" w:cs="Times New Roman"/>
      <w:b/>
      <w:bCs/>
      <w:kern w:val="0"/>
      <w:sz w:val="24"/>
      <w:szCs w:val="24"/>
      <w:lang w:eastAsia="en-IN"/>
      <w14:ligatures w14:val="none"/>
    </w:rPr>
  </w:style>
  <w:style w:type="character" w:customStyle="1" w:styleId="Heading5Char">
    <w:name w:val="Heading 5 Char"/>
    <w:basedOn w:val="DefaultParagraphFont"/>
    <w:link w:val="Heading5"/>
    <w:uiPriority w:val="9"/>
    <w:rsid w:val="002D08C9"/>
    <w:rPr>
      <w:rFonts w:ascii="Times New Roman" w:eastAsia="Times New Roman" w:hAnsi="Times New Roman" w:cs="Times New Roman"/>
      <w:b/>
      <w:bCs/>
      <w:kern w:val="0"/>
      <w:sz w:val="20"/>
      <w:szCs w:val="20"/>
      <w:lang w:eastAsia="en-IN"/>
      <w14:ligatures w14:val="none"/>
    </w:rPr>
  </w:style>
  <w:style w:type="character" w:customStyle="1" w:styleId="Heading6Char">
    <w:name w:val="Heading 6 Char"/>
    <w:basedOn w:val="DefaultParagraphFont"/>
    <w:link w:val="Heading6"/>
    <w:uiPriority w:val="9"/>
    <w:rsid w:val="002D08C9"/>
    <w:rPr>
      <w:rFonts w:ascii="Times New Roman" w:eastAsia="Times New Roman" w:hAnsi="Times New Roman" w:cs="Times New Roman"/>
      <w:b/>
      <w:bCs/>
      <w:kern w:val="0"/>
      <w:sz w:val="15"/>
      <w:szCs w:val="15"/>
      <w:lang w:eastAsia="en-IN"/>
      <w14:ligatures w14:val="none"/>
    </w:rPr>
  </w:style>
  <w:style w:type="paragraph" w:customStyle="1" w:styleId="msonormal0">
    <w:name w:val="msonormal"/>
    <w:basedOn w:val="Normal"/>
    <w:rsid w:val="002D08C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FollowedHyperlink">
    <w:name w:val="FollowedHyperlink"/>
    <w:basedOn w:val="DefaultParagraphFont"/>
    <w:uiPriority w:val="99"/>
    <w:semiHidden/>
    <w:unhideWhenUsed/>
    <w:rsid w:val="002D08C9"/>
    <w:rPr>
      <w:color w:val="800080"/>
      <w:u w:val="single"/>
    </w:rPr>
  </w:style>
  <w:style w:type="character" w:customStyle="1" w:styleId="note-heading">
    <w:name w:val="note-heading"/>
    <w:basedOn w:val="DefaultParagraphFont"/>
    <w:rsid w:val="002D08C9"/>
  </w:style>
  <w:style w:type="character" w:customStyle="1" w:styleId="gb-heading">
    <w:name w:val="gb-heading"/>
    <w:basedOn w:val="DefaultParagraphFont"/>
    <w:rsid w:val="002D08C9"/>
  </w:style>
  <w:style w:type="character" w:customStyle="1" w:styleId="copy-the-code-wrap">
    <w:name w:val="copy-the-code-wrap"/>
    <w:basedOn w:val="DefaultParagraphFont"/>
    <w:rsid w:val="002D08C9"/>
  </w:style>
  <w:style w:type="paragraph" w:styleId="HTMLPreformatted">
    <w:name w:val="HTML Preformatted"/>
    <w:basedOn w:val="Normal"/>
    <w:link w:val="HTMLPreformattedChar"/>
    <w:uiPriority w:val="99"/>
    <w:semiHidden/>
    <w:unhideWhenUsed/>
    <w:rsid w:val="002D08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2D08C9"/>
    <w:rPr>
      <w:rFonts w:ascii="Courier New" w:eastAsia="Times New Roman" w:hAnsi="Courier New" w:cs="Courier New"/>
      <w:kern w:val="0"/>
      <w:sz w:val="20"/>
      <w:szCs w:val="20"/>
      <w:lang w:eastAsia="en-IN"/>
      <w14:ligatures w14:val="none"/>
    </w:rPr>
  </w:style>
  <w:style w:type="character" w:customStyle="1" w:styleId="blabel">
    <w:name w:val="blabel"/>
    <w:basedOn w:val="DefaultParagraphFont"/>
    <w:rsid w:val="002D08C9"/>
  </w:style>
  <w:style w:type="character" w:customStyle="1" w:styleId="nname-info">
    <w:name w:val="nname-info"/>
    <w:basedOn w:val="DefaultParagraphFont"/>
    <w:rsid w:val="002D08C9"/>
  </w:style>
  <w:style w:type="character" w:customStyle="1" w:styleId="meta-label">
    <w:name w:val="meta-label"/>
    <w:basedOn w:val="DefaultParagraphFont"/>
    <w:rsid w:val="002D08C9"/>
  </w:style>
  <w:style w:type="character" w:customStyle="1" w:styleId="author-job">
    <w:name w:val="author-job"/>
    <w:basedOn w:val="DefaultParagraphFont"/>
    <w:rsid w:val="002D08C9"/>
  </w:style>
  <w:style w:type="character" w:customStyle="1" w:styleId="ef-label">
    <w:name w:val="ef-label"/>
    <w:basedOn w:val="DefaultParagraphFont"/>
    <w:rsid w:val="002D08C9"/>
  </w:style>
  <w:style w:type="character" w:customStyle="1" w:styleId="nav-label">
    <w:name w:val="nav-label"/>
    <w:basedOn w:val="DefaultParagraphFont"/>
    <w:rsid w:val="002D08C9"/>
  </w:style>
  <w:style w:type="character" w:customStyle="1" w:styleId="nav-inner">
    <w:name w:val="nav-inner"/>
    <w:basedOn w:val="DefaultParagraphFont"/>
    <w:rsid w:val="002D08C9"/>
  </w:style>
  <w:style w:type="character" w:customStyle="1" w:styleId="h4">
    <w:name w:val="h4"/>
    <w:basedOn w:val="DefaultParagraphFont"/>
    <w:rsid w:val="002D08C9"/>
  </w:style>
  <w:style w:type="character" w:customStyle="1" w:styleId="p-url">
    <w:name w:val="p-url"/>
    <w:basedOn w:val="DefaultParagraphFont"/>
    <w:rsid w:val="002D08C9"/>
  </w:style>
  <w:style w:type="paragraph" w:customStyle="1" w:styleId="comment">
    <w:name w:val="comment"/>
    <w:basedOn w:val="Normal"/>
    <w:rsid w:val="002D08C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pingback">
    <w:name w:val="pingback"/>
    <w:basedOn w:val="Normal"/>
    <w:rsid w:val="002D08C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z-TopofForm">
    <w:name w:val="HTML Top of Form"/>
    <w:basedOn w:val="Normal"/>
    <w:next w:val="Normal"/>
    <w:link w:val="z-TopofFormChar"/>
    <w:hidden/>
    <w:uiPriority w:val="99"/>
    <w:semiHidden/>
    <w:unhideWhenUsed/>
    <w:rsid w:val="002D08C9"/>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2D08C9"/>
    <w:rPr>
      <w:rFonts w:ascii="Arial" w:eastAsia="Times New Roman" w:hAnsi="Arial" w:cs="Arial"/>
      <w:vanish/>
      <w:kern w:val="0"/>
      <w:sz w:val="16"/>
      <w:szCs w:val="16"/>
      <w:lang w:eastAsia="en-IN"/>
      <w14:ligatures w14:val="none"/>
    </w:rPr>
  </w:style>
  <w:style w:type="paragraph" w:customStyle="1" w:styleId="comment-notes">
    <w:name w:val="comment-notes"/>
    <w:basedOn w:val="Normal"/>
    <w:rsid w:val="002D08C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required-field-message">
    <w:name w:val="required-field-message"/>
    <w:basedOn w:val="DefaultParagraphFont"/>
    <w:rsid w:val="002D08C9"/>
  </w:style>
  <w:style w:type="character" w:customStyle="1" w:styleId="required">
    <w:name w:val="required"/>
    <w:basedOn w:val="DefaultParagraphFont"/>
    <w:rsid w:val="002D08C9"/>
  </w:style>
  <w:style w:type="paragraph" w:customStyle="1" w:styleId="comment-form-comment">
    <w:name w:val="comment-form-comment"/>
    <w:basedOn w:val="Normal"/>
    <w:rsid w:val="002D08C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comment-form-author">
    <w:name w:val="comment-form-author"/>
    <w:basedOn w:val="Normal"/>
    <w:rsid w:val="002D08C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comment-form-email">
    <w:name w:val="comment-form-email"/>
    <w:basedOn w:val="Normal"/>
    <w:rsid w:val="002D08C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comment-form-url">
    <w:name w:val="comment-form-url"/>
    <w:basedOn w:val="Normal"/>
    <w:rsid w:val="002D08C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comment-form-cookies-consent">
    <w:name w:val="comment-form-cookies-consent"/>
    <w:basedOn w:val="Normal"/>
    <w:rsid w:val="002D08C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form-submit">
    <w:name w:val="form-submit"/>
    <w:basedOn w:val="Normal"/>
    <w:rsid w:val="002D08C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z-BottomofForm">
    <w:name w:val="HTML Bottom of Form"/>
    <w:basedOn w:val="Normal"/>
    <w:next w:val="Normal"/>
    <w:link w:val="z-BottomofFormChar"/>
    <w:hidden/>
    <w:uiPriority w:val="99"/>
    <w:semiHidden/>
    <w:unhideWhenUsed/>
    <w:rsid w:val="002D08C9"/>
    <w:pPr>
      <w:pBdr>
        <w:top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BottomofFormChar">
    <w:name w:val="z-Bottom of Form Char"/>
    <w:basedOn w:val="DefaultParagraphFont"/>
    <w:link w:val="z-BottomofForm"/>
    <w:uiPriority w:val="99"/>
    <w:semiHidden/>
    <w:rsid w:val="002D08C9"/>
    <w:rPr>
      <w:rFonts w:ascii="Arial" w:eastAsia="Times New Roman" w:hAnsi="Arial" w:cs="Arial"/>
      <w:vanish/>
      <w:kern w:val="0"/>
      <w:sz w:val="16"/>
      <w:szCs w:val="16"/>
      <w:lang w:eastAsia="en-IN"/>
      <w14:ligatures w14:val="none"/>
    </w:rPr>
  </w:style>
  <w:style w:type="paragraph" w:customStyle="1" w:styleId="entry-summary">
    <w:name w:val="entry-summary"/>
    <w:basedOn w:val="Normal"/>
    <w:rsid w:val="002D08C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meta-el">
    <w:name w:val="meta-el"/>
    <w:basedOn w:val="DefaultParagraphFont"/>
    <w:rsid w:val="002D08C9"/>
  </w:style>
  <w:style w:type="character" w:customStyle="1" w:styleId="meta-separate">
    <w:name w:val="meta-separate"/>
    <w:basedOn w:val="DefaultParagraphFont"/>
    <w:rsid w:val="002D08C9"/>
  </w:style>
  <w:style w:type="paragraph" w:styleId="Header">
    <w:name w:val="header"/>
    <w:basedOn w:val="Normal"/>
    <w:link w:val="HeaderChar"/>
    <w:uiPriority w:val="99"/>
    <w:unhideWhenUsed/>
    <w:rsid w:val="00E73E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3EAA"/>
  </w:style>
  <w:style w:type="paragraph" w:styleId="Footer">
    <w:name w:val="footer"/>
    <w:basedOn w:val="Normal"/>
    <w:link w:val="FooterChar"/>
    <w:uiPriority w:val="99"/>
    <w:unhideWhenUsed/>
    <w:rsid w:val="00E73E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3EAA"/>
  </w:style>
  <w:style w:type="character" w:styleId="Emphasis">
    <w:name w:val="Emphasis"/>
    <w:basedOn w:val="DefaultParagraphFont"/>
    <w:uiPriority w:val="20"/>
    <w:qFormat/>
    <w:rsid w:val="002729B1"/>
    <w:rPr>
      <w:i/>
      <w:iCs/>
    </w:rPr>
  </w:style>
  <w:style w:type="character" w:customStyle="1" w:styleId="onsale-inner">
    <w:name w:val="onsale-inner"/>
    <w:basedOn w:val="DefaultParagraphFont"/>
    <w:rsid w:val="00D643E0"/>
  </w:style>
  <w:style w:type="character" w:customStyle="1" w:styleId="woocommerce-price-amount">
    <w:name w:val="woocommerce-price-amount"/>
    <w:basedOn w:val="DefaultParagraphFont"/>
    <w:rsid w:val="00D643E0"/>
  </w:style>
  <w:style w:type="character" w:customStyle="1" w:styleId="woocommerce-price-currencysymbol">
    <w:name w:val="woocommerce-price-currencysymbol"/>
    <w:basedOn w:val="DefaultParagraphFont"/>
    <w:rsid w:val="00D643E0"/>
  </w:style>
  <w:style w:type="character" w:styleId="HTMLCode">
    <w:name w:val="HTML Code"/>
    <w:basedOn w:val="DefaultParagraphFont"/>
    <w:uiPriority w:val="99"/>
    <w:semiHidden/>
    <w:unhideWhenUsed/>
    <w:rsid w:val="003048B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584128">
      <w:bodyDiv w:val="1"/>
      <w:marLeft w:val="0"/>
      <w:marRight w:val="0"/>
      <w:marTop w:val="0"/>
      <w:marBottom w:val="0"/>
      <w:divBdr>
        <w:top w:val="none" w:sz="0" w:space="0" w:color="auto"/>
        <w:left w:val="none" w:sz="0" w:space="0" w:color="auto"/>
        <w:bottom w:val="none" w:sz="0" w:space="0" w:color="auto"/>
        <w:right w:val="none" w:sz="0" w:space="0" w:color="auto"/>
      </w:divBdr>
      <w:divsChild>
        <w:div w:id="1224755346">
          <w:marLeft w:val="0"/>
          <w:marRight w:val="0"/>
          <w:marTop w:val="0"/>
          <w:marBottom w:val="0"/>
          <w:divBdr>
            <w:top w:val="none" w:sz="0" w:space="0" w:color="auto"/>
            <w:left w:val="none" w:sz="0" w:space="0" w:color="auto"/>
            <w:bottom w:val="none" w:sz="0" w:space="0" w:color="auto"/>
            <w:right w:val="none" w:sz="0" w:space="0" w:color="auto"/>
          </w:divBdr>
          <w:divsChild>
            <w:div w:id="430010228">
              <w:marLeft w:val="0"/>
              <w:marRight w:val="0"/>
              <w:marTop w:val="0"/>
              <w:marBottom w:val="0"/>
              <w:divBdr>
                <w:top w:val="none" w:sz="0" w:space="0" w:color="auto"/>
                <w:left w:val="none" w:sz="0" w:space="0" w:color="auto"/>
                <w:bottom w:val="none" w:sz="0" w:space="0" w:color="auto"/>
                <w:right w:val="none" w:sz="0" w:space="0" w:color="auto"/>
              </w:divBdr>
            </w:div>
            <w:div w:id="1893805458">
              <w:marLeft w:val="0"/>
              <w:marRight w:val="0"/>
              <w:marTop w:val="0"/>
              <w:marBottom w:val="0"/>
              <w:divBdr>
                <w:top w:val="none" w:sz="0" w:space="0" w:color="auto"/>
                <w:left w:val="none" w:sz="0" w:space="0" w:color="auto"/>
                <w:bottom w:val="none" w:sz="0" w:space="0" w:color="auto"/>
                <w:right w:val="none" w:sz="0" w:space="0" w:color="auto"/>
              </w:divBdr>
            </w:div>
          </w:divsChild>
        </w:div>
        <w:div w:id="763377722">
          <w:marLeft w:val="0"/>
          <w:marRight w:val="0"/>
          <w:marTop w:val="0"/>
          <w:marBottom w:val="0"/>
          <w:divBdr>
            <w:top w:val="none" w:sz="0" w:space="0" w:color="auto"/>
            <w:left w:val="none" w:sz="0" w:space="0" w:color="auto"/>
            <w:bottom w:val="none" w:sz="0" w:space="0" w:color="auto"/>
            <w:right w:val="none" w:sz="0" w:space="0" w:color="auto"/>
          </w:divBdr>
        </w:div>
        <w:div w:id="919828809">
          <w:marLeft w:val="0"/>
          <w:marRight w:val="0"/>
          <w:marTop w:val="0"/>
          <w:marBottom w:val="0"/>
          <w:divBdr>
            <w:top w:val="none" w:sz="0" w:space="0" w:color="auto"/>
            <w:left w:val="none" w:sz="0" w:space="0" w:color="auto"/>
            <w:bottom w:val="none" w:sz="0" w:space="0" w:color="auto"/>
            <w:right w:val="none" w:sz="0" w:space="0" w:color="auto"/>
          </w:divBdr>
          <w:divsChild>
            <w:div w:id="583419739">
              <w:marLeft w:val="0"/>
              <w:marRight w:val="0"/>
              <w:marTop w:val="0"/>
              <w:marBottom w:val="0"/>
              <w:divBdr>
                <w:top w:val="none" w:sz="0" w:space="0" w:color="auto"/>
                <w:left w:val="none" w:sz="0" w:space="0" w:color="auto"/>
                <w:bottom w:val="none" w:sz="0" w:space="0" w:color="auto"/>
                <w:right w:val="none" w:sz="0" w:space="0" w:color="auto"/>
              </w:divBdr>
            </w:div>
            <w:div w:id="381097653">
              <w:marLeft w:val="0"/>
              <w:marRight w:val="0"/>
              <w:marTop w:val="0"/>
              <w:marBottom w:val="0"/>
              <w:divBdr>
                <w:top w:val="none" w:sz="0" w:space="0" w:color="auto"/>
                <w:left w:val="none" w:sz="0" w:space="0" w:color="auto"/>
                <w:bottom w:val="none" w:sz="0" w:space="0" w:color="auto"/>
                <w:right w:val="none" w:sz="0" w:space="0" w:color="auto"/>
              </w:divBdr>
            </w:div>
          </w:divsChild>
        </w:div>
        <w:div w:id="448135279">
          <w:marLeft w:val="0"/>
          <w:marRight w:val="0"/>
          <w:marTop w:val="0"/>
          <w:marBottom w:val="0"/>
          <w:divBdr>
            <w:top w:val="none" w:sz="0" w:space="0" w:color="auto"/>
            <w:left w:val="none" w:sz="0" w:space="0" w:color="auto"/>
            <w:bottom w:val="none" w:sz="0" w:space="0" w:color="auto"/>
            <w:right w:val="none" w:sz="0" w:space="0" w:color="auto"/>
          </w:divBdr>
        </w:div>
        <w:div w:id="686055211">
          <w:marLeft w:val="0"/>
          <w:marRight w:val="0"/>
          <w:marTop w:val="0"/>
          <w:marBottom w:val="0"/>
          <w:divBdr>
            <w:top w:val="none" w:sz="0" w:space="0" w:color="auto"/>
            <w:left w:val="none" w:sz="0" w:space="0" w:color="auto"/>
            <w:bottom w:val="none" w:sz="0" w:space="0" w:color="auto"/>
            <w:right w:val="none" w:sz="0" w:space="0" w:color="auto"/>
          </w:divBdr>
        </w:div>
        <w:div w:id="474950288">
          <w:marLeft w:val="0"/>
          <w:marRight w:val="0"/>
          <w:marTop w:val="0"/>
          <w:marBottom w:val="0"/>
          <w:divBdr>
            <w:top w:val="none" w:sz="0" w:space="0" w:color="auto"/>
            <w:left w:val="none" w:sz="0" w:space="0" w:color="auto"/>
            <w:bottom w:val="none" w:sz="0" w:space="0" w:color="auto"/>
            <w:right w:val="none" w:sz="0" w:space="0" w:color="auto"/>
          </w:divBdr>
        </w:div>
        <w:div w:id="1823963769">
          <w:marLeft w:val="0"/>
          <w:marRight w:val="0"/>
          <w:marTop w:val="0"/>
          <w:marBottom w:val="0"/>
          <w:divBdr>
            <w:top w:val="none" w:sz="0" w:space="0" w:color="auto"/>
            <w:left w:val="none" w:sz="0" w:space="0" w:color="auto"/>
            <w:bottom w:val="none" w:sz="0" w:space="0" w:color="auto"/>
            <w:right w:val="none" w:sz="0" w:space="0" w:color="auto"/>
          </w:divBdr>
        </w:div>
        <w:div w:id="300311900">
          <w:marLeft w:val="0"/>
          <w:marRight w:val="0"/>
          <w:marTop w:val="0"/>
          <w:marBottom w:val="0"/>
          <w:divBdr>
            <w:top w:val="none" w:sz="0" w:space="0" w:color="auto"/>
            <w:left w:val="none" w:sz="0" w:space="0" w:color="auto"/>
            <w:bottom w:val="none" w:sz="0" w:space="0" w:color="auto"/>
            <w:right w:val="none" w:sz="0" w:space="0" w:color="auto"/>
          </w:divBdr>
        </w:div>
        <w:div w:id="474834570">
          <w:marLeft w:val="0"/>
          <w:marRight w:val="0"/>
          <w:marTop w:val="0"/>
          <w:marBottom w:val="0"/>
          <w:divBdr>
            <w:top w:val="none" w:sz="0" w:space="0" w:color="auto"/>
            <w:left w:val="none" w:sz="0" w:space="0" w:color="auto"/>
            <w:bottom w:val="none" w:sz="0" w:space="0" w:color="auto"/>
            <w:right w:val="none" w:sz="0" w:space="0" w:color="auto"/>
          </w:divBdr>
        </w:div>
        <w:div w:id="1610698451">
          <w:marLeft w:val="0"/>
          <w:marRight w:val="0"/>
          <w:marTop w:val="0"/>
          <w:marBottom w:val="0"/>
          <w:divBdr>
            <w:top w:val="none" w:sz="0" w:space="0" w:color="auto"/>
            <w:left w:val="none" w:sz="0" w:space="0" w:color="auto"/>
            <w:bottom w:val="none" w:sz="0" w:space="0" w:color="auto"/>
            <w:right w:val="none" w:sz="0" w:space="0" w:color="auto"/>
          </w:divBdr>
        </w:div>
      </w:divsChild>
    </w:div>
    <w:div w:id="77021483">
      <w:bodyDiv w:val="1"/>
      <w:marLeft w:val="0"/>
      <w:marRight w:val="0"/>
      <w:marTop w:val="0"/>
      <w:marBottom w:val="0"/>
      <w:divBdr>
        <w:top w:val="none" w:sz="0" w:space="0" w:color="auto"/>
        <w:left w:val="none" w:sz="0" w:space="0" w:color="auto"/>
        <w:bottom w:val="none" w:sz="0" w:space="0" w:color="auto"/>
        <w:right w:val="none" w:sz="0" w:space="0" w:color="auto"/>
      </w:divBdr>
    </w:div>
    <w:div w:id="140004541">
      <w:bodyDiv w:val="1"/>
      <w:marLeft w:val="0"/>
      <w:marRight w:val="0"/>
      <w:marTop w:val="0"/>
      <w:marBottom w:val="0"/>
      <w:divBdr>
        <w:top w:val="none" w:sz="0" w:space="0" w:color="auto"/>
        <w:left w:val="none" w:sz="0" w:space="0" w:color="auto"/>
        <w:bottom w:val="none" w:sz="0" w:space="0" w:color="auto"/>
        <w:right w:val="none" w:sz="0" w:space="0" w:color="auto"/>
      </w:divBdr>
      <w:divsChild>
        <w:div w:id="962537983">
          <w:marLeft w:val="0"/>
          <w:marRight w:val="0"/>
          <w:marTop w:val="0"/>
          <w:marBottom w:val="0"/>
          <w:divBdr>
            <w:top w:val="none" w:sz="0" w:space="0" w:color="auto"/>
            <w:left w:val="none" w:sz="0" w:space="0" w:color="auto"/>
            <w:bottom w:val="none" w:sz="0" w:space="0" w:color="auto"/>
            <w:right w:val="none" w:sz="0" w:space="0" w:color="auto"/>
          </w:divBdr>
        </w:div>
        <w:div w:id="570581002">
          <w:marLeft w:val="0"/>
          <w:marRight w:val="0"/>
          <w:marTop w:val="0"/>
          <w:marBottom w:val="0"/>
          <w:divBdr>
            <w:top w:val="none" w:sz="0" w:space="0" w:color="auto"/>
            <w:left w:val="none" w:sz="0" w:space="0" w:color="auto"/>
            <w:bottom w:val="none" w:sz="0" w:space="0" w:color="auto"/>
            <w:right w:val="none" w:sz="0" w:space="0" w:color="auto"/>
          </w:divBdr>
        </w:div>
        <w:div w:id="764350192">
          <w:marLeft w:val="0"/>
          <w:marRight w:val="0"/>
          <w:marTop w:val="0"/>
          <w:marBottom w:val="0"/>
          <w:divBdr>
            <w:top w:val="none" w:sz="0" w:space="0" w:color="auto"/>
            <w:left w:val="none" w:sz="0" w:space="0" w:color="auto"/>
            <w:bottom w:val="none" w:sz="0" w:space="0" w:color="auto"/>
            <w:right w:val="none" w:sz="0" w:space="0" w:color="auto"/>
          </w:divBdr>
          <w:divsChild>
            <w:div w:id="1323386296">
              <w:marLeft w:val="-300"/>
              <w:marRight w:val="-300"/>
              <w:marTop w:val="0"/>
              <w:marBottom w:val="0"/>
              <w:divBdr>
                <w:top w:val="none" w:sz="0" w:space="0" w:color="auto"/>
                <w:left w:val="none" w:sz="0" w:space="0" w:color="auto"/>
                <w:bottom w:val="none" w:sz="0" w:space="0" w:color="auto"/>
                <w:right w:val="none" w:sz="0" w:space="0" w:color="auto"/>
              </w:divBdr>
              <w:divsChild>
                <w:div w:id="983855497">
                  <w:marLeft w:val="0"/>
                  <w:marRight w:val="0"/>
                  <w:marTop w:val="0"/>
                  <w:marBottom w:val="0"/>
                  <w:divBdr>
                    <w:top w:val="none" w:sz="0" w:space="0" w:color="auto"/>
                    <w:left w:val="none" w:sz="0" w:space="0" w:color="auto"/>
                    <w:bottom w:val="none" w:sz="0" w:space="0" w:color="auto"/>
                    <w:right w:val="none" w:sz="0" w:space="0" w:color="auto"/>
                  </w:divBdr>
                  <w:divsChild>
                    <w:div w:id="1225608643">
                      <w:marLeft w:val="0"/>
                      <w:marRight w:val="0"/>
                      <w:marTop w:val="0"/>
                      <w:marBottom w:val="0"/>
                      <w:divBdr>
                        <w:top w:val="none" w:sz="0" w:space="0" w:color="auto"/>
                        <w:left w:val="none" w:sz="0" w:space="0" w:color="auto"/>
                        <w:bottom w:val="none" w:sz="0" w:space="0" w:color="auto"/>
                        <w:right w:val="none" w:sz="0" w:space="0" w:color="auto"/>
                      </w:divBdr>
                      <w:divsChild>
                        <w:div w:id="52511130">
                          <w:marLeft w:val="0"/>
                          <w:marRight w:val="0"/>
                          <w:marTop w:val="0"/>
                          <w:marBottom w:val="0"/>
                          <w:divBdr>
                            <w:top w:val="none" w:sz="0" w:space="0" w:color="auto"/>
                            <w:left w:val="none" w:sz="0" w:space="0" w:color="auto"/>
                            <w:bottom w:val="none" w:sz="0" w:space="0" w:color="auto"/>
                            <w:right w:val="none" w:sz="0" w:space="0" w:color="auto"/>
                          </w:divBdr>
                          <w:divsChild>
                            <w:div w:id="1271429817">
                              <w:marLeft w:val="0"/>
                              <w:marRight w:val="0"/>
                              <w:marTop w:val="0"/>
                              <w:marBottom w:val="0"/>
                              <w:divBdr>
                                <w:top w:val="none" w:sz="0" w:space="0" w:color="auto"/>
                                <w:left w:val="none" w:sz="0" w:space="0" w:color="auto"/>
                                <w:bottom w:val="none" w:sz="0" w:space="0" w:color="auto"/>
                                <w:right w:val="none" w:sz="0" w:space="0" w:color="auto"/>
                              </w:divBdr>
                            </w:div>
                            <w:div w:id="2086149042">
                              <w:marLeft w:val="0"/>
                              <w:marRight w:val="0"/>
                              <w:marTop w:val="0"/>
                              <w:marBottom w:val="0"/>
                              <w:divBdr>
                                <w:top w:val="none" w:sz="0" w:space="0" w:color="auto"/>
                                <w:left w:val="none" w:sz="0" w:space="0" w:color="auto"/>
                                <w:bottom w:val="none" w:sz="0" w:space="0" w:color="auto"/>
                                <w:right w:val="none" w:sz="0" w:space="0" w:color="auto"/>
                              </w:divBdr>
                              <w:divsChild>
                                <w:div w:id="908536655">
                                  <w:marLeft w:val="0"/>
                                  <w:marRight w:val="0"/>
                                  <w:marTop w:val="0"/>
                                  <w:marBottom w:val="0"/>
                                  <w:divBdr>
                                    <w:top w:val="none" w:sz="0" w:space="0" w:color="auto"/>
                                    <w:left w:val="none" w:sz="0" w:space="0" w:color="auto"/>
                                    <w:bottom w:val="none" w:sz="0" w:space="0" w:color="auto"/>
                                    <w:right w:val="none" w:sz="0" w:space="0" w:color="auto"/>
                                  </w:divBdr>
                                  <w:divsChild>
                                    <w:div w:id="923956260">
                                      <w:marLeft w:val="0"/>
                                      <w:marRight w:val="0"/>
                                      <w:marTop w:val="0"/>
                                      <w:marBottom w:val="0"/>
                                      <w:divBdr>
                                        <w:top w:val="none" w:sz="0" w:space="0" w:color="auto"/>
                                        <w:left w:val="none" w:sz="0" w:space="0" w:color="auto"/>
                                        <w:bottom w:val="none" w:sz="0" w:space="0" w:color="auto"/>
                                        <w:right w:val="none" w:sz="0" w:space="0" w:color="auto"/>
                                      </w:divBdr>
                                    </w:div>
                                  </w:divsChild>
                                </w:div>
                                <w:div w:id="48840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738616">
                      <w:marLeft w:val="0"/>
                      <w:marRight w:val="0"/>
                      <w:marTop w:val="0"/>
                      <w:marBottom w:val="0"/>
                      <w:divBdr>
                        <w:top w:val="none" w:sz="0" w:space="0" w:color="auto"/>
                        <w:left w:val="none" w:sz="0" w:space="0" w:color="auto"/>
                        <w:bottom w:val="none" w:sz="0" w:space="0" w:color="auto"/>
                        <w:right w:val="none" w:sz="0" w:space="0" w:color="auto"/>
                      </w:divBdr>
                      <w:divsChild>
                        <w:div w:id="123040021">
                          <w:marLeft w:val="0"/>
                          <w:marRight w:val="0"/>
                          <w:marTop w:val="0"/>
                          <w:marBottom w:val="0"/>
                          <w:divBdr>
                            <w:top w:val="none" w:sz="0" w:space="0" w:color="auto"/>
                            <w:left w:val="none" w:sz="0" w:space="0" w:color="auto"/>
                            <w:bottom w:val="none" w:sz="0" w:space="0" w:color="auto"/>
                            <w:right w:val="none" w:sz="0" w:space="0" w:color="auto"/>
                          </w:divBdr>
                          <w:divsChild>
                            <w:div w:id="1096444302">
                              <w:marLeft w:val="0"/>
                              <w:marRight w:val="0"/>
                              <w:marTop w:val="0"/>
                              <w:marBottom w:val="0"/>
                              <w:divBdr>
                                <w:top w:val="none" w:sz="0" w:space="0" w:color="auto"/>
                                <w:left w:val="none" w:sz="0" w:space="0" w:color="auto"/>
                                <w:bottom w:val="none" w:sz="0" w:space="0" w:color="auto"/>
                                <w:right w:val="none" w:sz="0" w:space="0" w:color="auto"/>
                              </w:divBdr>
                            </w:div>
                            <w:div w:id="983311900">
                              <w:marLeft w:val="0"/>
                              <w:marRight w:val="0"/>
                              <w:marTop w:val="0"/>
                              <w:marBottom w:val="0"/>
                              <w:divBdr>
                                <w:top w:val="none" w:sz="0" w:space="0" w:color="auto"/>
                                <w:left w:val="none" w:sz="0" w:space="0" w:color="auto"/>
                                <w:bottom w:val="none" w:sz="0" w:space="0" w:color="auto"/>
                                <w:right w:val="none" w:sz="0" w:space="0" w:color="auto"/>
                              </w:divBdr>
                              <w:divsChild>
                                <w:div w:id="1555922084">
                                  <w:marLeft w:val="0"/>
                                  <w:marRight w:val="0"/>
                                  <w:marTop w:val="0"/>
                                  <w:marBottom w:val="0"/>
                                  <w:divBdr>
                                    <w:top w:val="none" w:sz="0" w:space="0" w:color="auto"/>
                                    <w:left w:val="none" w:sz="0" w:space="0" w:color="auto"/>
                                    <w:bottom w:val="none" w:sz="0" w:space="0" w:color="auto"/>
                                    <w:right w:val="none" w:sz="0" w:space="0" w:color="auto"/>
                                  </w:divBdr>
                                  <w:divsChild>
                                    <w:div w:id="97332419">
                                      <w:marLeft w:val="0"/>
                                      <w:marRight w:val="0"/>
                                      <w:marTop w:val="0"/>
                                      <w:marBottom w:val="0"/>
                                      <w:divBdr>
                                        <w:top w:val="none" w:sz="0" w:space="0" w:color="auto"/>
                                        <w:left w:val="none" w:sz="0" w:space="0" w:color="auto"/>
                                        <w:bottom w:val="none" w:sz="0" w:space="0" w:color="auto"/>
                                        <w:right w:val="none" w:sz="0" w:space="0" w:color="auto"/>
                                      </w:divBdr>
                                    </w:div>
                                  </w:divsChild>
                                </w:div>
                                <w:div w:id="154201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258480">
                      <w:marLeft w:val="0"/>
                      <w:marRight w:val="0"/>
                      <w:marTop w:val="0"/>
                      <w:marBottom w:val="0"/>
                      <w:divBdr>
                        <w:top w:val="none" w:sz="0" w:space="0" w:color="auto"/>
                        <w:left w:val="none" w:sz="0" w:space="0" w:color="auto"/>
                        <w:bottom w:val="none" w:sz="0" w:space="0" w:color="auto"/>
                        <w:right w:val="none" w:sz="0" w:space="0" w:color="auto"/>
                      </w:divBdr>
                      <w:divsChild>
                        <w:div w:id="524364087">
                          <w:marLeft w:val="0"/>
                          <w:marRight w:val="0"/>
                          <w:marTop w:val="0"/>
                          <w:marBottom w:val="0"/>
                          <w:divBdr>
                            <w:top w:val="none" w:sz="0" w:space="0" w:color="auto"/>
                            <w:left w:val="none" w:sz="0" w:space="0" w:color="auto"/>
                            <w:bottom w:val="none" w:sz="0" w:space="0" w:color="auto"/>
                            <w:right w:val="none" w:sz="0" w:space="0" w:color="auto"/>
                          </w:divBdr>
                          <w:divsChild>
                            <w:div w:id="786897482">
                              <w:marLeft w:val="0"/>
                              <w:marRight w:val="0"/>
                              <w:marTop w:val="0"/>
                              <w:marBottom w:val="0"/>
                              <w:divBdr>
                                <w:top w:val="none" w:sz="0" w:space="0" w:color="auto"/>
                                <w:left w:val="none" w:sz="0" w:space="0" w:color="auto"/>
                                <w:bottom w:val="none" w:sz="0" w:space="0" w:color="auto"/>
                                <w:right w:val="none" w:sz="0" w:space="0" w:color="auto"/>
                              </w:divBdr>
                            </w:div>
                            <w:div w:id="565188490">
                              <w:marLeft w:val="0"/>
                              <w:marRight w:val="0"/>
                              <w:marTop w:val="0"/>
                              <w:marBottom w:val="0"/>
                              <w:divBdr>
                                <w:top w:val="none" w:sz="0" w:space="0" w:color="auto"/>
                                <w:left w:val="none" w:sz="0" w:space="0" w:color="auto"/>
                                <w:bottom w:val="none" w:sz="0" w:space="0" w:color="auto"/>
                                <w:right w:val="none" w:sz="0" w:space="0" w:color="auto"/>
                              </w:divBdr>
                              <w:divsChild>
                                <w:div w:id="1800107276">
                                  <w:marLeft w:val="0"/>
                                  <w:marRight w:val="0"/>
                                  <w:marTop w:val="0"/>
                                  <w:marBottom w:val="0"/>
                                  <w:divBdr>
                                    <w:top w:val="none" w:sz="0" w:space="0" w:color="auto"/>
                                    <w:left w:val="none" w:sz="0" w:space="0" w:color="auto"/>
                                    <w:bottom w:val="none" w:sz="0" w:space="0" w:color="auto"/>
                                    <w:right w:val="none" w:sz="0" w:space="0" w:color="auto"/>
                                  </w:divBdr>
                                  <w:divsChild>
                                    <w:div w:id="521626937">
                                      <w:marLeft w:val="0"/>
                                      <w:marRight w:val="0"/>
                                      <w:marTop w:val="0"/>
                                      <w:marBottom w:val="0"/>
                                      <w:divBdr>
                                        <w:top w:val="none" w:sz="0" w:space="0" w:color="auto"/>
                                        <w:left w:val="none" w:sz="0" w:space="0" w:color="auto"/>
                                        <w:bottom w:val="none" w:sz="0" w:space="0" w:color="auto"/>
                                        <w:right w:val="none" w:sz="0" w:space="0" w:color="auto"/>
                                      </w:divBdr>
                                    </w:div>
                                  </w:divsChild>
                                </w:div>
                                <w:div w:id="2398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058201">
                      <w:marLeft w:val="0"/>
                      <w:marRight w:val="0"/>
                      <w:marTop w:val="0"/>
                      <w:marBottom w:val="0"/>
                      <w:divBdr>
                        <w:top w:val="none" w:sz="0" w:space="0" w:color="auto"/>
                        <w:left w:val="none" w:sz="0" w:space="0" w:color="auto"/>
                        <w:bottom w:val="none" w:sz="0" w:space="0" w:color="auto"/>
                        <w:right w:val="none" w:sz="0" w:space="0" w:color="auto"/>
                      </w:divBdr>
                      <w:divsChild>
                        <w:div w:id="459810878">
                          <w:marLeft w:val="0"/>
                          <w:marRight w:val="0"/>
                          <w:marTop w:val="0"/>
                          <w:marBottom w:val="0"/>
                          <w:divBdr>
                            <w:top w:val="none" w:sz="0" w:space="0" w:color="auto"/>
                            <w:left w:val="none" w:sz="0" w:space="0" w:color="auto"/>
                            <w:bottom w:val="none" w:sz="0" w:space="0" w:color="auto"/>
                            <w:right w:val="none" w:sz="0" w:space="0" w:color="auto"/>
                          </w:divBdr>
                          <w:divsChild>
                            <w:div w:id="179974327">
                              <w:marLeft w:val="0"/>
                              <w:marRight w:val="0"/>
                              <w:marTop w:val="0"/>
                              <w:marBottom w:val="0"/>
                              <w:divBdr>
                                <w:top w:val="none" w:sz="0" w:space="0" w:color="auto"/>
                                <w:left w:val="none" w:sz="0" w:space="0" w:color="auto"/>
                                <w:bottom w:val="none" w:sz="0" w:space="0" w:color="auto"/>
                                <w:right w:val="none" w:sz="0" w:space="0" w:color="auto"/>
                              </w:divBdr>
                            </w:div>
                            <w:div w:id="632029585">
                              <w:marLeft w:val="0"/>
                              <w:marRight w:val="0"/>
                              <w:marTop w:val="0"/>
                              <w:marBottom w:val="0"/>
                              <w:divBdr>
                                <w:top w:val="none" w:sz="0" w:space="0" w:color="auto"/>
                                <w:left w:val="none" w:sz="0" w:space="0" w:color="auto"/>
                                <w:bottom w:val="none" w:sz="0" w:space="0" w:color="auto"/>
                                <w:right w:val="none" w:sz="0" w:space="0" w:color="auto"/>
                              </w:divBdr>
                              <w:divsChild>
                                <w:div w:id="2070953552">
                                  <w:marLeft w:val="0"/>
                                  <w:marRight w:val="0"/>
                                  <w:marTop w:val="0"/>
                                  <w:marBottom w:val="0"/>
                                  <w:divBdr>
                                    <w:top w:val="none" w:sz="0" w:space="0" w:color="auto"/>
                                    <w:left w:val="none" w:sz="0" w:space="0" w:color="auto"/>
                                    <w:bottom w:val="none" w:sz="0" w:space="0" w:color="auto"/>
                                    <w:right w:val="none" w:sz="0" w:space="0" w:color="auto"/>
                                  </w:divBdr>
                                  <w:divsChild>
                                    <w:div w:id="1713773289">
                                      <w:marLeft w:val="0"/>
                                      <w:marRight w:val="0"/>
                                      <w:marTop w:val="0"/>
                                      <w:marBottom w:val="0"/>
                                      <w:divBdr>
                                        <w:top w:val="none" w:sz="0" w:space="0" w:color="auto"/>
                                        <w:left w:val="none" w:sz="0" w:space="0" w:color="auto"/>
                                        <w:bottom w:val="none" w:sz="0" w:space="0" w:color="auto"/>
                                        <w:right w:val="none" w:sz="0" w:space="0" w:color="auto"/>
                                      </w:divBdr>
                                    </w:div>
                                  </w:divsChild>
                                </w:div>
                                <w:div w:id="19885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59552">
                      <w:marLeft w:val="0"/>
                      <w:marRight w:val="0"/>
                      <w:marTop w:val="0"/>
                      <w:marBottom w:val="0"/>
                      <w:divBdr>
                        <w:top w:val="none" w:sz="0" w:space="0" w:color="auto"/>
                        <w:left w:val="none" w:sz="0" w:space="0" w:color="auto"/>
                        <w:bottom w:val="none" w:sz="0" w:space="0" w:color="auto"/>
                        <w:right w:val="none" w:sz="0" w:space="0" w:color="auto"/>
                      </w:divBdr>
                      <w:divsChild>
                        <w:div w:id="256520995">
                          <w:marLeft w:val="0"/>
                          <w:marRight w:val="0"/>
                          <w:marTop w:val="0"/>
                          <w:marBottom w:val="0"/>
                          <w:divBdr>
                            <w:top w:val="none" w:sz="0" w:space="0" w:color="auto"/>
                            <w:left w:val="none" w:sz="0" w:space="0" w:color="auto"/>
                            <w:bottom w:val="none" w:sz="0" w:space="0" w:color="auto"/>
                            <w:right w:val="none" w:sz="0" w:space="0" w:color="auto"/>
                          </w:divBdr>
                          <w:divsChild>
                            <w:div w:id="115877631">
                              <w:marLeft w:val="0"/>
                              <w:marRight w:val="0"/>
                              <w:marTop w:val="0"/>
                              <w:marBottom w:val="0"/>
                              <w:divBdr>
                                <w:top w:val="none" w:sz="0" w:space="0" w:color="auto"/>
                                <w:left w:val="none" w:sz="0" w:space="0" w:color="auto"/>
                                <w:bottom w:val="none" w:sz="0" w:space="0" w:color="auto"/>
                                <w:right w:val="none" w:sz="0" w:space="0" w:color="auto"/>
                              </w:divBdr>
                            </w:div>
                            <w:div w:id="1567957692">
                              <w:marLeft w:val="0"/>
                              <w:marRight w:val="0"/>
                              <w:marTop w:val="0"/>
                              <w:marBottom w:val="0"/>
                              <w:divBdr>
                                <w:top w:val="none" w:sz="0" w:space="0" w:color="auto"/>
                                <w:left w:val="none" w:sz="0" w:space="0" w:color="auto"/>
                                <w:bottom w:val="none" w:sz="0" w:space="0" w:color="auto"/>
                                <w:right w:val="none" w:sz="0" w:space="0" w:color="auto"/>
                              </w:divBdr>
                              <w:divsChild>
                                <w:div w:id="594168957">
                                  <w:marLeft w:val="0"/>
                                  <w:marRight w:val="0"/>
                                  <w:marTop w:val="0"/>
                                  <w:marBottom w:val="0"/>
                                  <w:divBdr>
                                    <w:top w:val="none" w:sz="0" w:space="0" w:color="auto"/>
                                    <w:left w:val="none" w:sz="0" w:space="0" w:color="auto"/>
                                    <w:bottom w:val="none" w:sz="0" w:space="0" w:color="auto"/>
                                    <w:right w:val="none" w:sz="0" w:space="0" w:color="auto"/>
                                  </w:divBdr>
                                  <w:divsChild>
                                    <w:div w:id="335350929">
                                      <w:marLeft w:val="0"/>
                                      <w:marRight w:val="0"/>
                                      <w:marTop w:val="0"/>
                                      <w:marBottom w:val="0"/>
                                      <w:divBdr>
                                        <w:top w:val="none" w:sz="0" w:space="0" w:color="auto"/>
                                        <w:left w:val="none" w:sz="0" w:space="0" w:color="auto"/>
                                        <w:bottom w:val="none" w:sz="0" w:space="0" w:color="auto"/>
                                        <w:right w:val="none" w:sz="0" w:space="0" w:color="auto"/>
                                      </w:divBdr>
                                    </w:div>
                                  </w:divsChild>
                                </w:div>
                                <w:div w:id="6765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1357984">
          <w:marLeft w:val="0"/>
          <w:marRight w:val="0"/>
          <w:marTop w:val="0"/>
          <w:marBottom w:val="0"/>
          <w:divBdr>
            <w:top w:val="none" w:sz="0" w:space="0" w:color="auto"/>
            <w:left w:val="none" w:sz="0" w:space="0" w:color="auto"/>
            <w:bottom w:val="none" w:sz="0" w:space="0" w:color="auto"/>
            <w:right w:val="none" w:sz="0" w:space="0" w:color="auto"/>
          </w:divBdr>
          <w:divsChild>
            <w:div w:id="1949464094">
              <w:marLeft w:val="-300"/>
              <w:marRight w:val="-300"/>
              <w:marTop w:val="0"/>
              <w:marBottom w:val="0"/>
              <w:divBdr>
                <w:top w:val="none" w:sz="0" w:space="0" w:color="auto"/>
                <w:left w:val="none" w:sz="0" w:space="0" w:color="auto"/>
                <w:bottom w:val="none" w:sz="0" w:space="0" w:color="auto"/>
                <w:right w:val="none" w:sz="0" w:space="0" w:color="auto"/>
              </w:divBdr>
              <w:divsChild>
                <w:div w:id="190605285">
                  <w:marLeft w:val="0"/>
                  <w:marRight w:val="0"/>
                  <w:marTop w:val="0"/>
                  <w:marBottom w:val="0"/>
                  <w:divBdr>
                    <w:top w:val="none" w:sz="0" w:space="0" w:color="auto"/>
                    <w:left w:val="none" w:sz="0" w:space="0" w:color="auto"/>
                    <w:bottom w:val="none" w:sz="0" w:space="0" w:color="auto"/>
                    <w:right w:val="none" w:sz="0" w:space="0" w:color="auto"/>
                  </w:divBdr>
                  <w:divsChild>
                    <w:div w:id="1399815894">
                      <w:marLeft w:val="0"/>
                      <w:marRight w:val="0"/>
                      <w:marTop w:val="0"/>
                      <w:marBottom w:val="0"/>
                      <w:divBdr>
                        <w:top w:val="none" w:sz="0" w:space="0" w:color="auto"/>
                        <w:left w:val="none" w:sz="0" w:space="0" w:color="auto"/>
                        <w:bottom w:val="none" w:sz="0" w:space="0" w:color="auto"/>
                        <w:right w:val="none" w:sz="0" w:space="0" w:color="auto"/>
                      </w:divBdr>
                      <w:divsChild>
                        <w:div w:id="561015918">
                          <w:marLeft w:val="0"/>
                          <w:marRight w:val="0"/>
                          <w:marTop w:val="0"/>
                          <w:marBottom w:val="0"/>
                          <w:divBdr>
                            <w:top w:val="none" w:sz="0" w:space="0" w:color="auto"/>
                            <w:left w:val="none" w:sz="0" w:space="0" w:color="auto"/>
                            <w:bottom w:val="none" w:sz="0" w:space="0" w:color="auto"/>
                            <w:right w:val="none" w:sz="0" w:space="0" w:color="auto"/>
                          </w:divBdr>
                          <w:divsChild>
                            <w:div w:id="471289564">
                              <w:marLeft w:val="0"/>
                              <w:marRight w:val="0"/>
                              <w:marTop w:val="0"/>
                              <w:marBottom w:val="0"/>
                              <w:divBdr>
                                <w:top w:val="none" w:sz="0" w:space="0" w:color="auto"/>
                                <w:left w:val="none" w:sz="0" w:space="0" w:color="auto"/>
                                <w:bottom w:val="none" w:sz="0" w:space="0" w:color="auto"/>
                                <w:right w:val="none" w:sz="0" w:space="0" w:color="auto"/>
                              </w:divBdr>
                            </w:div>
                            <w:div w:id="1121877642">
                              <w:marLeft w:val="0"/>
                              <w:marRight w:val="0"/>
                              <w:marTop w:val="0"/>
                              <w:marBottom w:val="0"/>
                              <w:divBdr>
                                <w:top w:val="none" w:sz="0" w:space="0" w:color="auto"/>
                                <w:left w:val="none" w:sz="0" w:space="0" w:color="auto"/>
                                <w:bottom w:val="none" w:sz="0" w:space="0" w:color="auto"/>
                                <w:right w:val="none" w:sz="0" w:space="0" w:color="auto"/>
                              </w:divBdr>
                              <w:divsChild>
                                <w:div w:id="1793864556">
                                  <w:marLeft w:val="0"/>
                                  <w:marRight w:val="0"/>
                                  <w:marTop w:val="0"/>
                                  <w:marBottom w:val="0"/>
                                  <w:divBdr>
                                    <w:top w:val="none" w:sz="0" w:space="0" w:color="auto"/>
                                    <w:left w:val="none" w:sz="0" w:space="0" w:color="auto"/>
                                    <w:bottom w:val="none" w:sz="0" w:space="0" w:color="auto"/>
                                    <w:right w:val="none" w:sz="0" w:space="0" w:color="auto"/>
                                  </w:divBdr>
                                  <w:divsChild>
                                    <w:div w:id="1997957000">
                                      <w:marLeft w:val="0"/>
                                      <w:marRight w:val="0"/>
                                      <w:marTop w:val="0"/>
                                      <w:marBottom w:val="0"/>
                                      <w:divBdr>
                                        <w:top w:val="none" w:sz="0" w:space="0" w:color="auto"/>
                                        <w:left w:val="none" w:sz="0" w:space="0" w:color="auto"/>
                                        <w:bottom w:val="none" w:sz="0" w:space="0" w:color="auto"/>
                                        <w:right w:val="none" w:sz="0" w:space="0" w:color="auto"/>
                                      </w:divBdr>
                                    </w:div>
                                  </w:divsChild>
                                </w:div>
                                <w:div w:id="159332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5282795">
          <w:marLeft w:val="0"/>
          <w:marRight w:val="0"/>
          <w:marTop w:val="0"/>
          <w:marBottom w:val="0"/>
          <w:divBdr>
            <w:top w:val="none" w:sz="0" w:space="0" w:color="auto"/>
            <w:left w:val="none" w:sz="0" w:space="0" w:color="auto"/>
            <w:bottom w:val="none" w:sz="0" w:space="0" w:color="auto"/>
            <w:right w:val="none" w:sz="0" w:space="0" w:color="auto"/>
          </w:divBdr>
        </w:div>
        <w:div w:id="1217201421">
          <w:marLeft w:val="0"/>
          <w:marRight w:val="0"/>
          <w:marTop w:val="0"/>
          <w:marBottom w:val="0"/>
          <w:divBdr>
            <w:top w:val="none" w:sz="0" w:space="0" w:color="auto"/>
            <w:left w:val="none" w:sz="0" w:space="0" w:color="auto"/>
            <w:bottom w:val="none" w:sz="0" w:space="0" w:color="auto"/>
            <w:right w:val="none" w:sz="0" w:space="0" w:color="auto"/>
          </w:divBdr>
        </w:div>
        <w:div w:id="1195313797">
          <w:marLeft w:val="0"/>
          <w:marRight w:val="0"/>
          <w:marTop w:val="0"/>
          <w:marBottom w:val="0"/>
          <w:divBdr>
            <w:top w:val="none" w:sz="0" w:space="0" w:color="auto"/>
            <w:left w:val="none" w:sz="0" w:space="0" w:color="auto"/>
            <w:bottom w:val="none" w:sz="0" w:space="0" w:color="auto"/>
            <w:right w:val="none" w:sz="0" w:space="0" w:color="auto"/>
          </w:divBdr>
        </w:div>
      </w:divsChild>
    </w:div>
    <w:div w:id="140509699">
      <w:bodyDiv w:val="1"/>
      <w:marLeft w:val="0"/>
      <w:marRight w:val="0"/>
      <w:marTop w:val="0"/>
      <w:marBottom w:val="0"/>
      <w:divBdr>
        <w:top w:val="none" w:sz="0" w:space="0" w:color="auto"/>
        <w:left w:val="none" w:sz="0" w:space="0" w:color="auto"/>
        <w:bottom w:val="none" w:sz="0" w:space="0" w:color="auto"/>
        <w:right w:val="none" w:sz="0" w:space="0" w:color="auto"/>
      </w:divBdr>
      <w:divsChild>
        <w:div w:id="1641308145">
          <w:marLeft w:val="0"/>
          <w:marRight w:val="0"/>
          <w:marTop w:val="0"/>
          <w:marBottom w:val="0"/>
          <w:divBdr>
            <w:top w:val="none" w:sz="0" w:space="0" w:color="auto"/>
            <w:left w:val="none" w:sz="0" w:space="0" w:color="auto"/>
            <w:bottom w:val="none" w:sz="0" w:space="0" w:color="auto"/>
            <w:right w:val="none" w:sz="0" w:space="0" w:color="auto"/>
          </w:divBdr>
        </w:div>
        <w:div w:id="1061060257">
          <w:marLeft w:val="0"/>
          <w:marRight w:val="0"/>
          <w:marTop w:val="0"/>
          <w:marBottom w:val="0"/>
          <w:divBdr>
            <w:top w:val="none" w:sz="0" w:space="0" w:color="auto"/>
            <w:left w:val="none" w:sz="0" w:space="0" w:color="auto"/>
            <w:bottom w:val="none" w:sz="0" w:space="0" w:color="auto"/>
            <w:right w:val="none" w:sz="0" w:space="0" w:color="auto"/>
          </w:divBdr>
        </w:div>
      </w:divsChild>
    </w:div>
    <w:div w:id="169368618">
      <w:bodyDiv w:val="1"/>
      <w:marLeft w:val="0"/>
      <w:marRight w:val="0"/>
      <w:marTop w:val="0"/>
      <w:marBottom w:val="0"/>
      <w:divBdr>
        <w:top w:val="none" w:sz="0" w:space="0" w:color="auto"/>
        <w:left w:val="none" w:sz="0" w:space="0" w:color="auto"/>
        <w:bottom w:val="none" w:sz="0" w:space="0" w:color="auto"/>
        <w:right w:val="none" w:sz="0" w:space="0" w:color="auto"/>
      </w:divBdr>
    </w:div>
    <w:div w:id="242883460">
      <w:bodyDiv w:val="1"/>
      <w:marLeft w:val="0"/>
      <w:marRight w:val="0"/>
      <w:marTop w:val="0"/>
      <w:marBottom w:val="0"/>
      <w:divBdr>
        <w:top w:val="none" w:sz="0" w:space="0" w:color="auto"/>
        <w:left w:val="none" w:sz="0" w:space="0" w:color="auto"/>
        <w:bottom w:val="none" w:sz="0" w:space="0" w:color="auto"/>
        <w:right w:val="none" w:sz="0" w:space="0" w:color="auto"/>
      </w:divBdr>
    </w:div>
    <w:div w:id="245919890">
      <w:bodyDiv w:val="1"/>
      <w:marLeft w:val="0"/>
      <w:marRight w:val="0"/>
      <w:marTop w:val="0"/>
      <w:marBottom w:val="0"/>
      <w:divBdr>
        <w:top w:val="none" w:sz="0" w:space="0" w:color="auto"/>
        <w:left w:val="none" w:sz="0" w:space="0" w:color="auto"/>
        <w:bottom w:val="none" w:sz="0" w:space="0" w:color="auto"/>
        <w:right w:val="none" w:sz="0" w:space="0" w:color="auto"/>
      </w:divBdr>
    </w:div>
    <w:div w:id="285082991">
      <w:bodyDiv w:val="1"/>
      <w:marLeft w:val="0"/>
      <w:marRight w:val="0"/>
      <w:marTop w:val="0"/>
      <w:marBottom w:val="0"/>
      <w:divBdr>
        <w:top w:val="none" w:sz="0" w:space="0" w:color="auto"/>
        <w:left w:val="none" w:sz="0" w:space="0" w:color="auto"/>
        <w:bottom w:val="none" w:sz="0" w:space="0" w:color="auto"/>
        <w:right w:val="none" w:sz="0" w:space="0" w:color="auto"/>
      </w:divBdr>
    </w:div>
    <w:div w:id="291178308">
      <w:bodyDiv w:val="1"/>
      <w:marLeft w:val="0"/>
      <w:marRight w:val="0"/>
      <w:marTop w:val="0"/>
      <w:marBottom w:val="0"/>
      <w:divBdr>
        <w:top w:val="none" w:sz="0" w:space="0" w:color="auto"/>
        <w:left w:val="none" w:sz="0" w:space="0" w:color="auto"/>
        <w:bottom w:val="none" w:sz="0" w:space="0" w:color="auto"/>
        <w:right w:val="none" w:sz="0" w:space="0" w:color="auto"/>
      </w:divBdr>
      <w:divsChild>
        <w:div w:id="1307904026">
          <w:marLeft w:val="0"/>
          <w:marRight w:val="0"/>
          <w:marTop w:val="0"/>
          <w:marBottom w:val="0"/>
          <w:divBdr>
            <w:top w:val="none" w:sz="0" w:space="0" w:color="auto"/>
            <w:left w:val="none" w:sz="0" w:space="0" w:color="auto"/>
            <w:bottom w:val="none" w:sz="0" w:space="0" w:color="auto"/>
            <w:right w:val="none" w:sz="0" w:space="0" w:color="auto"/>
          </w:divBdr>
        </w:div>
        <w:div w:id="1462530313">
          <w:marLeft w:val="0"/>
          <w:marRight w:val="0"/>
          <w:marTop w:val="0"/>
          <w:marBottom w:val="0"/>
          <w:divBdr>
            <w:top w:val="none" w:sz="0" w:space="0" w:color="auto"/>
            <w:left w:val="none" w:sz="0" w:space="0" w:color="auto"/>
            <w:bottom w:val="none" w:sz="0" w:space="0" w:color="auto"/>
            <w:right w:val="none" w:sz="0" w:space="0" w:color="auto"/>
          </w:divBdr>
        </w:div>
        <w:div w:id="232854929">
          <w:marLeft w:val="0"/>
          <w:marRight w:val="0"/>
          <w:marTop w:val="0"/>
          <w:marBottom w:val="0"/>
          <w:divBdr>
            <w:top w:val="none" w:sz="0" w:space="0" w:color="auto"/>
            <w:left w:val="none" w:sz="0" w:space="0" w:color="auto"/>
            <w:bottom w:val="none" w:sz="0" w:space="0" w:color="auto"/>
            <w:right w:val="none" w:sz="0" w:space="0" w:color="auto"/>
          </w:divBdr>
        </w:div>
        <w:div w:id="1572501070">
          <w:marLeft w:val="0"/>
          <w:marRight w:val="0"/>
          <w:marTop w:val="0"/>
          <w:marBottom w:val="0"/>
          <w:divBdr>
            <w:top w:val="none" w:sz="0" w:space="0" w:color="auto"/>
            <w:left w:val="none" w:sz="0" w:space="0" w:color="auto"/>
            <w:bottom w:val="none" w:sz="0" w:space="0" w:color="auto"/>
            <w:right w:val="none" w:sz="0" w:space="0" w:color="auto"/>
          </w:divBdr>
        </w:div>
        <w:div w:id="744230430">
          <w:marLeft w:val="0"/>
          <w:marRight w:val="0"/>
          <w:marTop w:val="0"/>
          <w:marBottom w:val="0"/>
          <w:divBdr>
            <w:top w:val="none" w:sz="0" w:space="0" w:color="auto"/>
            <w:left w:val="none" w:sz="0" w:space="0" w:color="auto"/>
            <w:bottom w:val="none" w:sz="0" w:space="0" w:color="auto"/>
            <w:right w:val="none" w:sz="0" w:space="0" w:color="auto"/>
          </w:divBdr>
        </w:div>
      </w:divsChild>
    </w:div>
    <w:div w:id="308680029">
      <w:bodyDiv w:val="1"/>
      <w:marLeft w:val="0"/>
      <w:marRight w:val="0"/>
      <w:marTop w:val="0"/>
      <w:marBottom w:val="0"/>
      <w:divBdr>
        <w:top w:val="none" w:sz="0" w:space="0" w:color="auto"/>
        <w:left w:val="none" w:sz="0" w:space="0" w:color="auto"/>
        <w:bottom w:val="none" w:sz="0" w:space="0" w:color="auto"/>
        <w:right w:val="none" w:sz="0" w:space="0" w:color="auto"/>
      </w:divBdr>
    </w:div>
    <w:div w:id="340551429">
      <w:bodyDiv w:val="1"/>
      <w:marLeft w:val="0"/>
      <w:marRight w:val="0"/>
      <w:marTop w:val="0"/>
      <w:marBottom w:val="0"/>
      <w:divBdr>
        <w:top w:val="none" w:sz="0" w:space="0" w:color="auto"/>
        <w:left w:val="none" w:sz="0" w:space="0" w:color="auto"/>
        <w:bottom w:val="none" w:sz="0" w:space="0" w:color="auto"/>
        <w:right w:val="none" w:sz="0" w:space="0" w:color="auto"/>
      </w:divBdr>
      <w:divsChild>
        <w:div w:id="942109299">
          <w:marLeft w:val="0"/>
          <w:marRight w:val="0"/>
          <w:marTop w:val="0"/>
          <w:marBottom w:val="0"/>
          <w:divBdr>
            <w:top w:val="none" w:sz="0" w:space="0" w:color="auto"/>
            <w:left w:val="none" w:sz="0" w:space="0" w:color="auto"/>
            <w:bottom w:val="none" w:sz="0" w:space="0" w:color="auto"/>
            <w:right w:val="none" w:sz="0" w:space="0" w:color="auto"/>
          </w:divBdr>
        </w:div>
      </w:divsChild>
    </w:div>
    <w:div w:id="403454412">
      <w:bodyDiv w:val="1"/>
      <w:marLeft w:val="0"/>
      <w:marRight w:val="0"/>
      <w:marTop w:val="0"/>
      <w:marBottom w:val="0"/>
      <w:divBdr>
        <w:top w:val="none" w:sz="0" w:space="0" w:color="auto"/>
        <w:left w:val="none" w:sz="0" w:space="0" w:color="auto"/>
        <w:bottom w:val="none" w:sz="0" w:space="0" w:color="auto"/>
        <w:right w:val="none" w:sz="0" w:space="0" w:color="auto"/>
      </w:divBdr>
      <w:divsChild>
        <w:div w:id="1854831772">
          <w:marLeft w:val="0"/>
          <w:marRight w:val="0"/>
          <w:marTop w:val="0"/>
          <w:marBottom w:val="0"/>
          <w:divBdr>
            <w:top w:val="none" w:sz="0" w:space="0" w:color="auto"/>
            <w:left w:val="none" w:sz="0" w:space="0" w:color="auto"/>
            <w:bottom w:val="none" w:sz="0" w:space="0" w:color="auto"/>
            <w:right w:val="none" w:sz="0" w:space="0" w:color="auto"/>
          </w:divBdr>
        </w:div>
      </w:divsChild>
    </w:div>
    <w:div w:id="456872132">
      <w:bodyDiv w:val="1"/>
      <w:marLeft w:val="0"/>
      <w:marRight w:val="0"/>
      <w:marTop w:val="0"/>
      <w:marBottom w:val="0"/>
      <w:divBdr>
        <w:top w:val="none" w:sz="0" w:space="0" w:color="auto"/>
        <w:left w:val="none" w:sz="0" w:space="0" w:color="auto"/>
        <w:bottom w:val="none" w:sz="0" w:space="0" w:color="auto"/>
        <w:right w:val="none" w:sz="0" w:space="0" w:color="auto"/>
      </w:divBdr>
    </w:div>
    <w:div w:id="513497295">
      <w:bodyDiv w:val="1"/>
      <w:marLeft w:val="0"/>
      <w:marRight w:val="0"/>
      <w:marTop w:val="0"/>
      <w:marBottom w:val="0"/>
      <w:divBdr>
        <w:top w:val="none" w:sz="0" w:space="0" w:color="auto"/>
        <w:left w:val="none" w:sz="0" w:space="0" w:color="auto"/>
        <w:bottom w:val="none" w:sz="0" w:space="0" w:color="auto"/>
        <w:right w:val="none" w:sz="0" w:space="0" w:color="auto"/>
      </w:divBdr>
      <w:divsChild>
        <w:div w:id="1856772640">
          <w:marLeft w:val="0"/>
          <w:marRight w:val="0"/>
          <w:marTop w:val="0"/>
          <w:marBottom w:val="0"/>
          <w:divBdr>
            <w:top w:val="none" w:sz="0" w:space="0" w:color="auto"/>
            <w:left w:val="none" w:sz="0" w:space="0" w:color="auto"/>
            <w:bottom w:val="none" w:sz="0" w:space="0" w:color="auto"/>
            <w:right w:val="none" w:sz="0" w:space="0" w:color="auto"/>
          </w:divBdr>
          <w:divsChild>
            <w:div w:id="1186141639">
              <w:marLeft w:val="0"/>
              <w:marRight w:val="0"/>
              <w:marTop w:val="0"/>
              <w:marBottom w:val="0"/>
              <w:divBdr>
                <w:top w:val="none" w:sz="0" w:space="0" w:color="auto"/>
                <w:left w:val="none" w:sz="0" w:space="0" w:color="auto"/>
                <w:bottom w:val="none" w:sz="0" w:space="0" w:color="auto"/>
                <w:right w:val="none" w:sz="0" w:space="0" w:color="auto"/>
              </w:divBdr>
              <w:divsChild>
                <w:div w:id="43845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26194">
          <w:marLeft w:val="0"/>
          <w:marRight w:val="0"/>
          <w:marTop w:val="0"/>
          <w:marBottom w:val="0"/>
          <w:divBdr>
            <w:top w:val="none" w:sz="0" w:space="0" w:color="auto"/>
            <w:left w:val="none" w:sz="0" w:space="0" w:color="auto"/>
            <w:bottom w:val="none" w:sz="0" w:space="0" w:color="auto"/>
            <w:right w:val="none" w:sz="0" w:space="0" w:color="auto"/>
          </w:divBdr>
          <w:divsChild>
            <w:div w:id="1001081309">
              <w:marLeft w:val="0"/>
              <w:marRight w:val="0"/>
              <w:marTop w:val="0"/>
              <w:marBottom w:val="450"/>
              <w:divBdr>
                <w:top w:val="none" w:sz="0" w:space="0" w:color="auto"/>
                <w:left w:val="none" w:sz="0" w:space="0" w:color="auto"/>
                <w:bottom w:val="none" w:sz="0" w:space="0" w:color="auto"/>
                <w:right w:val="none" w:sz="0" w:space="0" w:color="auto"/>
              </w:divBdr>
              <w:divsChild>
                <w:div w:id="1168592644">
                  <w:marLeft w:val="0"/>
                  <w:marRight w:val="0"/>
                  <w:marTop w:val="0"/>
                  <w:marBottom w:val="360"/>
                  <w:divBdr>
                    <w:top w:val="none" w:sz="0" w:space="0" w:color="auto"/>
                    <w:left w:val="none" w:sz="0" w:space="0" w:color="auto"/>
                    <w:bottom w:val="none" w:sz="0" w:space="0" w:color="auto"/>
                    <w:right w:val="none" w:sz="0" w:space="0" w:color="auto"/>
                  </w:divBdr>
                  <w:divsChild>
                    <w:div w:id="1157569536">
                      <w:marLeft w:val="0"/>
                      <w:marRight w:val="0"/>
                      <w:marTop w:val="0"/>
                      <w:marBottom w:val="0"/>
                      <w:divBdr>
                        <w:top w:val="none" w:sz="0" w:space="0" w:color="auto"/>
                        <w:left w:val="none" w:sz="0" w:space="0" w:color="auto"/>
                        <w:bottom w:val="none" w:sz="0" w:space="0" w:color="auto"/>
                        <w:right w:val="none" w:sz="0" w:space="0" w:color="auto"/>
                      </w:divBdr>
                    </w:div>
                    <w:div w:id="1303580541">
                      <w:marLeft w:val="0"/>
                      <w:marRight w:val="0"/>
                      <w:marTop w:val="0"/>
                      <w:marBottom w:val="0"/>
                      <w:divBdr>
                        <w:top w:val="none" w:sz="0" w:space="0" w:color="auto"/>
                        <w:left w:val="none" w:sz="0" w:space="0" w:color="auto"/>
                        <w:bottom w:val="none" w:sz="0" w:space="0" w:color="auto"/>
                        <w:right w:val="none" w:sz="0" w:space="0" w:color="auto"/>
                      </w:divBdr>
                    </w:div>
                  </w:divsChild>
                </w:div>
                <w:div w:id="1533881491">
                  <w:marLeft w:val="0"/>
                  <w:marRight w:val="0"/>
                  <w:marTop w:val="0"/>
                  <w:marBottom w:val="0"/>
                  <w:divBdr>
                    <w:top w:val="none" w:sz="0" w:space="0" w:color="auto"/>
                    <w:left w:val="none" w:sz="0" w:space="0" w:color="auto"/>
                    <w:bottom w:val="none" w:sz="0" w:space="0" w:color="auto"/>
                    <w:right w:val="none" w:sz="0" w:space="0" w:color="auto"/>
                  </w:divBdr>
                </w:div>
                <w:div w:id="128978768">
                  <w:marLeft w:val="0"/>
                  <w:marRight w:val="0"/>
                  <w:marTop w:val="0"/>
                  <w:marBottom w:val="0"/>
                  <w:divBdr>
                    <w:top w:val="none" w:sz="0" w:space="0" w:color="auto"/>
                    <w:left w:val="none" w:sz="0" w:space="0" w:color="auto"/>
                    <w:bottom w:val="none" w:sz="0" w:space="0" w:color="auto"/>
                    <w:right w:val="none" w:sz="0" w:space="0" w:color="auto"/>
                  </w:divBdr>
                  <w:divsChild>
                    <w:div w:id="265846442">
                      <w:marLeft w:val="0"/>
                      <w:marRight w:val="0"/>
                      <w:marTop w:val="0"/>
                      <w:marBottom w:val="0"/>
                      <w:divBdr>
                        <w:top w:val="none" w:sz="0" w:space="0" w:color="auto"/>
                        <w:left w:val="none" w:sz="0" w:space="0" w:color="auto"/>
                        <w:bottom w:val="none" w:sz="0" w:space="0" w:color="auto"/>
                        <w:right w:val="none" w:sz="0" w:space="0" w:color="auto"/>
                      </w:divBdr>
                    </w:div>
                    <w:div w:id="1535727239">
                      <w:marLeft w:val="0"/>
                      <w:marRight w:val="0"/>
                      <w:marTop w:val="0"/>
                      <w:marBottom w:val="0"/>
                      <w:divBdr>
                        <w:top w:val="none" w:sz="0" w:space="0" w:color="auto"/>
                        <w:left w:val="none" w:sz="0" w:space="0" w:color="auto"/>
                        <w:bottom w:val="none" w:sz="0" w:space="0" w:color="auto"/>
                        <w:right w:val="none" w:sz="0" w:space="0" w:color="auto"/>
                      </w:divBdr>
                    </w:div>
                  </w:divsChild>
                </w:div>
                <w:div w:id="76682439">
                  <w:marLeft w:val="0"/>
                  <w:marRight w:val="0"/>
                  <w:marTop w:val="0"/>
                  <w:marBottom w:val="0"/>
                  <w:divBdr>
                    <w:top w:val="none" w:sz="0" w:space="0" w:color="auto"/>
                    <w:left w:val="none" w:sz="0" w:space="0" w:color="auto"/>
                    <w:bottom w:val="none" w:sz="0" w:space="0" w:color="auto"/>
                    <w:right w:val="none" w:sz="0" w:space="0" w:color="auto"/>
                  </w:divBdr>
                </w:div>
                <w:div w:id="589387128">
                  <w:marLeft w:val="0"/>
                  <w:marRight w:val="0"/>
                  <w:marTop w:val="0"/>
                  <w:marBottom w:val="0"/>
                  <w:divBdr>
                    <w:top w:val="none" w:sz="0" w:space="0" w:color="auto"/>
                    <w:left w:val="none" w:sz="0" w:space="0" w:color="auto"/>
                    <w:bottom w:val="none" w:sz="0" w:space="0" w:color="auto"/>
                    <w:right w:val="none" w:sz="0" w:space="0" w:color="auto"/>
                  </w:divBdr>
                </w:div>
                <w:div w:id="2071999473">
                  <w:marLeft w:val="0"/>
                  <w:marRight w:val="0"/>
                  <w:marTop w:val="0"/>
                  <w:marBottom w:val="0"/>
                  <w:divBdr>
                    <w:top w:val="none" w:sz="0" w:space="0" w:color="auto"/>
                    <w:left w:val="none" w:sz="0" w:space="0" w:color="auto"/>
                    <w:bottom w:val="none" w:sz="0" w:space="0" w:color="auto"/>
                    <w:right w:val="none" w:sz="0" w:space="0" w:color="auto"/>
                  </w:divBdr>
                </w:div>
                <w:div w:id="750735480">
                  <w:marLeft w:val="0"/>
                  <w:marRight w:val="0"/>
                  <w:marTop w:val="0"/>
                  <w:marBottom w:val="0"/>
                  <w:divBdr>
                    <w:top w:val="none" w:sz="0" w:space="0" w:color="auto"/>
                    <w:left w:val="none" w:sz="0" w:space="0" w:color="auto"/>
                    <w:bottom w:val="none" w:sz="0" w:space="0" w:color="auto"/>
                    <w:right w:val="none" w:sz="0" w:space="0" w:color="auto"/>
                  </w:divBdr>
                </w:div>
                <w:div w:id="1015809819">
                  <w:marLeft w:val="0"/>
                  <w:marRight w:val="0"/>
                  <w:marTop w:val="0"/>
                  <w:marBottom w:val="0"/>
                  <w:divBdr>
                    <w:top w:val="none" w:sz="0" w:space="0" w:color="auto"/>
                    <w:left w:val="none" w:sz="0" w:space="0" w:color="auto"/>
                    <w:bottom w:val="none" w:sz="0" w:space="0" w:color="auto"/>
                    <w:right w:val="none" w:sz="0" w:space="0" w:color="auto"/>
                  </w:divBdr>
                </w:div>
                <w:div w:id="69724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991857">
      <w:bodyDiv w:val="1"/>
      <w:marLeft w:val="0"/>
      <w:marRight w:val="0"/>
      <w:marTop w:val="0"/>
      <w:marBottom w:val="0"/>
      <w:divBdr>
        <w:top w:val="none" w:sz="0" w:space="0" w:color="auto"/>
        <w:left w:val="none" w:sz="0" w:space="0" w:color="auto"/>
        <w:bottom w:val="none" w:sz="0" w:space="0" w:color="auto"/>
        <w:right w:val="none" w:sz="0" w:space="0" w:color="auto"/>
      </w:divBdr>
    </w:div>
    <w:div w:id="568466288">
      <w:bodyDiv w:val="1"/>
      <w:marLeft w:val="0"/>
      <w:marRight w:val="0"/>
      <w:marTop w:val="0"/>
      <w:marBottom w:val="0"/>
      <w:divBdr>
        <w:top w:val="none" w:sz="0" w:space="0" w:color="auto"/>
        <w:left w:val="none" w:sz="0" w:space="0" w:color="auto"/>
        <w:bottom w:val="none" w:sz="0" w:space="0" w:color="auto"/>
        <w:right w:val="none" w:sz="0" w:space="0" w:color="auto"/>
      </w:divBdr>
      <w:divsChild>
        <w:div w:id="546376883">
          <w:marLeft w:val="0"/>
          <w:marRight w:val="0"/>
          <w:marTop w:val="0"/>
          <w:marBottom w:val="0"/>
          <w:divBdr>
            <w:top w:val="none" w:sz="0" w:space="0" w:color="auto"/>
            <w:left w:val="none" w:sz="0" w:space="0" w:color="auto"/>
            <w:bottom w:val="none" w:sz="0" w:space="0" w:color="auto"/>
            <w:right w:val="none" w:sz="0" w:space="0" w:color="auto"/>
          </w:divBdr>
        </w:div>
        <w:div w:id="1465612133">
          <w:marLeft w:val="0"/>
          <w:marRight w:val="0"/>
          <w:marTop w:val="0"/>
          <w:marBottom w:val="0"/>
          <w:divBdr>
            <w:top w:val="none" w:sz="0" w:space="0" w:color="auto"/>
            <w:left w:val="none" w:sz="0" w:space="0" w:color="auto"/>
            <w:bottom w:val="none" w:sz="0" w:space="0" w:color="auto"/>
            <w:right w:val="none" w:sz="0" w:space="0" w:color="auto"/>
          </w:divBdr>
        </w:div>
        <w:div w:id="1916864017">
          <w:marLeft w:val="0"/>
          <w:marRight w:val="0"/>
          <w:marTop w:val="0"/>
          <w:marBottom w:val="0"/>
          <w:divBdr>
            <w:top w:val="none" w:sz="0" w:space="0" w:color="auto"/>
            <w:left w:val="none" w:sz="0" w:space="0" w:color="auto"/>
            <w:bottom w:val="none" w:sz="0" w:space="0" w:color="auto"/>
            <w:right w:val="none" w:sz="0" w:space="0" w:color="auto"/>
          </w:divBdr>
        </w:div>
        <w:div w:id="712972121">
          <w:marLeft w:val="0"/>
          <w:marRight w:val="0"/>
          <w:marTop w:val="0"/>
          <w:marBottom w:val="0"/>
          <w:divBdr>
            <w:top w:val="none" w:sz="0" w:space="0" w:color="auto"/>
            <w:left w:val="none" w:sz="0" w:space="0" w:color="auto"/>
            <w:bottom w:val="none" w:sz="0" w:space="0" w:color="auto"/>
            <w:right w:val="none" w:sz="0" w:space="0" w:color="auto"/>
          </w:divBdr>
        </w:div>
        <w:div w:id="752043494">
          <w:marLeft w:val="0"/>
          <w:marRight w:val="0"/>
          <w:marTop w:val="0"/>
          <w:marBottom w:val="0"/>
          <w:divBdr>
            <w:top w:val="none" w:sz="0" w:space="0" w:color="auto"/>
            <w:left w:val="none" w:sz="0" w:space="0" w:color="auto"/>
            <w:bottom w:val="none" w:sz="0" w:space="0" w:color="auto"/>
            <w:right w:val="none" w:sz="0" w:space="0" w:color="auto"/>
          </w:divBdr>
        </w:div>
      </w:divsChild>
    </w:div>
    <w:div w:id="571160622">
      <w:bodyDiv w:val="1"/>
      <w:marLeft w:val="0"/>
      <w:marRight w:val="0"/>
      <w:marTop w:val="0"/>
      <w:marBottom w:val="0"/>
      <w:divBdr>
        <w:top w:val="none" w:sz="0" w:space="0" w:color="auto"/>
        <w:left w:val="none" w:sz="0" w:space="0" w:color="auto"/>
        <w:bottom w:val="none" w:sz="0" w:space="0" w:color="auto"/>
        <w:right w:val="none" w:sz="0" w:space="0" w:color="auto"/>
      </w:divBdr>
    </w:div>
    <w:div w:id="597374665">
      <w:bodyDiv w:val="1"/>
      <w:marLeft w:val="0"/>
      <w:marRight w:val="0"/>
      <w:marTop w:val="0"/>
      <w:marBottom w:val="0"/>
      <w:divBdr>
        <w:top w:val="none" w:sz="0" w:space="0" w:color="auto"/>
        <w:left w:val="none" w:sz="0" w:space="0" w:color="auto"/>
        <w:bottom w:val="none" w:sz="0" w:space="0" w:color="auto"/>
        <w:right w:val="none" w:sz="0" w:space="0" w:color="auto"/>
      </w:divBdr>
    </w:div>
    <w:div w:id="625043867">
      <w:bodyDiv w:val="1"/>
      <w:marLeft w:val="0"/>
      <w:marRight w:val="0"/>
      <w:marTop w:val="0"/>
      <w:marBottom w:val="0"/>
      <w:divBdr>
        <w:top w:val="none" w:sz="0" w:space="0" w:color="auto"/>
        <w:left w:val="none" w:sz="0" w:space="0" w:color="auto"/>
        <w:bottom w:val="none" w:sz="0" w:space="0" w:color="auto"/>
        <w:right w:val="none" w:sz="0" w:space="0" w:color="auto"/>
      </w:divBdr>
      <w:divsChild>
        <w:div w:id="382143721">
          <w:marLeft w:val="0"/>
          <w:marRight w:val="0"/>
          <w:marTop w:val="0"/>
          <w:marBottom w:val="0"/>
          <w:divBdr>
            <w:top w:val="none" w:sz="0" w:space="0" w:color="auto"/>
            <w:left w:val="none" w:sz="0" w:space="0" w:color="auto"/>
            <w:bottom w:val="none" w:sz="0" w:space="0" w:color="auto"/>
            <w:right w:val="none" w:sz="0" w:space="0" w:color="auto"/>
          </w:divBdr>
        </w:div>
        <w:div w:id="1604024338">
          <w:marLeft w:val="0"/>
          <w:marRight w:val="0"/>
          <w:marTop w:val="0"/>
          <w:marBottom w:val="0"/>
          <w:divBdr>
            <w:top w:val="none" w:sz="0" w:space="0" w:color="auto"/>
            <w:left w:val="none" w:sz="0" w:space="0" w:color="auto"/>
            <w:bottom w:val="none" w:sz="0" w:space="0" w:color="auto"/>
            <w:right w:val="none" w:sz="0" w:space="0" w:color="auto"/>
          </w:divBdr>
        </w:div>
        <w:div w:id="1583417472">
          <w:marLeft w:val="0"/>
          <w:marRight w:val="0"/>
          <w:marTop w:val="0"/>
          <w:marBottom w:val="0"/>
          <w:divBdr>
            <w:top w:val="none" w:sz="0" w:space="0" w:color="auto"/>
            <w:left w:val="none" w:sz="0" w:space="0" w:color="auto"/>
            <w:bottom w:val="none" w:sz="0" w:space="0" w:color="auto"/>
            <w:right w:val="none" w:sz="0" w:space="0" w:color="auto"/>
          </w:divBdr>
        </w:div>
        <w:div w:id="1696538784">
          <w:marLeft w:val="0"/>
          <w:marRight w:val="0"/>
          <w:marTop w:val="0"/>
          <w:marBottom w:val="0"/>
          <w:divBdr>
            <w:top w:val="none" w:sz="0" w:space="0" w:color="auto"/>
            <w:left w:val="none" w:sz="0" w:space="0" w:color="auto"/>
            <w:bottom w:val="none" w:sz="0" w:space="0" w:color="auto"/>
            <w:right w:val="none" w:sz="0" w:space="0" w:color="auto"/>
          </w:divBdr>
        </w:div>
        <w:div w:id="512500415">
          <w:marLeft w:val="0"/>
          <w:marRight w:val="0"/>
          <w:marTop w:val="0"/>
          <w:marBottom w:val="0"/>
          <w:divBdr>
            <w:top w:val="none" w:sz="0" w:space="0" w:color="auto"/>
            <w:left w:val="none" w:sz="0" w:space="0" w:color="auto"/>
            <w:bottom w:val="none" w:sz="0" w:space="0" w:color="auto"/>
            <w:right w:val="none" w:sz="0" w:space="0" w:color="auto"/>
          </w:divBdr>
        </w:div>
        <w:div w:id="193155066">
          <w:marLeft w:val="0"/>
          <w:marRight w:val="0"/>
          <w:marTop w:val="0"/>
          <w:marBottom w:val="0"/>
          <w:divBdr>
            <w:top w:val="none" w:sz="0" w:space="0" w:color="auto"/>
            <w:left w:val="none" w:sz="0" w:space="0" w:color="auto"/>
            <w:bottom w:val="none" w:sz="0" w:space="0" w:color="auto"/>
            <w:right w:val="none" w:sz="0" w:space="0" w:color="auto"/>
          </w:divBdr>
        </w:div>
        <w:div w:id="307902697">
          <w:marLeft w:val="0"/>
          <w:marRight w:val="0"/>
          <w:marTop w:val="0"/>
          <w:marBottom w:val="0"/>
          <w:divBdr>
            <w:top w:val="none" w:sz="0" w:space="0" w:color="auto"/>
            <w:left w:val="none" w:sz="0" w:space="0" w:color="auto"/>
            <w:bottom w:val="none" w:sz="0" w:space="0" w:color="auto"/>
            <w:right w:val="none" w:sz="0" w:space="0" w:color="auto"/>
          </w:divBdr>
        </w:div>
      </w:divsChild>
    </w:div>
    <w:div w:id="633484480">
      <w:bodyDiv w:val="1"/>
      <w:marLeft w:val="0"/>
      <w:marRight w:val="0"/>
      <w:marTop w:val="0"/>
      <w:marBottom w:val="0"/>
      <w:divBdr>
        <w:top w:val="none" w:sz="0" w:space="0" w:color="auto"/>
        <w:left w:val="none" w:sz="0" w:space="0" w:color="auto"/>
        <w:bottom w:val="none" w:sz="0" w:space="0" w:color="auto"/>
        <w:right w:val="none" w:sz="0" w:space="0" w:color="auto"/>
      </w:divBdr>
    </w:div>
    <w:div w:id="690376464">
      <w:bodyDiv w:val="1"/>
      <w:marLeft w:val="0"/>
      <w:marRight w:val="0"/>
      <w:marTop w:val="0"/>
      <w:marBottom w:val="0"/>
      <w:divBdr>
        <w:top w:val="none" w:sz="0" w:space="0" w:color="auto"/>
        <w:left w:val="none" w:sz="0" w:space="0" w:color="auto"/>
        <w:bottom w:val="none" w:sz="0" w:space="0" w:color="auto"/>
        <w:right w:val="none" w:sz="0" w:space="0" w:color="auto"/>
      </w:divBdr>
      <w:divsChild>
        <w:div w:id="1201475423">
          <w:marLeft w:val="0"/>
          <w:marRight w:val="0"/>
          <w:marTop w:val="0"/>
          <w:marBottom w:val="0"/>
          <w:divBdr>
            <w:top w:val="none" w:sz="0" w:space="0" w:color="auto"/>
            <w:left w:val="none" w:sz="0" w:space="0" w:color="auto"/>
            <w:bottom w:val="none" w:sz="0" w:space="0" w:color="auto"/>
            <w:right w:val="none" w:sz="0" w:space="0" w:color="auto"/>
          </w:divBdr>
          <w:divsChild>
            <w:div w:id="1779174840">
              <w:marLeft w:val="0"/>
              <w:marRight w:val="0"/>
              <w:marTop w:val="0"/>
              <w:marBottom w:val="0"/>
              <w:divBdr>
                <w:top w:val="none" w:sz="0" w:space="0" w:color="auto"/>
                <w:left w:val="none" w:sz="0" w:space="0" w:color="auto"/>
                <w:bottom w:val="none" w:sz="0" w:space="0" w:color="auto"/>
                <w:right w:val="none" w:sz="0" w:space="0" w:color="auto"/>
              </w:divBdr>
              <w:divsChild>
                <w:div w:id="15827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09643">
          <w:marLeft w:val="0"/>
          <w:marRight w:val="0"/>
          <w:marTop w:val="0"/>
          <w:marBottom w:val="0"/>
          <w:divBdr>
            <w:top w:val="none" w:sz="0" w:space="0" w:color="auto"/>
            <w:left w:val="none" w:sz="0" w:space="0" w:color="auto"/>
            <w:bottom w:val="none" w:sz="0" w:space="0" w:color="auto"/>
            <w:right w:val="none" w:sz="0" w:space="0" w:color="auto"/>
          </w:divBdr>
          <w:divsChild>
            <w:div w:id="805389206">
              <w:marLeft w:val="0"/>
              <w:marRight w:val="0"/>
              <w:marTop w:val="0"/>
              <w:marBottom w:val="450"/>
              <w:divBdr>
                <w:top w:val="none" w:sz="0" w:space="0" w:color="auto"/>
                <w:left w:val="none" w:sz="0" w:space="0" w:color="auto"/>
                <w:bottom w:val="none" w:sz="0" w:space="0" w:color="auto"/>
                <w:right w:val="none" w:sz="0" w:space="0" w:color="auto"/>
              </w:divBdr>
              <w:divsChild>
                <w:div w:id="1474978370">
                  <w:marLeft w:val="0"/>
                  <w:marRight w:val="0"/>
                  <w:marTop w:val="0"/>
                  <w:marBottom w:val="360"/>
                  <w:divBdr>
                    <w:top w:val="none" w:sz="0" w:space="0" w:color="auto"/>
                    <w:left w:val="none" w:sz="0" w:space="0" w:color="auto"/>
                    <w:bottom w:val="none" w:sz="0" w:space="0" w:color="auto"/>
                    <w:right w:val="none" w:sz="0" w:space="0" w:color="auto"/>
                  </w:divBdr>
                  <w:divsChild>
                    <w:div w:id="907156106">
                      <w:marLeft w:val="0"/>
                      <w:marRight w:val="0"/>
                      <w:marTop w:val="0"/>
                      <w:marBottom w:val="0"/>
                      <w:divBdr>
                        <w:top w:val="none" w:sz="0" w:space="0" w:color="auto"/>
                        <w:left w:val="none" w:sz="0" w:space="0" w:color="auto"/>
                        <w:bottom w:val="none" w:sz="0" w:space="0" w:color="auto"/>
                        <w:right w:val="none" w:sz="0" w:space="0" w:color="auto"/>
                      </w:divBdr>
                    </w:div>
                    <w:div w:id="63710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920071">
      <w:bodyDiv w:val="1"/>
      <w:marLeft w:val="0"/>
      <w:marRight w:val="0"/>
      <w:marTop w:val="0"/>
      <w:marBottom w:val="0"/>
      <w:divBdr>
        <w:top w:val="none" w:sz="0" w:space="0" w:color="auto"/>
        <w:left w:val="none" w:sz="0" w:space="0" w:color="auto"/>
        <w:bottom w:val="none" w:sz="0" w:space="0" w:color="auto"/>
        <w:right w:val="none" w:sz="0" w:space="0" w:color="auto"/>
      </w:divBdr>
    </w:div>
    <w:div w:id="711350026">
      <w:bodyDiv w:val="1"/>
      <w:marLeft w:val="0"/>
      <w:marRight w:val="0"/>
      <w:marTop w:val="0"/>
      <w:marBottom w:val="0"/>
      <w:divBdr>
        <w:top w:val="none" w:sz="0" w:space="0" w:color="auto"/>
        <w:left w:val="none" w:sz="0" w:space="0" w:color="auto"/>
        <w:bottom w:val="none" w:sz="0" w:space="0" w:color="auto"/>
        <w:right w:val="none" w:sz="0" w:space="0" w:color="auto"/>
      </w:divBdr>
    </w:div>
    <w:div w:id="730081957">
      <w:bodyDiv w:val="1"/>
      <w:marLeft w:val="0"/>
      <w:marRight w:val="0"/>
      <w:marTop w:val="0"/>
      <w:marBottom w:val="0"/>
      <w:divBdr>
        <w:top w:val="none" w:sz="0" w:space="0" w:color="auto"/>
        <w:left w:val="none" w:sz="0" w:space="0" w:color="auto"/>
        <w:bottom w:val="none" w:sz="0" w:space="0" w:color="auto"/>
        <w:right w:val="none" w:sz="0" w:space="0" w:color="auto"/>
      </w:divBdr>
    </w:div>
    <w:div w:id="768310493">
      <w:bodyDiv w:val="1"/>
      <w:marLeft w:val="0"/>
      <w:marRight w:val="0"/>
      <w:marTop w:val="0"/>
      <w:marBottom w:val="0"/>
      <w:divBdr>
        <w:top w:val="none" w:sz="0" w:space="0" w:color="auto"/>
        <w:left w:val="none" w:sz="0" w:space="0" w:color="auto"/>
        <w:bottom w:val="none" w:sz="0" w:space="0" w:color="auto"/>
        <w:right w:val="none" w:sz="0" w:space="0" w:color="auto"/>
      </w:divBdr>
    </w:div>
    <w:div w:id="796686115">
      <w:bodyDiv w:val="1"/>
      <w:marLeft w:val="0"/>
      <w:marRight w:val="0"/>
      <w:marTop w:val="0"/>
      <w:marBottom w:val="0"/>
      <w:divBdr>
        <w:top w:val="none" w:sz="0" w:space="0" w:color="auto"/>
        <w:left w:val="none" w:sz="0" w:space="0" w:color="auto"/>
        <w:bottom w:val="none" w:sz="0" w:space="0" w:color="auto"/>
        <w:right w:val="none" w:sz="0" w:space="0" w:color="auto"/>
      </w:divBdr>
    </w:div>
    <w:div w:id="829949995">
      <w:bodyDiv w:val="1"/>
      <w:marLeft w:val="0"/>
      <w:marRight w:val="0"/>
      <w:marTop w:val="0"/>
      <w:marBottom w:val="0"/>
      <w:divBdr>
        <w:top w:val="none" w:sz="0" w:space="0" w:color="auto"/>
        <w:left w:val="none" w:sz="0" w:space="0" w:color="auto"/>
        <w:bottom w:val="none" w:sz="0" w:space="0" w:color="auto"/>
        <w:right w:val="none" w:sz="0" w:space="0" w:color="auto"/>
      </w:divBdr>
    </w:div>
    <w:div w:id="884952716">
      <w:bodyDiv w:val="1"/>
      <w:marLeft w:val="0"/>
      <w:marRight w:val="0"/>
      <w:marTop w:val="0"/>
      <w:marBottom w:val="0"/>
      <w:divBdr>
        <w:top w:val="none" w:sz="0" w:space="0" w:color="auto"/>
        <w:left w:val="none" w:sz="0" w:space="0" w:color="auto"/>
        <w:bottom w:val="none" w:sz="0" w:space="0" w:color="auto"/>
        <w:right w:val="none" w:sz="0" w:space="0" w:color="auto"/>
      </w:divBdr>
      <w:divsChild>
        <w:div w:id="1895969967">
          <w:marLeft w:val="0"/>
          <w:marRight w:val="0"/>
          <w:marTop w:val="0"/>
          <w:marBottom w:val="0"/>
          <w:divBdr>
            <w:top w:val="none" w:sz="0" w:space="0" w:color="auto"/>
            <w:left w:val="none" w:sz="0" w:space="0" w:color="auto"/>
            <w:bottom w:val="none" w:sz="0" w:space="0" w:color="auto"/>
            <w:right w:val="none" w:sz="0" w:space="0" w:color="auto"/>
          </w:divBdr>
          <w:divsChild>
            <w:div w:id="595284391">
              <w:marLeft w:val="0"/>
              <w:marRight w:val="0"/>
              <w:marTop w:val="0"/>
              <w:marBottom w:val="0"/>
              <w:divBdr>
                <w:top w:val="none" w:sz="0" w:space="0" w:color="auto"/>
                <w:left w:val="none" w:sz="0" w:space="0" w:color="auto"/>
                <w:bottom w:val="none" w:sz="0" w:space="0" w:color="auto"/>
                <w:right w:val="none" w:sz="0" w:space="0" w:color="auto"/>
              </w:divBdr>
              <w:divsChild>
                <w:div w:id="763184968">
                  <w:marLeft w:val="0"/>
                  <w:marRight w:val="0"/>
                  <w:marTop w:val="0"/>
                  <w:marBottom w:val="0"/>
                  <w:divBdr>
                    <w:top w:val="none" w:sz="0" w:space="0" w:color="auto"/>
                    <w:left w:val="none" w:sz="0" w:space="0" w:color="auto"/>
                    <w:bottom w:val="none" w:sz="0" w:space="0" w:color="auto"/>
                    <w:right w:val="none" w:sz="0" w:space="0" w:color="auto"/>
                  </w:divBdr>
                  <w:divsChild>
                    <w:div w:id="1742017455">
                      <w:marLeft w:val="0"/>
                      <w:marRight w:val="0"/>
                      <w:marTop w:val="0"/>
                      <w:marBottom w:val="0"/>
                      <w:divBdr>
                        <w:top w:val="none" w:sz="0" w:space="0" w:color="auto"/>
                        <w:left w:val="none" w:sz="0" w:space="0" w:color="auto"/>
                        <w:bottom w:val="none" w:sz="0" w:space="0" w:color="auto"/>
                        <w:right w:val="none" w:sz="0" w:space="0" w:color="auto"/>
                      </w:divBdr>
                      <w:divsChild>
                        <w:div w:id="862981377">
                          <w:marLeft w:val="0"/>
                          <w:marRight w:val="0"/>
                          <w:marTop w:val="0"/>
                          <w:marBottom w:val="0"/>
                          <w:divBdr>
                            <w:top w:val="none" w:sz="0" w:space="0" w:color="auto"/>
                            <w:left w:val="none" w:sz="0" w:space="0" w:color="auto"/>
                            <w:bottom w:val="none" w:sz="0" w:space="0" w:color="auto"/>
                            <w:right w:val="none" w:sz="0" w:space="0" w:color="auto"/>
                          </w:divBdr>
                          <w:divsChild>
                            <w:div w:id="736124574">
                              <w:marLeft w:val="0"/>
                              <w:marRight w:val="0"/>
                              <w:marTop w:val="0"/>
                              <w:marBottom w:val="0"/>
                              <w:divBdr>
                                <w:top w:val="none" w:sz="0" w:space="0" w:color="auto"/>
                                <w:left w:val="none" w:sz="0" w:space="0" w:color="auto"/>
                                <w:bottom w:val="none" w:sz="0" w:space="0" w:color="auto"/>
                                <w:right w:val="none" w:sz="0" w:space="0" w:color="auto"/>
                              </w:divBdr>
                              <w:divsChild>
                                <w:div w:id="489712315">
                                  <w:marLeft w:val="0"/>
                                  <w:marRight w:val="0"/>
                                  <w:marTop w:val="0"/>
                                  <w:marBottom w:val="0"/>
                                  <w:divBdr>
                                    <w:top w:val="none" w:sz="0" w:space="0" w:color="auto"/>
                                    <w:left w:val="none" w:sz="0" w:space="0" w:color="auto"/>
                                    <w:bottom w:val="none" w:sz="0" w:space="0" w:color="auto"/>
                                    <w:right w:val="none" w:sz="0" w:space="0" w:color="auto"/>
                                  </w:divBdr>
                                  <w:divsChild>
                                    <w:div w:id="383454223">
                                      <w:marLeft w:val="0"/>
                                      <w:marRight w:val="0"/>
                                      <w:marTop w:val="0"/>
                                      <w:marBottom w:val="0"/>
                                      <w:divBdr>
                                        <w:top w:val="none" w:sz="0" w:space="0" w:color="auto"/>
                                        <w:left w:val="none" w:sz="0" w:space="0" w:color="auto"/>
                                        <w:bottom w:val="none" w:sz="0" w:space="0" w:color="auto"/>
                                        <w:right w:val="none" w:sz="0" w:space="0" w:color="auto"/>
                                      </w:divBdr>
                                      <w:divsChild>
                                        <w:div w:id="145173083">
                                          <w:marLeft w:val="0"/>
                                          <w:marRight w:val="0"/>
                                          <w:marTop w:val="0"/>
                                          <w:marBottom w:val="300"/>
                                          <w:divBdr>
                                            <w:top w:val="none" w:sz="0" w:space="0" w:color="auto"/>
                                            <w:left w:val="none" w:sz="0" w:space="0" w:color="auto"/>
                                            <w:bottom w:val="none" w:sz="0" w:space="0" w:color="auto"/>
                                            <w:right w:val="none" w:sz="0" w:space="0" w:color="auto"/>
                                          </w:divBdr>
                                          <w:divsChild>
                                            <w:div w:id="647394242">
                                              <w:marLeft w:val="0"/>
                                              <w:marRight w:val="0"/>
                                              <w:marTop w:val="0"/>
                                              <w:marBottom w:val="0"/>
                                              <w:divBdr>
                                                <w:top w:val="none" w:sz="0" w:space="0" w:color="auto"/>
                                                <w:left w:val="none" w:sz="0" w:space="0" w:color="auto"/>
                                                <w:bottom w:val="none" w:sz="0" w:space="0" w:color="auto"/>
                                                <w:right w:val="none" w:sz="0" w:space="0" w:color="auto"/>
                                              </w:divBdr>
                                              <w:divsChild>
                                                <w:div w:id="1949269635">
                                                  <w:marLeft w:val="0"/>
                                                  <w:marRight w:val="0"/>
                                                  <w:marTop w:val="0"/>
                                                  <w:marBottom w:val="0"/>
                                                  <w:divBdr>
                                                    <w:top w:val="none" w:sz="0" w:space="0" w:color="auto"/>
                                                    <w:left w:val="none" w:sz="0" w:space="0" w:color="auto"/>
                                                    <w:bottom w:val="none" w:sz="0" w:space="0" w:color="auto"/>
                                                    <w:right w:val="none" w:sz="0" w:space="0" w:color="auto"/>
                                                  </w:divBdr>
                                                  <w:divsChild>
                                                    <w:div w:id="183205800">
                                                      <w:marLeft w:val="0"/>
                                                      <w:marRight w:val="0"/>
                                                      <w:marTop w:val="0"/>
                                                      <w:marBottom w:val="0"/>
                                                      <w:divBdr>
                                                        <w:top w:val="none" w:sz="0" w:space="0" w:color="auto"/>
                                                        <w:left w:val="none" w:sz="0" w:space="0" w:color="auto"/>
                                                        <w:bottom w:val="none" w:sz="0" w:space="0" w:color="auto"/>
                                                        <w:right w:val="none" w:sz="0" w:space="0" w:color="auto"/>
                                                      </w:divBdr>
                                                      <w:divsChild>
                                                        <w:div w:id="879322186">
                                                          <w:marLeft w:val="0"/>
                                                          <w:marRight w:val="0"/>
                                                          <w:marTop w:val="0"/>
                                                          <w:marBottom w:val="0"/>
                                                          <w:divBdr>
                                                            <w:top w:val="none" w:sz="0" w:space="0" w:color="auto"/>
                                                            <w:left w:val="none" w:sz="0" w:space="0" w:color="auto"/>
                                                            <w:bottom w:val="none" w:sz="0" w:space="0" w:color="auto"/>
                                                            <w:right w:val="none" w:sz="0" w:space="0" w:color="auto"/>
                                                          </w:divBdr>
                                                          <w:divsChild>
                                                            <w:div w:id="1938705807">
                                                              <w:marLeft w:val="0"/>
                                                              <w:marRight w:val="0"/>
                                                              <w:marTop w:val="0"/>
                                                              <w:marBottom w:val="450"/>
                                                              <w:divBdr>
                                                                <w:top w:val="none" w:sz="0" w:space="0" w:color="auto"/>
                                                                <w:left w:val="none" w:sz="0" w:space="0" w:color="auto"/>
                                                                <w:bottom w:val="none" w:sz="0" w:space="0" w:color="auto"/>
                                                                <w:right w:val="none" w:sz="0" w:space="0" w:color="auto"/>
                                                              </w:divBdr>
                                                              <w:divsChild>
                                                                <w:div w:id="1434476104">
                                                                  <w:marLeft w:val="0"/>
                                                                  <w:marRight w:val="0"/>
                                                                  <w:marTop w:val="0"/>
                                                                  <w:marBottom w:val="0"/>
                                                                  <w:divBdr>
                                                                    <w:top w:val="none" w:sz="0" w:space="0" w:color="auto"/>
                                                                    <w:left w:val="none" w:sz="0" w:space="0" w:color="auto"/>
                                                                    <w:bottom w:val="none" w:sz="0" w:space="0" w:color="auto"/>
                                                                    <w:right w:val="none" w:sz="0" w:space="0" w:color="auto"/>
                                                                  </w:divBdr>
                                                                </w:div>
                                                                <w:div w:id="240061505">
                                                                  <w:marLeft w:val="0"/>
                                                                  <w:marRight w:val="0"/>
                                                                  <w:marTop w:val="0"/>
                                                                  <w:marBottom w:val="0"/>
                                                                  <w:divBdr>
                                                                    <w:top w:val="none" w:sz="0" w:space="0" w:color="auto"/>
                                                                    <w:left w:val="none" w:sz="0" w:space="0" w:color="auto"/>
                                                                    <w:bottom w:val="none" w:sz="0" w:space="0" w:color="auto"/>
                                                                    <w:right w:val="none" w:sz="0" w:space="0" w:color="auto"/>
                                                                  </w:divBdr>
                                                                </w:div>
                                                                <w:div w:id="622886304">
                                                                  <w:marLeft w:val="0"/>
                                                                  <w:marRight w:val="0"/>
                                                                  <w:marTop w:val="0"/>
                                                                  <w:marBottom w:val="0"/>
                                                                  <w:divBdr>
                                                                    <w:top w:val="none" w:sz="0" w:space="0" w:color="auto"/>
                                                                    <w:left w:val="none" w:sz="0" w:space="0" w:color="auto"/>
                                                                    <w:bottom w:val="none" w:sz="0" w:space="0" w:color="auto"/>
                                                                    <w:right w:val="none" w:sz="0" w:space="0" w:color="auto"/>
                                                                  </w:divBdr>
                                                                </w:div>
                                                                <w:div w:id="155923224">
                                                                  <w:marLeft w:val="0"/>
                                                                  <w:marRight w:val="0"/>
                                                                  <w:marTop w:val="0"/>
                                                                  <w:marBottom w:val="0"/>
                                                                  <w:divBdr>
                                                                    <w:top w:val="none" w:sz="0" w:space="0" w:color="auto"/>
                                                                    <w:left w:val="none" w:sz="0" w:space="0" w:color="auto"/>
                                                                    <w:bottom w:val="none" w:sz="0" w:space="0" w:color="auto"/>
                                                                    <w:right w:val="none" w:sz="0" w:space="0" w:color="auto"/>
                                                                  </w:divBdr>
                                                                </w:div>
                                                                <w:div w:id="712510008">
                                                                  <w:marLeft w:val="0"/>
                                                                  <w:marRight w:val="0"/>
                                                                  <w:marTop w:val="0"/>
                                                                  <w:marBottom w:val="0"/>
                                                                  <w:divBdr>
                                                                    <w:top w:val="none" w:sz="0" w:space="0" w:color="auto"/>
                                                                    <w:left w:val="none" w:sz="0" w:space="0" w:color="auto"/>
                                                                    <w:bottom w:val="none" w:sz="0" w:space="0" w:color="auto"/>
                                                                    <w:right w:val="none" w:sz="0" w:space="0" w:color="auto"/>
                                                                  </w:divBdr>
                                                                </w:div>
                                                                <w:div w:id="293829556">
                                                                  <w:marLeft w:val="0"/>
                                                                  <w:marRight w:val="0"/>
                                                                  <w:marTop w:val="0"/>
                                                                  <w:marBottom w:val="0"/>
                                                                  <w:divBdr>
                                                                    <w:top w:val="none" w:sz="0" w:space="0" w:color="auto"/>
                                                                    <w:left w:val="none" w:sz="0" w:space="0" w:color="auto"/>
                                                                    <w:bottom w:val="none" w:sz="0" w:space="0" w:color="auto"/>
                                                                    <w:right w:val="none" w:sz="0" w:space="0" w:color="auto"/>
                                                                  </w:divBdr>
                                                                </w:div>
                                                                <w:div w:id="1193692761">
                                                                  <w:marLeft w:val="0"/>
                                                                  <w:marRight w:val="0"/>
                                                                  <w:marTop w:val="0"/>
                                                                  <w:marBottom w:val="0"/>
                                                                  <w:divBdr>
                                                                    <w:top w:val="none" w:sz="0" w:space="0" w:color="auto"/>
                                                                    <w:left w:val="none" w:sz="0" w:space="0" w:color="auto"/>
                                                                    <w:bottom w:val="none" w:sz="0" w:space="0" w:color="auto"/>
                                                                    <w:right w:val="none" w:sz="0" w:space="0" w:color="auto"/>
                                                                  </w:divBdr>
                                                                  <w:divsChild>
                                                                    <w:div w:id="1177886753">
                                                                      <w:marLeft w:val="0"/>
                                                                      <w:marRight w:val="0"/>
                                                                      <w:marTop w:val="0"/>
                                                                      <w:marBottom w:val="0"/>
                                                                      <w:divBdr>
                                                                        <w:top w:val="none" w:sz="0" w:space="0" w:color="auto"/>
                                                                        <w:left w:val="none" w:sz="0" w:space="0" w:color="auto"/>
                                                                        <w:bottom w:val="none" w:sz="0" w:space="0" w:color="auto"/>
                                                                        <w:right w:val="none" w:sz="0" w:space="0" w:color="auto"/>
                                                                      </w:divBdr>
                                                                    </w:div>
                                                                    <w:div w:id="1777410589">
                                                                      <w:marLeft w:val="0"/>
                                                                      <w:marRight w:val="0"/>
                                                                      <w:marTop w:val="0"/>
                                                                      <w:marBottom w:val="0"/>
                                                                      <w:divBdr>
                                                                        <w:top w:val="none" w:sz="0" w:space="0" w:color="auto"/>
                                                                        <w:left w:val="none" w:sz="0" w:space="0" w:color="auto"/>
                                                                        <w:bottom w:val="none" w:sz="0" w:space="0" w:color="auto"/>
                                                                        <w:right w:val="none" w:sz="0" w:space="0" w:color="auto"/>
                                                                      </w:divBdr>
                                                                      <w:divsChild>
                                                                        <w:div w:id="85689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03491">
                                                                  <w:marLeft w:val="0"/>
                                                                  <w:marRight w:val="0"/>
                                                                  <w:marTop w:val="0"/>
                                                                  <w:marBottom w:val="0"/>
                                                                  <w:divBdr>
                                                                    <w:top w:val="none" w:sz="0" w:space="0" w:color="auto"/>
                                                                    <w:left w:val="none" w:sz="0" w:space="0" w:color="auto"/>
                                                                    <w:bottom w:val="none" w:sz="0" w:space="0" w:color="auto"/>
                                                                    <w:right w:val="none" w:sz="0" w:space="0" w:color="auto"/>
                                                                  </w:divBdr>
                                                                </w:div>
                                                                <w:div w:id="799960056">
                                                                  <w:marLeft w:val="0"/>
                                                                  <w:marRight w:val="0"/>
                                                                  <w:marTop w:val="0"/>
                                                                  <w:marBottom w:val="0"/>
                                                                  <w:divBdr>
                                                                    <w:top w:val="none" w:sz="0" w:space="0" w:color="auto"/>
                                                                    <w:left w:val="none" w:sz="0" w:space="0" w:color="auto"/>
                                                                    <w:bottom w:val="none" w:sz="0" w:space="0" w:color="auto"/>
                                                                    <w:right w:val="none" w:sz="0" w:space="0" w:color="auto"/>
                                                                  </w:divBdr>
                                                                </w:div>
                                                                <w:div w:id="1958944246">
                                                                  <w:marLeft w:val="0"/>
                                                                  <w:marRight w:val="0"/>
                                                                  <w:marTop w:val="0"/>
                                                                  <w:marBottom w:val="0"/>
                                                                  <w:divBdr>
                                                                    <w:top w:val="none" w:sz="0" w:space="0" w:color="auto"/>
                                                                    <w:left w:val="none" w:sz="0" w:space="0" w:color="auto"/>
                                                                    <w:bottom w:val="none" w:sz="0" w:space="0" w:color="auto"/>
                                                                    <w:right w:val="none" w:sz="0" w:space="0" w:color="auto"/>
                                                                  </w:divBdr>
                                                                  <w:divsChild>
                                                                    <w:div w:id="1762145293">
                                                                      <w:marLeft w:val="0"/>
                                                                      <w:marRight w:val="0"/>
                                                                      <w:marTop w:val="0"/>
                                                                      <w:marBottom w:val="360"/>
                                                                      <w:divBdr>
                                                                        <w:top w:val="none" w:sz="0" w:space="0" w:color="auto"/>
                                                                        <w:left w:val="none" w:sz="0" w:space="0" w:color="auto"/>
                                                                        <w:bottom w:val="none" w:sz="0" w:space="0" w:color="auto"/>
                                                                        <w:right w:val="none" w:sz="0" w:space="0" w:color="auto"/>
                                                                      </w:divBdr>
                                                                      <w:divsChild>
                                                                        <w:div w:id="819467555">
                                                                          <w:marLeft w:val="0"/>
                                                                          <w:marRight w:val="0"/>
                                                                          <w:marTop w:val="0"/>
                                                                          <w:marBottom w:val="0"/>
                                                                          <w:divBdr>
                                                                            <w:top w:val="none" w:sz="0" w:space="0" w:color="auto"/>
                                                                            <w:left w:val="none" w:sz="0" w:space="0" w:color="auto"/>
                                                                            <w:bottom w:val="none" w:sz="0" w:space="0" w:color="auto"/>
                                                                            <w:right w:val="none" w:sz="0" w:space="0" w:color="auto"/>
                                                                          </w:divBdr>
                                                                          <w:divsChild>
                                                                            <w:div w:id="2073649739">
                                                                              <w:marLeft w:val="0"/>
                                                                              <w:marRight w:val="0"/>
                                                                              <w:marTop w:val="0"/>
                                                                              <w:marBottom w:val="375"/>
                                                                              <w:divBdr>
                                                                                <w:top w:val="none" w:sz="0" w:space="0" w:color="auto"/>
                                                                                <w:left w:val="none" w:sz="0" w:space="0" w:color="auto"/>
                                                                                <w:bottom w:val="none" w:sz="0" w:space="0" w:color="auto"/>
                                                                                <w:right w:val="none" w:sz="0" w:space="0" w:color="auto"/>
                                                                              </w:divBdr>
                                                                              <w:divsChild>
                                                                                <w:div w:id="642001773">
                                                                                  <w:marLeft w:val="0"/>
                                                                                  <w:marRight w:val="0"/>
                                                                                  <w:marTop w:val="0"/>
                                                                                  <w:marBottom w:val="0"/>
                                                                                  <w:divBdr>
                                                                                    <w:top w:val="none" w:sz="0" w:space="0" w:color="auto"/>
                                                                                    <w:left w:val="none" w:sz="0" w:space="0" w:color="auto"/>
                                                                                    <w:bottom w:val="none" w:sz="0" w:space="0" w:color="auto"/>
                                                                                    <w:right w:val="none" w:sz="0" w:space="0" w:color="auto"/>
                                                                                  </w:divBdr>
                                                                                </w:div>
                                                                              </w:divsChild>
                                                                            </w:div>
                                                                            <w:div w:id="257445494">
                                                                              <w:marLeft w:val="0"/>
                                                                              <w:marRight w:val="0"/>
                                                                              <w:marTop w:val="0"/>
                                                                              <w:marBottom w:val="0"/>
                                                                              <w:divBdr>
                                                                                <w:top w:val="none" w:sz="0" w:space="0" w:color="auto"/>
                                                                                <w:left w:val="none" w:sz="0" w:space="0" w:color="auto"/>
                                                                                <w:bottom w:val="none" w:sz="0" w:space="0" w:color="auto"/>
                                                                                <w:right w:val="none" w:sz="0" w:space="0" w:color="auto"/>
                                                                              </w:divBdr>
                                                                              <w:divsChild>
                                                                                <w:div w:id="2070181509">
                                                                                  <w:marLeft w:val="0"/>
                                                                                  <w:marRight w:val="0"/>
                                                                                  <w:marTop w:val="0"/>
                                                                                  <w:marBottom w:val="225"/>
                                                                                  <w:divBdr>
                                                                                    <w:top w:val="none" w:sz="0" w:space="0" w:color="auto"/>
                                                                                    <w:left w:val="none" w:sz="0" w:space="0" w:color="auto"/>
                                                                                    <w:bottom w:val="none" w:sz="0" w:space="0" w:color="auto"/>
                                                                                    <w:right w:val="none" w:sz="0" w:space="0" w:color="auto"/>
                                                                                  </w:divBdr>
                                                                                  <w:divsChild>
                                                                                    <w:div w:id="1365591971">
                                                                                      <w:marLeft w:val="0"/>
                                                                                      <w:marRight w:val="0"/>
                                                                                      <w:marTop w:val="0"/>
                                                                                      <w:marBottom w:val="0"/>
                                                                                      <w:divBdr>
                                                                                        <w:top w:val="none" w:sz="0" w:space="0" w:color="auto"/>
                                                                                        <w:left w:val="none" w:sz="0" w:space="0" w:color="auto"/>
                                                                                        <w:bottom w:val="none" w:sz="0" w:space="0" w:color="auto"/>
                                                                                        <w:right w:val="none" w:sz="0" w:space="0" w:color="auto"/>
                                                                                      </w:divBdr>
                                                                                      <w:divsChild>
                                                                                        <w:div w:id="1822649217">
                                                                                          <w:marLeft w:val="0"/>
                                                                                          <w:marRight w:val="0"/>
                                                                                          <w:marTop w:val="0"/>
                                                                                          <w:marBottom w:val="0"/>
                                                                                          <w:divBdr>
                                                                                            <w:top w:val="none" w:sz="0" w:space="0" w:color="auto"/>
                                                                                            <w:left w:val="none" w:sz="0" w:space="0" w:color="auto"/>
                                                                                            <w:bottom w:val="none" w:sz="0" w:space="0" w:color="auto"/>
                                                                                            <w:right w:val="none" w:sz="0" w:space="0" w:color="auto"/>
                                                                                          </w:divBdr>
                                                                                        </w:div>
                                                                                      </w:divsChild>
                                                                                    </w:div>
                                                                                    <w:div w:id="1593932291">
                                                                                      <w:marLeft w:val="0"/>
                                                                                      <w:marRight w:val="0"/>
                                                                                      <w:marTop w:val="0"/>
                                                                                      <w:marBottom w:val="0"/>
                                                                                      <w:divBdr>
                                                                                        <w:top w:val="none" w:sz="0" w:space="0" w:color="auto"/>
                                                                                        <w:left w:val="none" w:sz="0" w:space="0" w:color="auto"/>
                                                                                        <w:bottom w:val="none" w:sz="0" w:space="0" w:color="auto"/>
                                                                                        <w:right w:val="none" w:sz="0" w:space="0" w:color="auto"/>
                                                                                      </w:divBdr>
                                                                                    </w:div>
                                                                                  </w:divsChild>
                                                                                </w:div>
                                                                                <w:div w:id="87846350">
                                                                                  <w:marLeft w:val="0"/>
                                                                                  <w:marRight w:val="0"/>
                                                                                  <w:marTop w:val="0"/>
                                                                                  <w:marBottom w:val="105"/>
                                                                                  <w:divBdr>
                                                                                    <w:top w:val="none" w:sz="0" w:space="0" w:color="auto"/>
                                                                                    <w:left w:val="none" w:sz="0" w:space="0" w:color="auto"/>
                                                                                    <w:bottom w:val="none" w:sz="0" w:space="0" w:color="auto"/>
                                                                                    <w:right w:val="none" w:sz="0" w:space="0" w:color="auto"/>
                                                                                  </w:divBdr>
                                                                                </w:div>
                                                                                <w:div w:id="300766386">
                                                                                  <w:marLeft w:val="0"/>
                                                                                  <w:marRight w:val="0"/>
                                                                                  <w:marTop w:val="0"/>
                                                                                  <w:marBottom w:val="105"/>
                                                                                  <w:divBdr>
                                                                                    <w:top w:val="none" w:sz="0" w:space="0" w:color="auto"/>
                                                                                    <w:left w:val="none" w:sz="0" w:space="0" w:color="auto"/>
                                                                                    <w:bottom w:val="none" w:sz="0" w:space="0" w:color="auto"/>
                                                                                    <w:right w:val="none" w:sz="0" w:space="0" w:color="auto"/>
                                                                                  </w:divBdr>
                                                                                </w:div>
                                                                                <w:div w:id="1559047211">
                                                                                  <w:marLeft w:val="0"/>
                                                                                  <w:marRight w:val="0"/>
                                                                                  <w:marTop w:val="0"/>
                                                                                  <w:marBottom w:val="105"/>
                                                                                  <w:divBdr>
                                                                                    <w:top w:val="none" w:sz="0" w:space="0" w:color="auto"/>
                                                                                    <w:left w:val="none" w:sz="0" w:space="0" w:color="auto"/>
                                                                                    <w:bottom w:val="none" w:sz="0" w:space="0" w:color="auto"/>
                                                                                    <w:right w:val="none" w:sz="0" w:space="0" w:color="auto"/>
                                                                                  </w:divBdr>
                                                                                </w:div>
                                                                                <w:div w:id="198203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077900">
                                                              <w:marLeft w:val="0"/>
                                                              <w:marRight w:val="0"/>
                                                              <w:marTop w:val="0"/>
                                                              <w:marBottom w:val="450"/>
                                                              <w:divBdr>
                                                                <w:top w:val="none" w:sz="0" w:space="0" w:color="auto"/>
                                                                <w:left w:val="none" w:sz="0" w:space="0" w:color="auto"/>
                                                                <w:bottom w:val="none" w:sz="0" w:space="0" w:color="auto"/>
                                                                <w:right w:val="none" w:sz="0" w:space="0" w:color="auto"/>
                                                              </w:divBdr>
                                                              <w:divsChild>
                                                                <w:div w:id="229266911">
                                                                  <w:marLeft w:val="0"/>
                                                                  <w:marRight w:val="0"/>
                                                                  <w:marTop w:val="0"/>
                                                                  <w:marBottom w:val="0"/>
                                                                  <w:divBdr>
                                                                    <w:top w:val="none" w:sz="0" w:space="0" w:color="auto"/>
                                                                    <w:left w:val="none" w:sz="0" w:space="0" w:color="auto"/>
                                                                    <w:bottom w:val="none" w:sz="0" w:space="0" w:color="auto"/>
                                                                    <w:right w:val="none" w:sz="0" w:space="0" w:color="auto"/>
                                                                  </w:divBdr>
                                                                </w:div>
                                                                <w:div w:id="168277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4104158">
                                          <w:marLeft w:val="0"/>
                                          <w:marRight w:val="0"/>
                                          <w:marTop w:val="0"/>
                                          <w:marBottom w:val="300"/>
                                          <w:divBdr>
                                            <w:top w:val="none" w:sz="0" w:space="0" w:color="auto"/>
                                            <w:left w:val="none" w:sz="0" w:space="0" w:color="auto"/>
                                            <w:bottom w:val="none" w:sz="0" w:space="0" w:color="auto"/>
                                            <w:right w:val="none" w:sz="0" w:space="0" w:color="auto"/>
                                          </w:divBdr>
                                          <w:divsChild>
                                            <w:div w:id="168108409">
                                              <w:marLeft w:val="0"/>
                                              <w:marRight w:val="0"/>
                                              <w:marTop w:val="0"/>
                                              <w:marBottom w:val="0"/>
                                              <w:divBdr>
                                                <w:top w:val="none" w:sz="0" w:space="0" w:color="auto"/>
                                                <w:left w:val="none" w:sz="0" w:space="0" w:color="auto"/>
                                                <w:bottom w:val="none" w:sz="0" w:space="0" w:color="auto"/>
                                                <w:right w:val="none" w:sz="0" w:space="0" w:color="auto"/>
                                              </w:divBdr>
                                              <w:divsChild>
                                                <w:div w:id="1658454133">
                                                  <w:marLeft w:val="0"/>
                                                  <w:marRight w:val="0"/>
                                                  <w:marTop w:val="0"/>
                                                  <w:marBottom w:val="0"/>
                                                  <w:divBdr>
                                                    <w:top w:val="none" w:sz="0" w:space="0" w:color="auto"/>
                                                    <w:left w:val="none" w:sz="0" w:space="0" w:color="auto"/>
                                                    <w:bottom w:val="none" w:sz="0" w:space="0" w:color="auto"/>
                                                    <w:right w:val="none" w:sz="0" w:space="0" w:color="auto"/>
                                                  </w:divBdr>
                                                  <w:divsChild>
                                                    <w:div w:id="876894967">
                                                      <w:marLeft w:val="0"/>
                                                      <w:marRight w:val="0"/>
                                                      <w:marTop w:val="0"/>
                                                      <w:marBottom w:val="0"/>
                                                      <w:divBdr>
                                                        <w:top w:val="none" w:sz="0" w:space="0" w:color="auto"/>
                                                        <w:left w:val="none" w:sz="0" w:space="0" w:color="auto"/>
                                                        <w:bottom w:val="none" w:sz="0" w:space="0" w:color="auto"/>
                                                        <w:right w:val="none" w:sz="0" w:space="0" w:color="auto"/>
                                                      </w:divBdr>
                                                      <w:divsChild>
                                                        <w:div w:id="1250391033">
                                                          <w:marLeft w:val="0"/>
                                                          <w:marRight w:val="0"/>
                                                          <w:marTop w:val="0"/>
                                                          <w:marBottom w:val="0"/>
                                                          <w:divBdr>
                                                            <w:top w:val="none" w:sz="0" w:space="0" w:color="auto"/>
                                                            <w:left w:val="none" w:sz="0" w:space="0" w:color="auto"/>
                                                            <w:bottom w:val="none" w:sz="0" w:space="0" w:color="auto"/>
                                                            <w:right w:val="none" w:sz="0" w:space="0" w:color="auto"/>
                                                          </w:divBdr>
                                                          <w:divsChild>
                                                            <w:div w:id="1663970502">
                                                              <w:marLeft w:val="0"/>
                                                              <w:marRight w:val="0"/>
                                                              <w:marTop w:val="0"/>
                                                              <w:marBottom w:val="0"/>
                                                              <w:divBdr>
                                                                <w:top w:val="none" w:sz="0" w:space="0" w:color="auto"/>
                                                                <w:left w:val="none" w:sz="0" w:space="0" w:color="auto"/>
                                                                <w:bottom w:val="none" w:sz="0" w:space="0" w:color="auto"/>
                                                                <w:right w:val="none" w:sz="0" w:space="0" w:color="auto"/>
                                                              </w:divBdr>
                                                              <w:divsChild>
                                                                <w:div w:id="939222219">
                                                                  <w:marLeft w:val="0"/>
                                                                  <w:marRight w:val="0"/>
                                                                  <w:marTop w:val="0"/>
                                                                  <w:marBottom w:val="0"/>
                                                                  <w:divBdr>
                                                                    <w:top w:val="single" w:sz="12" w:space="8" w:color="00FDB9"/>
                                                                    <w:left w:val="single" w:sz="12" w:space="8" w:color="00FDB9"/>
                                                                    <w:bottom w:val="single" w:sz="12" w:space="8" w:color="00FDB9"/>
                                                                    <w:right w:val="single" w:sz="12" w:space="8" w:color="00FDB9"/>
                                                                  </w:divBdr>
                                                                  <w:divsChild>
                                                                    <w:div w:id="125196395">
                                                                      <w:marLeft w:val="0"/>
                                                                      <w:marRight w:val="0"/>
                                                                      <w:marTop w:val="0"/>
                                                                      <w:marBottom w:val="0"/>
                                                                      <w:divBdr>
                                                                        <w:top w:val="single" w:sz="2" w:space="0" w:color="00FDB9"/>
                                                                        <w:left w:val="single" w:sz="2" w:space="0" w:color="00FDB9"/>
                                                                        <w:bottom w:val="single" w:sz="12" w:space="0" w:color="00FDB9"/>
                                                                        <w:right w:val="single" w:sz="2" w:space="0" w:color="00FDB9"/>
                                                                      </w:divBdr>
                                                                    </w:div>
                                                                    <w:div w:id="2063820945">
                                                                      <w:marLeft w:val="0"/>
                                                                      <w:marRight w:val="0"/>
                                                                      <w:marTop w:val="0"/>
                                                                      <w:marBottom w:val="0"/>
                                                                      <w:divBdr>
                                                                        <w:top w:val="none" w:sz="0" w:space="0" w:color="auto"/>
                                                                        <w:left w:val="none" w:sz="0" w:space="0" w:color="auto"/>
                                                                        <w:bottom w:val="none" w:sz="0" w:space="0" w:color="auto"/>
                                                                        <w:right w:val="none" w:sz="0" w:space="0" w:color="auto"/>
                                                                      </w:divBdr>
                                                                      <w:divsChild>
                                                                        <w:div w:id="633949860">
                                                                          <w:marLeft w:val="0"/>
                                                                          <w:marRight w:val="0"/>
                                                                          <w:marTop w:val="135"/>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24134811">
                                          <w:marLeft w:val="0"/>
                                          <w:marRight w:val="0"/>
                                          <w:marTop w:val="0"/>
                                          <w:marBottom w:val="300"/>
                                          <w:divBdr>
                                            <w:top w:val="none" w:sz="0" w:space="0" w:color="auto"/>
                                            <w:left w:val="none" w:sz="0" w:space="0" w:color="auto"/>
                                            <w:bottom w:val="none" w:sz="0" w:space="0" w:color="auto"/>
                                            <w:right w:val="none" w:sz="0" w:space="0" w:color="auto"/>
                                          </w:divBdr>
                                          <w:divsChild>
                                            <w:div w:id="178082064">
                                              <w:marLeft w:val="0"/>
                                              <w:marRight w:val="0"/>
                                              <w:marTop w:val="0"/>
                                              <w:marBottom w:val="0"/>
                                              <w:divBdr>
                                                <w:top w:val="none" w:sz="0" w:space="0" w:color="auto"/>
                                                <w:left w:val="none" w:sz="0" w:space="0" w:color="auto"/>
                                                <w:bottom w:val="none" w:sz="0" w:space="0" w:color="auto"/>
                                                <w:right w:val="none" w:sz="0" w:space="0" w:color="auto"/>
                                              </w:divBdr>
                                              <w:divsChild>
                                                <w:div w:id="1321078045">
                                                  <w:marLeft w:val="0"/>
                                                  <w:marRight w:val="0"/>
                                                  <w:marTop w:val="0"/>
                                                  <w:marBottom w:val="0"/>
                                                  <w:divBdr>
                                                    <w:top w:val="none" w:sz="0" w:space="0" w:color="auto"/>
                                                    <w:left w:val="none" w:sz="0" w:space="0" w:color="auto"/>
                                                    <w:bottom w:val="none" w:sz="0" w:space="0" w:color="auto"/>
                                                    <w:right w:val="none" w:sz="0" w:space="0" w:color="auto"/>
                                                  </w:divBdr>
                                                  <w:divsChild>
                                                    <w:div w:id="22562136">
                                                      <w:marLeft w:val="0"/>
                                                      <w:marRight w:val="0"/>
                                                      <w:marTop w:val="0"/>
                                                      <w:marBottom w:val="0"/>
                                                      <w:divBdr>
                                                        <w:top w:val="none" w:sz="0" w:space="0" w:color="auto"/>
                                                        <w:left w:val="none" w:sz="0" w:space="0" w:color="auto"/>
                                                        <w:bottom w:val="none" w:sz="0" w:space="0" w:color="auto"/>
                                                        <w:right w:val="none" w:sz="0" w:space="0" w:color="auto"/>
                                                      </w:divBdr>
                                                      <w:divsChild>
                                                        <w:div w:id="623078998">
                                                          <w:marLeft w:val="0"/>
                                                          <w:marRight w:val="0"/>
                                                          <w:marTop w:val="0"/>
                                                          <w:marBottom w:val="0"/>
                                                          <w:divBdr>
                                                            <w:top w:val="none" w:sz="0" w:space="0" w:color="auto"/>
                                                            <w:left w:val="none" w:sz="0" w:space="0" w:color="auto"/>
                                                            <w:bottom w:val="none" w:sz="0" w:space="0" w:color="auto"/>
                                                            <w:right w:val="none" w:sz="0" w:space="0" w:color="auto"/>
                                                          </w:divBdr>
                                                          <w:divsChild>
                                                            <w:div w:id="365913973">
                                                              <w:marLeft w:val="0"/>
                                                              <w:marRight w:val="0"/>
                                                              <w:marTop w:val="0"/>
                                                              <w:marBottom w:val="0"/>
                                                              <w:divBdr>
                                                                <w:top w:val="none" w:sz="0" w:space="0" w:color="auto"/>
                                                                <w:left w:val="none" w:sz="0" w:space="0" w:color="auto"/>
                                                                <w:bottom w:val="none" w:sz="0" w:space="0" w:color="auto"/>
                                                                <w:right w:val="none" w:sz="0" w:space="0" w:color="auto"/>
                                                              </w:divBdr>
                                                              <w:divsChild>
                                                                <w:div w:id="1565212730">
                                                                  <w:marLeft w:val="0"/>
                                                                  <w:marRight w:val="0"/>
                                                                  <w:marTop w:val="0"/>
                                                                  <w:marBottom w:val="0"/>
                                                                  <w:divBdr>
                                                                    <w:top w:val="none" w:sz="0" w:space="0" w:color="auto"/>
                                                                    <w:left w:val="none" w:sz="0" w:space="0" w:color="auto"/>
                                                                    <w:bottom w:val="none" w:sz="0" w:space="0" w:color="auto"/>
                                                                    <w:right w:val="none" w:sz="0" w:space="0" w:color="auto"/>
                                                                  </w:divBdr>
                                                                </w:div>
                                                              </w:divsChild>
                                                            </w:div>
                                                            <w:div w:id="437532627">
                                                              <w:marLeft w:val="0"/>
                                                              <w:marRight w:val="0"/>
                                                              <w:marTop w:val="0"/>
                                                              <w:marBottom w:val="0"/>
                                                              <w:divBdr>
                                                                <w:top w:val="none" w:sz="0" w:space="0" w:color="auto"/>
                                                                <w:left w:val="none" w:sz="0" w:space="0" w:color="auto"/>
                                                                <w:bottom w:val="none" w:sz="0" w:space="0" w:color="auto"/>
                                                                <w:right w:val="none" w:sz="0" w:space="0" w:color="auto"/>
                                                              </w:divBdr>
                                                            </w:div>
                                                          </w:divsChild>
                                                        </w:div>
                                                        <w:div w:id="11174982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641084069">
                                          <w:marLeft w:val="0"/>
                                          <w:marRight w:val="0"/>
                                          <w:marTop w:val="0"/>
                                          <w:marBottom w:val="300"/>
                                          <w:divBdr>
                                            <w:top w:val="none" w:sz="0" w:space="0" w:color="auto"/>
                                            <w:left w:val="none" w:sz="0" w:space="0" w:color="auto"/>
                                            <w:bottom w:val="none" w:sz="0" w:space="0" w:color="auto"/>
                                            <w:right w:val="none" w:sz="0" w:space="0" w:color="auto"/>
                                          </w:divBdr>
                                          <w:divsChild>
                                            <w:div w:id="900091887">
                                              <w:marLeft w:val="0"/>
                                              <w:marRight w:val="0"/>
                                              <w:marTop w:val="0"/>
                                              <w:marBottom w:val="0"/>
                                              <w:divBdr>
                                                <w:top w:val="none" w:sz="0" w:space="0" w:color="auto"/>
                                                <w:left w:val="none" w:sz="0" w:space="0" w:color="auto"/>
                                                <w:bottom w:val="none" w:sz="0" w:space="0" w:color="auto"/>
                                                <w:right w:val="none" w:sz="0" w:space="0" w:color="auto"/>
                                              </w:divBdr>
                                              <w:divsChild>
                                                <w:div w:id="2050913650">
                                                  <w:marLeft w:val="0"/>
                                                  <w:marRight w:val="0"/>
                                                  <w:marTop w:val="0"/>
                                                  <w:marBottom w:val="0"/>
                                                  <w:divBdr>
                                                    <w:top w:val="none" w:sz="0" w:space="0" w:color="auto"/>
                                                    <w:left w:val="none" w:sz="0" w:space="0" w:color="auto"/>
                                                    <w:bottom w:val="none" w:sz="0" w:space="0" w:color="auto"/>
                                                    <w:right w:val="none" w:sz="0" w:space="0" w:color="auto"/>
                                                  </w:divBdr>
                                                  <w:divsChild>
                                                    <w:div w:id="1310745610">
                                                      <w:marLeft w:val="0"/>
                                                      <w:marRight w:val="0"/>
                                                      <w:marTop w:val="0"/>
                                                      <w:marBottom w:val="0"/>
                                                      <w:divBdr>
                                                        <w:top w:val="none" w:sz="0" w:space="0" w:color="auto"/>
                                                        <w:left w:val="none" w:sz="0" w:space="0" w:color="auto"/>
                                                        <w:bottom w:val="none" w:sz="0" w:space="0" w:color="auto"/>
                                                        <w:right w:val="none" w:sz="0" w:space="0" w:color="auto"/>
                                                      </w:divBdr>
                                                      <w:divsChild>
                                                        <w:div w:id="2128349173">
                                                          <w:marLeft w:val="0"/>
                                                          <w:marRight w:val="0"/>
                                                          <w:marTop w:val="0"/>
                                                          <w:marBottom w:val="0"/>
                                                          <w:divBdr>
                                                            <w:top w:val="none" w:sz="0" w:space="0" w:color="auto"/>
                                                            <w:left w:val="none" w:sz="0" w:space="0" w:color="auto"/>
                                                            <w:bottom w:val="none" w:sz="0" w:space="0" w:color="auto"/>
                                                            <w:right w:val="none" w:sz="0" w:space="0" w:color="auto"/>
                                                          </w:divBdr>
                                                        </w:div>
                                                        <w:div w:id="157353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148605">
                                          <w:marLeft w:val="0"/>
                                          <w:marRight w:val="0"/>
                                          <w:marTop w:val="0"/>
                                          <w:marBottom w:val="0"/>
                                          <w:divBdr>
                                            <w:top w:val="none" w:sz="0" w:space="0" w:color="auto"/>
                                            <w:left w:val="none" w:sz="0" w:space="0" w:color="auto"/>
                                            <w:bottom w:val="none" w:sz="0" w:space="0" w:color="auto"/>
                                            <w:right w:val="none" w:sz="0" w:space="0" w:color="auto"/>
                                          </w:divBdr>
                                          <w:divsChild>
                                            <w:div w:id="847671852">
                                              <w:marLeft w:val="0"/>
                                              <w:marRight w:val="0"/>
                                              <w:marTop w:val="0"/>
                                              <w:marBottom w:val="0"/>
                                              <w:divBdr>
                                                <w:top w:val="none" w:sz="0" w:space="0" w:color="auto"/>
                                                <w:left w:val="none" w:sz="0" w:space="0" w:color="auto"/>
                                                <w:bottom w:val="none" w:sz="0" w:space="0" w:color="auto"/>
                                                <w:right w:val="none" w:sz="0" w:space="0" w:color="auto"/>
                                              </w:divBdr>
                                              <w:divsChild>
                                                <w:div w:id="1649170403">
                                                  <w:marLeft w:val="0"/>
                                                  <w:marRight w:val="0"/>
                                                  <w:marTop w:val="0"/>
                                                  <w:marBottom w:val="0"/>
                                                  <w:divBdr>
                                                    <w:top w:val="none" w:sz="0" w:space="0" w:color="auto"/>
                                                    <w:left w:val="none" w:sz="0" w:space="0" w:color="auto"/>
                                                    <w:bottom w:val="none" w:sz="0" w:space="0" w:color="auto"/>
                                                    <w:right w:val="none" w:sz="0" w:space="0" w:color="auto"/>
                                                  </w:divBdr>
                                                  <w:divsChild>
                                                    <w:div w:id="19012592">
                                                      <w:marLeft w:val="0"/>
                                                      <w:marRight w:val="0"/>
                                                      <w:marTop w:val="0"/>
                                                      <w:marBottom w:val="0"/>
                                                      <w:divBdr>
                                                        <w:top w:val="none" w:sz="0" w:space="0" w:color="auto"/>
                                                        <w:left w:val="none" w:sz="0" w:space="0" w:color="auto"/>
                                                        <w:bottom w:val="none" w:sz="0" w:space="0" w:color="auto"/>
                                                        <w:right w:val="none" w:sz="0" w:space="0" w:color="auto"/>
                                                      </w:divBdr>
                                                    </w:div>
                                                    <w:div w:id="1284385594">
                                                      <w:marLeft w:val="0"/>
                                                      <w:marRight w:val="0"/>
                                                      <w:marTop w:val="0"/>
                                                      <w:marBottom w:val="0"/>
                                                      <w:divBdr>
                                                        <w:top w:val="none" w:sz="0" w:space="0" w:color="auto"/>
                                                        <w:left w:val="none" w:sz="0" w:space="0" w:color="auto"/>
                                                        <w:bottom w:val="none" w:sz="0" w:space="0" w:color="auto"/>
                                                        <w:right w:val="none" w:sz="0" w:space="0" w:color="auto"/>
                                                      </w:divBdr>
                                                      <w:divsChild>
                                                        <w:div w:id="467671687">
                                                          <w:marLeft w:val="0"/>
                                                          <w:marRight w:val="0"/>
                                                          <w:marTop w:val="0"/>
                                                          <w:marBottom w:val="0"/>
                                                          <w:divBdr>
                                                            <w:top w:val="none" w:sz="0" w:space="0" w:color="auto"/>
                                                            <w:left w:val="none" w:sz="0" w:space="0" w:color="auto"/>
                                                            <w:bottom w:val="none" w:sz="0" w:space="0" w:color="auto"/>
                                                            <w:right w:val="none" w:sz="0" w:space="0" w:color="auto"/>
                                                          </w:divBdr>
                                                          <w:divsChild>
                                                            <w:div w:id="1225484859">
                                                              <w:marLeft w:val="0"/>
                                                              <w:marRight w:val="0"/>
                                                              <w:marTop w:val="0"/>
                                                              <w:marBottom w:val="0"/>
                                                              <w:divBdr>
                                                                <w:top w:val="none" w:sz="0" w:space="0" w:color="auto"/>
                                                                <w:left w:val="none" w:sz="0" w:space="0" w:color="auto"/>
                                                                <w:bottom w:val="none" w:sz="0" w:space="0" w:color="auto"/>
                                                                <w:right w:val="none" w:sz="0" w:space="0" w:color="auto"/>
                                                              </w:divBdr>
                                                              <w:divsChild>
                                                                <w:div w:id="1426340950">
                                                                  <w:marLeft w:val="0"/>
                                                                  <w:marRight w:val="0"/>
                                                                  <w:marTop w:val="0"/>
                                                                  <w:marBottom w:val="105"/>
                                                                  <w:divBdr>
                                                                    <w:top w:val="none" w:sz="0" w:space="0" w:color="auto"/>
                                                                    <w:left w:val="none" w:sz="0" w:space="0" w:color="auto"/>
                                                                    <w:bottom w:val="none" w:sz="0" w:space="0" w:color="auto"/>
                                                                    <w:right w:val="none" w:sz="0" w:space="0" w:color="auto"/>
                                                                  </w:divBdr>
                                                                </w:div>
                                                                <w:div w:id="1530949760">
                                                                  <w:marLeft w:val="0"/>
                                                                  <w:marRight w:val="0"/>
                                                                  <w:marTop w:val="0"/>
                                                                  <w:marBottom w:val="0"/>
                                                                  <w:divBdr>
                                                                    <w:top w:val="none" w:sz="0" w:space="0" w:color="auto"/>
                                                                    <w:left w:val="none" w:sz="0" w:space="0" w:color="auto"/>
                                                                    <w:bottom w:val="none" w:sz="0" w:space="0" w:color="auto"/>
                                                                    <w:right w:val="none" w:sz="0" w:space="0" w:color="auto"/>
                                                                  </w:divBdr>
                                                                </w:div>
                                                                <w:div w:id="2083407604">
                                                                  <w:marLeft w:val="0"/>
                                                                  <w:marRight w:val="0"/>
                                                                  <w:marTop w:val="150"/>
                                                                  <w:marBottom w:val="0"/>
                                                                  <w:divBdr>
                                                                    <w:top w:val="none" w:sz="0" w:space="0" w:color="auto"/>
                                                                    <w:left w:val="none" w:sz="0" w:space="0" w:color="auto"/>
                                                                    <w:bottom w:val="none" w:sz="0" w:space="0" w:color="auto"/>
                                                                    <w:right w:val="none" w:sz="0" w:space="0" w:color="auto"/>
                                                                  </w:divBdr>
                                                                </w:div>
                                                                <w:div w:id="578952876">
                                                                  <w:marLeft w:val="0"/>
                                                                  <w:marRight w:val="0"/>
                                                                  <w:marTop w:val="0"/>
                                                                  <w:marBottom w:val="0"/>
                                                                  <w:divBdr>
                                                                    <w:top w:val="none" w:sz="0" w:space="0" w:color="auto"/>
                                                                    <w:left w:val="none" w:sz="0" w:space="0" w:color="auto"/>
                                                                    <w:bottom w:val="none" w:sz="0" w:space="0" w:color="auto"/>
                                                                    <w:right w:val="none" w:sz="0" w:space="0" w:color="auto"/>
                                                                  </w:divBdr>
                                                                </w:div>
                                                                <w:div w:id="848835563">
                                                                  <w:marLeft w:val="0"/>
                                                                  <w:marRight w:val="0"/>
                                                                  <w:marTop w:val="0"/>
                                                                  <w:marBottom w:val="105"/>
                                                                  <w:divBdr>
                                                                    <w:top w:val="none" w:sz="0" w:space="0" w:color="auto"/>
                                                                    <w:left w:val="none" w:sz="0" w:space="0" w:color="auto"/>
                                                                    <w:bottom w:val="none" w:sz="0" w:space="0" w:color="auto"/>
                                                                    <w:right w:val="none" w:sz="0" w:space="0" w:color="auto"/>
                                                                  </w:divBdr>
                                                                </w:div>
                                                                <w:div w:id="1590236556">
                                                                  <w:marLeft w:val="0"/>
                                                                  <w:marRight w:val="0"/>
                                                                  <w:marTop w:val="0"/>
                                                                  <w:marBottom w:val="0"/>
                                                                  <w:divBdr>
                                                                    <w:top w:val="none" w:sz="0" w:space="0" w:color="auto"/>
                                                                    <w:left w:val="none" w:sz="0" w:space="0" w:color="auto"/>
                                                                    <w:bottom w:val="none" w:sz="0" w:space="0" w:color="auto"/>
                                                                    <w:right w:val="none" w:sz="0" w:space="0" w:color="auto"/>
                                                                  </w:divBdr>
                                                                </w:div>
                                                                <w:div w:id="545021523">
                                                                  <w:marLeft w:val="0"/>
                                                                  <w:marRight w:val="0"/>
                                                                  <w:marTop w:val="150"/>
                                                                  <w:marBottom w:val="0"/>
                                                                  <w:divBdr>
                                                                    <w:top w:val="none" w:sz="0" w:space="0" w:color="auto"/>
                                                                    <w:left w:val="none" w:sz="0" w:space="0" w:color="auto"/>
                                                                    <w:bottom w:val="none" w:sz="0" w:space="0" w:color="auto"/>
                                                                    <w:right w:val="none" w:sz="0" w:space="0" w:color="auto"/>
                                                                  </w:divBdr>
                                                                </w:div>
                                                                <w:div w:id="1251425145">
                                                                  <w:marLeft w:val="0"/>
                                                                  <w:marRight w:val="0"/>
                                                                  <w:marTop w:val="0"/>
                                                                  <w:marBottom w:val="0"/>
                                                                  <w:divBdr>
                                                                    <w:top w:val="none" w:sz="0" w:space="0" w:color="auto"/>
                                                                    <w:left w:val="none" w:sz="0" w:space="0" w:color="auto"/>
                                                                    <w:bottom w:val="none" w:sz="0" w:space="0" w:color="auto"/>
                                                                    <w:right w:val="none" w:sz="0" w:space="0" w:color="auto"/>
                                                                  </w:divBdr>
                                                                </w:div>
                                                                <w:div w:id="441726407">
                                                                  <w:marLeft w:val="0"/>
                                                                  <w:marRight w:val="0"/>
                                                                  <w:marTop w:val="0"/>
                                                                  <w:marBottom w:val="105"/>
                                                                  <w:divBdr>
                                                                    <w:top w:val="none" w:sz="0" w:space="0" w:color="auto"/>
                                                                    <w:left w:val="none" w:sz="0" w:space="0" w:color="auto"/>
                                                                    <w:bottom w:val="none" w:sz="0" w:space="0" w:color="auto"/>
                                                                    <w:right w:val="none" w:sz="0" w:space="0" w:color="auto"/>
                                                                  </w:divBdr>
                                                                </w:div>
                                                                <w:div w:id="712078661">
                                                                  <w:marLeft w:val="0"/>
                                                                  <w:marRight w:val="0"/>
                                                                  <w:marTop w:val="0"/>
                                                                  <w:marBottom w:val="0"/>
                                                                  <w:divBdr>
                                                                    <w:top w:val="none" w:sz="0" w:space="0" w:color="auto"/>
                                                                    <w:left w:val="none" w:sz="0" w:space="0" w:color="auto"/>
                                                                    <w:bottom w:val="none" w:sz="0" w:space="0" w:color="auto"/>
                                                                    <w:right w:val="none" w:sz="0" w:space="0" w:color="auto"/>
                                                                  </w:divBdr>
                                                                </w:div>
                                                                <w:div w:id="1950618395">
                                                                  <w:marLeft w:val="0"/>
                                                                  <w:marRight w:val="0"/>
                                                                  <w:marTop w:val="150"/>
                                                                  <w:marBottom w:val="0"/>
                                                                  <w:divBdr>
                                                                    <w:top w:val="none" w:sz="0" w:space="0" w:color="auto"/>
                                                                    <w:left w:val="none" w:sz="0" w:space="0" w:color="auto"/>
                                                                    <w:bottom w:val="none" w:sz="0" w:space="0" w:color="auto"/>
                                                                    <w:right w:val="none" w:sz="0" w:space="0" w:color="auto"/>
                                                                  </w:divBdr>
                                                                </w:div>
                                                                <w:div w:id="1948778795">
                                                                  <w:marLeft w:val="0"/>
                                                                  <w:marRight w:val="0"/>
                                                                  <w:marTop w:val="0"/>
                                                                  <w:marBottom w:val="0"/>
                                                                  <w:divBdr>
                                                                    <w:top w:val="none" w:sz="0" w:space="0" w:color="auto"/>
                                                                    <w:left w:val="none" w:sz="0" w:space="0" w:color="auto"/>
                                                                    <w:bottom w:val="none" w:sz="0" w:space="0" w:color="auto"/>
                                                                    <w:right w:val="none" w:sz="0" w:space="0" w:color="auto"/>
                                                                  </w:divBdr>
                                                                </w:div>
                                                                <w:div w:id="1368289851">
                                                                  <w:marLeft w:val="0"/>
                                                                  <w:marRight w:val="0"/>
                                                                  <w:marTop w:val="0"/>
                                                                  <w:marBottom w:val="105"/>
                                                                  <w:divBdr>
                                                                    <w:top w:val="none" w:sz="0" w:space="0" w:color="auto"/>
                                                                    <w:left w:val="none" w:sz="0" w:space="0" w:color="auto"/>
                                                                    <w:bottom w:val="none" w:sz="0" w:space="0" w:color="auto"/>
                                                                    <w:right w:val="none" w:sz="0" w:space="0" w:color="auto"/>
                                                                  </w:divBdr>
                                                                </w:div>
                                                                <w:div w:id="2099524087">
                                                                  <w:marLeft w:val="0"/>
                                                                  <w:marRight w:val="0"/>
                                                                  <w:marTop w:val="0"/>
                                                                  <w:marBottom w:val="0"/>
                                                                  <w:divBdr>
                                                                    <w:top w:val="none" w:sz="0" w:space="0" w:color="auto"/>
                                                                    <w:left w:val="none" w:sz="0" w:space="0" w:color="auto"/>
                                                                    <w:bottom w:val="none" w:sz="0" w:space="0" w:color="auto"/>
                                                                    <w:right w:val="none" w:sz="0" w:space="0" w:color="auto"/>
                                                                  </w:divBdr>
                                                                </w:div>
                                                                <w:div w:id="1898739740">
                                                                  <w:marLeft w:val="0"/>
                                                                  <w:marRight w:val="0"/>
                                                                  <w:marTop w:val="150"/>
                                                                  <w:marBottom w:val="0"/>
                                                                  <w:divBdr>
                                                                    <w:top w:val="none" w:sz="0" w:space="0" w:color="auto"/>
                                                                    <w:left w:val="none" w:sz="0" w:space="0" w:color="auto"/>
                                                                    <w:bottom w:val="none" w:sz="0" w:space="0" w:color="auto"/>
                                                                    <w:right w:val="none" w:sz="0" w:space="0" w:color="auto"/>
                                                                  </w:divBdr>
                                                                </w:div>
                                                                <w:div w:id="11809955">
                                                                  <w:marLeft w:val="0"/>
                                                                  <w:marRight w:val="0"/>
                                                                  <w:marTop w:val="0"/>
                                                                  <w:marBottom w:val="0"/>
                                                                  <w:divBdr>
                                                                    <w:top w:val="none" w:sz="0" w:space="0" w:color="auto"/>
                                                                    <w:left w:val="none" w:sz="0" w:space="0" w:color="auto"/>
                                                                    <w:bottom w:val="none" w:sz="0" w:space="0" w:color="auto"/>
                                                                    <w:right w:val="none" w:sz="0" w:space="0" w:color="auto"/>
                                                                  </w:divBdr>
                                                                </w:div>
                                                                <w:div w:id="1679691171">
                                                                  <w:marLeft w:val="0"/>
                                                                  <w:marRight w:val="0"/>
                                                                  <w:marTop w:val="0"/>
                                                                  <w:marBottom w:val="105"/>
                                                                  <w:divBdr>
                                                                    <w:top w:val="none" w:sz="0" w:space="0" w:color="auto"/>
                                                                    <w:left w:val="none" w:sz="0" w:space="0" w:color="auto"/>
                                                                    <w:bottom w:val="none" w:sz="0" w:space="0" w:color="auto"/>
                                                                    <w:right w:val="none" w:sz="0" w:space="0" w:color="auto"/>
                                                                  </w:divBdr>
                                                                </w:div>
                                                                <w:div w:id="955528350">
                                                                  <w:marLeft w:val="0"/>
                                                                  <w:marRight w:val="0"/>
                                                                  <w:marTop w:val="0"/>
                                                                  <w:marBottom w:val="0"/>
                                                                  <w:divBdr>
                                                                    <w:top w:val="none" w:sz="0" w:space="0" w:color="auto"/>
                                                                    <w:left w:val="none" w:sz="0" w:space="0" w:color="auto"/>
                                                                    <w:bottom w:val="none" w:sz="0" w:space="0" w:color="auto"/>
                                                                    <w:right w:val="none" w:sz="0" w:space="0" w:color="auto"/>
                                                                  </w:divBdr>
                                                                </w:div>
                                                                <w:div w:id="555700656">
                                                                  <w:marLeft w:val="0"/>
                                                                  <w:marRight w:val="0"/>
                                                                  <w:marTop w:val="150"/>
                                                                  <w:marBottom w:val="0"/>
                                                                  <w:divBdr>
                                                                    <w:top w:val="none" w:sz="0" w:space="0" w:color="auto"/>
                                                                    <w:left w:val="none" w:sz="0" w:space="0" w:color="auto"/>
                                                                    <w:bottom w:val="none" w:sz="0" w:space="0" w:color="auto"/>
                                                                    <w:right w:val="none" w:sz="0" w:space="0" w:color="auto"/>
                                                                  </w:divBdr>
                                                                </w:div>
                                                                <w:div w:id="1878160302">
                                                                  <w:marLeft w:val="0"/>
                                                                  <w:marRight w:val="0"/>
                                                                  <w:marTop w:val="0"/>
                                                                  <w:marBottom w:val="0"/>
                                                                  <w:divBdr>
                                                                    <w:top w:val="none" w:sz="0" w:space="0" w:color="auto"/>
                                                                    <w:left w:val="none" w:sz="0" w:space="0" w:color="auto"/>
                                                                    <w:bottom w:val="none" w:sz="0" w:space="0" w:color="auto"/>
                                                                    <w:right w:val="none" w:sz="0" w:space="0" w:color="auto"/>
                                                                  </w:divBdr>
                                                                </w:div>
                                                                <w:div w:id="256645347">
                                                                  <w:marLeft w:val="0"/>
                                                                  <w:marRight w:val="0"/>
                                                                  <w:marTop w:val="0"/>
                                                                  <w:marBottom w:val="105"/>
                                                                  <w:divBdr>
                                                                    <w:top w:val="none" w:sz="0" w:space="0" w:color="auto"/>
                                                                    <w:left w:val="none" w:sz="0" w:space="0" w:color="auto"/>
                                                                    <w:bottom w:val="none" w:sz="0" w:space="0" w:color="auto"/>
                                                                    <w:right w:val="none" w:sz="0" w:space="0" w:color="auto"/>
                                                                  </w:divBdr>
                                                                </w:div>
                                                                <w:div w:id="1204096316">
                                                                  <w:marLeft w:val="0"/>
                                                                  <w:marRight w:val="0"/>
                                                                  <w:marTop w:val="0"/>
                                                                  <w:marBottom w:val="0"/>
                                                                  <w:divBdr>
                                                                    <w:top w:val="none" w:sz="0" w:space="0" w:color="auto"/>
                                                                    <w:left w:val="none" w:sz="0" w:space="0" w:color="auto"/>
                                                                    <w:bottom w:val="none" w:sz="0" w:space="0" w:color="auto"/>
                                                                    <w:right w:val="none" w:sz="0" w:space="0" w:color="auto"/>
                                                                  </w:divBdr>
                                                                </w:div>
                                                                <w:div w:id="866407566">
                                                                  <w:marLeft w:val="0"/>
                                                                  <w:marRight w:val="0"/>
                                                                  <w:marTop w:val="150"/>
                                                                  <w:marBottom w:val="0"/>
                                                                  <w:divBdr>
                                                                    <w:top w:val="none" w:sz="0" w:space="0" w:color="auto"/>
                                                                    <w:left w:val="none" w:sz="0" w:space="0" w:color="auto"/>
                                                                    <w:bottom w:val="none" w:sz="0" w:space="0" w:color="auto"/>
                                                                    <w:right w:val="none" w:sz="0" w:space="0" w:color="auto"/>
                                                                  </w:divBdr>
                                                                </w:div>
                                                                <w:div w:id="1540624734">
                                                                  <w:marLeft w:val="0"/>
                                                                  <w:marRight w:val="0"/>
                                                                  <w:marTop w:val="0"/>
                                                                  <w:marBottom w:val="0"/>
                                                                  <w:divBdr>
                                                                    <w:top w:val="none" w:sz="0" w:space="0" w:color="auto"/>
                                                                    <w:left w:val="none" w:sz="0" w:space="0" w:color="auto"/>
                                                                    <w:bottom w:val="none" w:sz="0" w:space="0" w:color="auto"/>
                                                                    <w:right w:val="none" w:sz="0" w:space="0" w:color="auto"/>
                                                                  </w:divBdr>
                                                                </w:div>
                                                                <w:div w:id="1595624125">
                                                                  <w:marLeft w:val="0"/>
                                                                  <w:marRight w:val="0"/>
                                                                  <w:marTop w:val="0"/>
                                                                  <w:marBottom w:val="105"/>
                                                                  <w:divBdr>
                                                                    <w:top w:val="none" w:sz="0" w:space="0" w:color="auto"/>
                                                                    <w:left w:val="none" w:sz="0" w:space="0" w:color="auto"/>
                                                                    <w:bottom w:val="none" w:sz="0" w:space="0" w:color="auto"/>
                                                                    <w:right w:val="none" w:sz="0" w:space="0" w:color="auto"/>
                                                                  </w:divBdr>
                                                                </w:div>
                                                                <w:div w:id="1709061053">
                                                                  <w:marLeft w:val="0"/>
                                                                  <w:marRight w:val="0"/>
                                                                  <w:marTop w:val="0"/>
                                                                  <w:marBottom w:val="0"/>
                                                                  <w:divBdr>
                                                                    <w:top w:val="none" w:sz="0" w:space="0" w:color="auto"/>
                                                                    <w:left w:val="none" w:sz="0" w:space="0" w:color="auto"/>
                                                                    <w:bottom w:val="none" w:sz="0" w:space="0" w:color="auto"/>
                                                                    <w:right w:val="none" w:sz="0" w:space="0" w:color="auto"/>
                                                                  </w:divBdr>
                                                                </w:div>
                                                                <w:div w:id="1839615486">
                                                                  <w:marLeft w:val="0"/>
                                                                  <w:marRight w:val="0"/>
                                                                  <w:marTop w:val="150"/>
                                                                  <w:marBottom w:val="0"/>
                                                                  <w:divBdr>
                                                                    <w:top w:val="none" w:sz="0" w:space="0" w:color="auto"/>
                                                                    <w:left w:val="none" w:sz="0" w:space="0" w:color="auto"/>
                                                                    <w:bottom w:val="none" w:sz="0" w:space="0" w:color="auto"/>
                                                                    <w:right w:val="none" w:sz="0" w:space="0" w:color="auto"/>
                                                                  </w:divBdr>
                                                                </w:div>
                                                                <w:div w:id="605699390">
                                                                  <w:marLeft w:val="0"/>
                                                                  <w:marRight w:val="0"/>
                                                                  <w:marTop w:val="0"/>
                                                                  <w:marBottom w:val="0"/>
                                                                  <w:divBdr>
                                                                    <w:top w:val="none" w:sz="0" w:space="0" w:color="auto"/>
                                                                    <w:left w:val="none" w:sz="0" w:space="0" w:color="auto"/>
                                                                    <w:bottom w:val="none" w:sz="0" w:space="0" w:color="auto"/>
                                                                    <w:right w:val="none" w:sz="0" w:space="0" w:color="auto"/>
                                                                  </w:divBdr>
                                                                </w:div>
                                                                <w:div w:id="348340780">
                                                                  <w:marLeft w:val="0"/>
                                                                  <w:marRight w:val="0"/>
                                                                  <w:marTop w:val="0"/>
                                                                  <w:marBottom w:val="105"/>
                                                                  <w:divBdr>
                                                                    <w:top w:val="none" w:sz="0" w:space="0" w:color="auto"/>
                                                                    <w:left w:val="none" w:sz="0" w:space="0" w:color="auto"/>
                                                                    <w:bottom w:val="none" w:sz="0" w:space="0" w:color="auto"/>
                                                                    <w:right w:val="none" w:sz="0" w:space="0" w:color="auto"/>
                                                                  </w:divBdr>
                                                                </w:div>
                                                                <w:div w:id="1066996020">
                                                                  <w:marLeft w:val="0"/>
                                                                  <w:marRight w:val="0"/>
                                                                  <w:marTop w:val="0"/>
                                                                  <w:marBottom w:val="0"/>
                                                                  <w:divBdr>
                                                                    <w:top w:val="none" w:sz="0" w:space="0" w:color="auto"/>
                                                                    <w:left w:val="none" w:sz="0" w:space="0" w:color="auto"/>
                                                                    <w:bottom w:val="none" w:sz="0" w:space="0" w:color="auto"/>
                                                                    <w:right w:val="none" w:sz="0" w:space="0" w:color="auto"/>
                                                                  </w:divBdr>
                                                                </w:div>
                                                                <w:div w:id="2138798357">
                                                                  <w:marLeft w:val="0"/>
                                                                  <w:marRight w:val="0"/>
                                                                  <w:marTop w:val="150"/>
                                                                  <w:marBottom w:val="0"/>
                                                                  <w:divBdr>
                                                                    <w:top w:val="none" w:sz="0" w:space="0" w:color="auto"/>
                                                                    <w:left w:val="none" w:sz="0" w:space="0" w:color="auto"/>
                                                                    <w:bottom w:val="none" w:sz="0" w:space="0" w:color="auto"/>
                                                                    <w:right w:val="none" w:sz="0" w:space="0" w:color="auto"/>
                                                                  </w:divBdr>
                                                                </w:div>
                                                                <w:div w:id="1117143683">
                                                                  <w:marLeft w:val="0"/>
                                                                  <w:marRight w:val="0"/>
                                                                  <w:marTop w:val="0"/>
                                                                  <w:marBottom w:val="0"/>
                                                                  <w:divBdr>
                                                                    <w:top w:val="none" w:sz="0" w:space="0" w:color="auto"/>
                                                                    <w:left w:val="none" w:sz="0" w:space="0" w:color="auto"/>
                                                                    <w:bottom w:val="none" w:sz="0" w:space="0" w:color="auto"/>
                                                                    <w:right w:val="none" w:sz="0" w:space="0" w:color="auto"/>
                                                                  </w:divBdr>
                                                                </w:div>
                                                                <w:div w:id="679550161">
                                                                  <w:marLeft w:val="0"/>
                                                                  <w:marRight w:val="0"/>
                                                                  <w:marTop w:val="0"/>
                                                                  <w:marBottom w:val="105"/>
                                                                  <w:divBdr>
                                                                    <w:top w:val="none" w:sz="0" w:space="0" w:color="auto"/>
                                                                    <w:left w:val="none" w:sz="0" w:space="0" w:color="auto"/>
                                                                    <w:bottom w:val="none" w:sz="0" w:space="0" w:color="auto"/>
                                                                    <w:right w:val="none" w:sz="0" w:space="0" w:color="auto"/>
                                                                  </w:divBdr>
                                                                </w:div>
                                                                <w:div w:id="68115203">
                                                                  <w:marLeft w:val="0"/>
                                                                  <w:marRight w:val="0"/>
                                                                  <w:marTop w:val="0"/>
                                                                  <w:marBottom w:val="0"/>
                                                                  <w:divBdr>
                                                                    <w:top w:val="none" w:sz="0" w:space="0" w:color="auto"/>
                                                                    <w:left w:val="none" w:sz="0" w:space="0" w:color="auto"/>
                                                                    <w:bottom w:val="none" w:sz="0" w:space="0" w:color="auto"/>
                                                                    <w:right w:val="none" w:sz="0" w:space="0" w:color="auto"/>
                                                                  </w:divBdr>
                                                                </w:div>
                                                                <w:div w:id="894200901">
                                                                  <w:marLeft w:val="0"/>
                                                                  <w:marRight w:val="0"/>
                                                                  <w:marTop w:val="150"/>
                                                                  <w:marBottom w:val="0"/>
                                                                  <w:divBdr>
                                                                    <w:top w:val="none" w:sz="0" w:space="0" w:color="auto"/>
                                                                    <w:left w:val="none" w:sz="0" w:space="0" w:color="auto"/>
                                                                    <w:bottom w:val="none" w:sz="0" w:space="0" w:color="auto"/>
                                                                    <w:right w:val="none" w:sz="0" w:space="0" w:color="auto"/>
                                                                  </w:divBdr>
                                                                </w:div>
                                                                <w:div w:id="1208569689">
                                                                  <w:marLeft w:val="0"/>
                                                                  <w:marRight w:val="0"/>
                                                                  <w:marTop w:val="0"/>
                                                                  <w:marBottom w:val="0"/>
                                                                  <w:divBdr>
                                                                    <w:top w:val="none" w:sz="0" w:space="0" w:color="auto"/>
                                                                    <w:left w:val="none" w:sz="0" w:space="0" w:color="auto"/>
                                                                    <w:bottom w:val="none" w:sz="0" w:space="0" w:color="auto"/>
                                                                    <w:right w:val="none" w:sz="0" w:space="0" w:color="auto"/>
                                                                  </w:divBdr>
                                                                </w:div>
                                                                <w:div w:id="425811201">
                                                                  <w:marLeft w:val="0"/>
                                                                  <w:marRight w:val="0"/>
                                                                  <w:marTop w:val="0"/>
                                                                  <w:marBottom w:val="105"/>
                                                                  <w:divBdr>
                                                                    <w:top w:val="none" w:sz="0" w:space="0" w:color="auto"/>
                                                                    <w:left w:val="none" w:sz="0" w:space="0" w:color="auto"/>
                                                                    <w:bottom w:val="none" w:sz="0" w:space="0" w:color="auto"/>
                                                                    <w:right w:val="none" w:sz="0" w:space="0" w:color="auto"/>
                                                                  </w:divBdr>
                                                                </w:div>
                                                                <w:div w:id="341901521">
                                                                  <w:marLeft w:val="0"/>
                                                                  <w:marRight w:val="0"/>
                                                                  <w:marTop w:val="0"/>
                                                                  <w:marBottom w:val="0"/>
                                                                  <w:divBdr>
                                                                    <w:top w:val="none" w:sz="0" w:space="0" w:color="auto"/>
                                                                    <w:left w:val="none" w:sz="0" w:space="0" w:color="auto"/>
                                                                    <w:bottom w:val="none" w:sz="0" w:space="0" w:color="auto"/>
                                                                    <w:right w:val="none" w:sz="0" w:space="0" w:color="auto"/>
                                                                  </w:divBdr>
                                                                </w:div>
                                                                <w:div w:id="1423066218">
                                                                  <w:marLeft w:val="0"/>
                                                                  <w:marRight w:val="0"/>
                                                                  <w:marTop w:val="150"/>
                                                                  <w:marBottom w:val="0"/>
                                                                  <w:divBdr>
                                                                    <w:top w:val="none" w:sz="0" w:space="0" w:color="auto"/>
                                                                    <w:left w:val="none" w:sz="0" w:space="0" w:color="auto"/>
                                                                    <w:bottom w:val="none" w:sz="0" w:space="0" w:color="auto"/>
                                                                    <w:right w:val="none" w:sz="0" w:space="0" w:color="auto"/>
                                                                  </w:divBdr>
                                                                </w:div>
                                                                <w:div w:id="680201414">
                                                                  <w:marLeft w:val="0"/>
                                                                  <w:marRight w:val="0"/>
                                                                  <w:marTop w:val="0"/>
                                                                  <w:marBottom w:val="0"/>
                                                                  <w:divBdr>
                                                                    <w:top w:val="none" w:sz="0" w:space="0" w:color="auto"/>
                                                                    <w:left w:val="none" w:sz="0" w:space="0" w:color="auto"/>
                                                                    <w:bottom w:val="none" w:sz="0" w:space="0" w:color="auto"/>
                                                                    <w:right w:val="none" w:sz="0" w:space="0" w:color="auto"/>
                                                                  </w:divBdr>
                                                                </w:div>
                                                                <w:div w:id="268390287">
                                                                  <w:marLeft w:val="0"/>
                                                                  <w:marRight w:val="0"/>
                                                                  <w:marTop w:val="0"/>
                                                                  <w:marBottom w:val="105"/>
                                                                  <w:divBdr>
                                                                    <w:top w:val="none" w:sz="0" w:space="0" w:color="auto"/>
                                                                    <w:left w:val="none" w:sz="0" w:space="0" w:color="auto"/>
                                                                    <w:bottom w:val="none" w:sz="0" w:space="0" w:color="auto"/>
                                                                    <w:right w:val="none" w:sz="0" w:space="0" w:color="auto"/>
                                                                  </w:divBdr>
                                                                </w:div>
                                                                <w:div w:id="1303268742">
                                                                  <w:marLeft w:val="0"/>
                                                                  <w:marRight w:val="0"/>
                                                                  <w:marTop w:val="0"/>
                                                                  <w:marBottom w:val="0"/>
                                                                  <w:divBdr>
                                                                    <w:top w:val="none" w:sz="0" w:space="0" w:color="auto"/>
                                                                    <w:left w:val="none" w:sz="0" w:space="0" w:color="auto"/>
                                                                    <w:bottom w:val="none" w:sz="0" w:space="0" w:color="auto"/>
                                                                    <w:right w:val="none" w:sz="0" w:space="0" w:color="auto"/>
                                                                  </w:divBdr>
                                                                </w:div>
                                                                <w:div w:id="545996495">
                                                                  <w:marLeft w:val="0"/>
                                                                  <w:marRight w:val="0"/>
                                                                  <w:marTop w:val="150"/>
                                                                  <w:marBottom w:val="0"/>
                                                                  <w:divBdr>
                                                                    <w:top w:val="none" w:sz="0" w:space="0" w:color="auto"/>
                                                                    <w:left w:val="none" w:sz="0" w:space="0" w:color="auto"/>
                                                                    <w:bottom w:val="none" w:sz="0" w:space="0" w:color="auto"/>
                                                                    <w:right w:val="none" w:sz="0" w:space="0" w:color="auto"/>
                                                                  </w:divBdr>
                                                                </w:div>
                                                                <w:div w:id="431124309">
                                                                  <w:marLeft w:val="0"/>
                                                                  <w:marRight w:val="0"/>
                                                                  <w:marTop w:val="0"/>
                                                                  <w:marBottom w:val="0"/>
                                                                  <w:divBdr>
                                                                    <w:top w:val="none" w:sz="0" w:space="0" w:color="auto"/>
                                                                    <w:left w:val="none" w:sz="0" w:space="0" w:color="auto"/>
                                                                    <w:bottom w:val="none" w:sz="0" w:space="0" w:color="auto"/>
                                                                    <w:right w:val="none" w:sz="0" w:space="0" w:color="auto"/>
                                                                  </w:divBdr>
                                                                </w:div>
                                                                <w:div w:id="961033963">
                                                                  <w:marLeft w:val="0"/>
                                                                  <w:marRight w:val="0"/>
                                                                  <w:marTop w:val="0"/>
                                                                  <w:marBottom w:val="105"/>
                                                                  <w:divBdr>
                                                                    <w:top w:val="none" w:sz="0" w:space="0" w:color="auto"/>
                                                                    <w:left w:val="none" w:sz="0" w:space="0" w:color="auto"/>
                                                                    <w:bottom w:val="none" w:sz="0" w:space="0" w:color="auto"/>
                                                                    <w:right w:val="none" w:sz="0" w:space="0" w:color="auto"/>
                                                                  </w:divBdr>
                                                                </w:div>
                                                                <w:div w:id="1895501682">
                                                                  <w:marLeft w:val="0"/>
                                                                  <w:marRight w:val="0"/>
                                                                  <w:marTop w:val="0"/>
                                                                  <w:marBottom w:val="0"/>
                                                                  <w:divBdr>
                                                                    <w:top w:val="none" w:sz="0" w:space="0" w:color="auto"/>
                                                                    <w:left w:val="none" w:sz="0" w:space="0" w:color="auto"/>
                                                                    <w:bottom w:val="none" w:sz="0" w:space="0" w:color="auto"/>
                                                                    <w:right w:val="none" w:sz="0" w:space="0" w:color="auto"/>
                                                                  </w:divBdr>
                                                                </w:div>
                                                                <w:div w:id="52124596">
                                                                  <w:marLeft w:val="0"/>
                                                                  <w:marRight w:val="0"/>
                                                                  <w:marTop w:val="150"/>
                                                                  <w:marBottom w:val="0"/>
                                                                  <w:divBdr>
                                                                    <w:top w:val="none" w:sz="0" w:space="0" w:color="auto"/>
                                                                    <w:left w:val="none" w:sz="0" w:space="0" w:color="auto"/>
                                                                    <w:bottom w:val="none" w:sz="0" w:space="0" w:color="auto"/>
                                                                    <w:right w:val="none" w:sz="0" w:space="0" w:color="auto"/>
                                                                  </w:divBdr>
                                                                </w:div>
                                                                <w:div w:id="700981975">
                                                                  <w:marLeft w:val="0"/>
                                                                  <w:marRight w:val="0"/>
                                                                  <w:marTop w:val="0"/>
                                                                  <w:marBottom w:val="0"/>
                                                                  <w:divBdr>
                                                                    <w:top w:val="none" w:sz="0" w:space="0" w:color="auto"/>
                                                                    <w:left w:val="none" w:sz="0" w:space="0" w:color="auto"/>
                                                                    <w:bottom w:val="none" w:sz="0" w:space="0" w:color="auto"/>
                                                                    <w:right w:val="none" w:sz="0" w:space="0" w:color="auto"/>
                                                                  </w:divBdr>
                                                                </w:div>
                                                                <w:div w:id="768352992">
                                                                  <w:marLeft w:val="0"/>
                                                                  <w:marRight w:val="0"/>
                                                                  <w:marTop w:val="0"/>
                                                                  <w:marBottom w:val="105"/>
                                                                  <w:divBdr>
                                                                    <w:top w:val="none" w:sz="0" w:space="0" w:color="auto"/>
                                                                    <w:left w:val="none" w:sz="0" w:space="0" w:color="auto"/>
                                                                    <w:bottom w:val="none" w:sz="0" w:space="0" w:color="auto"/>
                                                                    <w:right w:val="none" w:sz="0" w:space="0" w:color="auto"/>
                                                                  </w:divBdr>
                                                                </w:div>
                                                                <w:div w:id="2018917103">
                                                                  <w:marLeft w:val="0"/>
                                                                  <w:marRight w:val="0"/>
                                                                  <w:marTop w:val="0"/>
                                                                  <w:marBottom w:val="0"/>
                                                                  <w:divBdr>
                                                                    <w:top w:val="none" w:sz="0" w:space="0" w:color="auto"/>
                                                                    <w:left w:val="none" w:sz="0" w:space="0" w:color="auto"/>
                                                                    <w:bottom w:val="none" w:sz="0" w:space="0" w:color="auto"/>
                                                                    <w:right w:val="none" w:sz="0" w:space="0" w:color="auto"/>
                                                                  </w:divBdr>
                                                                </w:div>
                                                                <w:div w:id="1953781977">
                                                                  <w:marLeft w:val="0"/>
                                                                  <w:marRight w:val="0"/>
                                                                  <w:marTop w:val="150"/>
                                                                  <w:marBottom w:val="0"/>
                                                                  <w:divBdr>
                                                                    <w:top w:val="none" w:sz="0" w:space="0" w:color="auto"/>
                                                                    <w:left w:val="none" w:sz="0" w:space="0" w:color="auto"/>
                                                                    <w:bottom w:val="none" w:sz="0" w:space="0" w:color="auto"/>
                                                                    <w:right w:val="none" w:sz="0" w:space="0" w:color="auto"/>
                                                                  </w:divBdr>
                                                                </w:div>
                                                                <w:div w:id="374626524">
                                                                  <w:marLeft w:val="0"/>
                                                                  <w:marRight w:val="0"/>
                                                                  <w:marTop w:val="0"/>
                                                                  <w:marBottom w:val="0"/>
                                                                  <w:divBdr>
                                                                    <w:top w:val="none" w:sz="0" w:space="0" w:color="auto"/>
                                                                    <w:left w:val="none" w:sz="0" w:space="0" w:color="auto"/>
                                                                    <w:bottom w:val="none" w:sz="0" w:space="0" w:color="auto"/>
                                                                    <w:right w:val="none" w:sz="0" w:space="0" w:color="auto"/>
                                                                  </w:divBdr>
                                                                </w:div>
                                                                <w:div w:id="313534283">
                                                                  <w:marLeft w:val="0"/>
                                                                  <w:marRight w:val="0"/>
                                                                  <w:marTop w:val="0"/>
                                                                  <w:marBottom w:val="105"/>
                                                                  <w:divBdr>
                                                                    <w:top w:val="none" w:sz="0" w:space="0" w:color="auto"/>
                                                                    <w:left w:val="none" w:sz="0" w:space="0" w:color="auto"/>
                                                                    <w:bottom w:val="none" w:sz="0" w:space="0" w:color="auto"/>
                                                                    <w:right w:val="none" w:sz="0" w:space="0" w:color="auto"/>
                                                                  </w:divBdr>
                                                                </w:div>
                                                                <w:div w:id="1867256511">
                                                                  <w:marLeft w:val="0"/>
                                                                  <w:marRight w:val="0"/>
                                                                  <w:marTop w:val="0"/>
                                                                  <w:marBottom w:val="0"/>
                                                                  <w:divBdr>
                                                                    <w:top w:val="none" w:sz="0" w:space="0" w:color="auto"/>
                                                                    <w:left w:val="none" w:sz="0" w:space="0" w:color="auto"/>
                                                                    <w:bottom w:val="none" w:sz="0" w:space="0" w:color="auto"/>
                                                                    <w:right w:val="none" w:sz="0" w:space="0" w:color="auto"/>
                                                                  </w:divBdr>
                                                                </w:div>
                                                                <w:div w:id="1006981227">
                                                                  <w:marLeft w:val="0"/>
                                                                  <w:marRight w:val="0"/>
                                                                  <w:marTop w:val="150"/>
                                                                  <w:marBottom w:val="0"/>
                                                                  <w:divBdr>
                                                                    <w:top w:val="none" w:sz="0" w:space="0" w:color="auto"/>
                                                                    <w:left w:val="none" w:sz="0" w:space="0" w:color="auto"/>
                                                                    <w:bottom w:val="none" w:sz="0" w:space="0" w:color="auto"/>
                                                                    <w:right w:val="none" w:sz="0" w:space="0" w:color="auto"/>
                                                                  </w:divBdr>
                                                                </w:div>
                                                                <w:div w:id="718821294">
                                                                  <w:marLeft w:val="0"/>
                                                                  <w:marRight w:val="0"/>
                                                                  <w:marTop w:val="0"/>
                                                                  <w:marBottom w:val="0"/>
                                                                  <w:divBdr>
                                                                    <w:top w:val="none" w:sz="0" w:space="0" w:color="auto"/>
                                                                    <w:left w:val="none" w:sz="0" w:space="0" w:color="auto"/>
                                                                    <w:bottom w:val="none" w:sz="0" w:space="0" w:color="auto"/>
                                                                    <w:right w:val="none" w:sz="0" w:space="0" w:color="auto"/>
                                                                  </w:divBdr>
                                                                </w:div>
                                                                <w:div w:id="1106195388">
                                                                  <w:marLeft w:val="0"/>
                                                                  <w:marRight w:val="0"/>
                                                                  <w:marTop w:val="0"/>
                                                                  <w:marBottom w:val="105"/>
                                                                  <w:divBdr>
                                                                    <w:top w:val="none" w:sz="0" w:space="0" w:color="auto"/>
                                                                    <w:left w:val="none" w:sz="0" w:space="0" w:color="auto"/>
                                                                    <w:bottom w:val="none" w:sz="0" w:space="0" w:color="auto"/>
                                                                    <w:right w:val="none" w:sz="0" w:space="0" w:color="auto"/>
                                                                  </w:divBdr>
                                                                </w:div>
                                                                <w:div w:id="1090352049">
                                                                  <w:marLeft w:val="0"/>
                                                                  <w:marRight w:val="0"/>
                                                                  <w:marTop w:val="0"/>
                                                                  <w:marBottom w:val="0"/>
                                                                  <w:divBdr>
                                                                    <w:top w:val="none" w:sz="0" w:space="0" w:color="auto"/>
                                                                    <w:left w:val="none" w:sz="0" w:space="0" w:color="auto"/>
                                                                    <w:bottom w:val="none" w:sz="0" w:space="0" w:color="auto"/>
                                                                    <w:right w:val="none" w:sz="0" w:space="0" w:color="auto"/>
                                                                  </w:divBdr>
                                                                </w:div>
                                                                <w:div w:id="1856460275">
                                                                  <w:marLeft w:val="0"/>
                                                                  <w:marRight w:val="0"/>
                                                                  <w:marTop w:val="150"/>
                                                                  <w:marBottom w:val="0"/>
                                                                  <w:divBdr>
                                                                    <w:top w:val="none" w:sz="0" w:space="0" w:color="auto"/>
                                                                    <w:left w:val="none" w:sz="0" w:space="0" w:color="auto"/>
                                                                    <w:bottom w:val="none" w:sz="0" w:space="0" w:color="auto"/>
                                                                    <w:right w:val="none" w:sz="0" w:space="0" w:color="auto"/>
                                                                  </w:divBdr>
                                                                </w:div>
                                                                <w:div w:id="1898780678">
                                                                  <w:marLeft w:val="0"/>
                                                                  <w:marRight w:val="0"/>
                                                                  <w:marTop w:val="0"/>
                                                                  <w:marBottom w:val="0"/>
                                                                  <w:divBdr>
                                                                    <w:top w:val="none" w:sz="0" w:space="0" w:color="auto"/>
                                                                    <w:left w:val="none" w:sz="0" w:space="0" w:color="auto"/>
                                                                    <w:bottom w:val="none" w:sz="0" w:space="0" w:color="auto"/>
                                                                    <w:right w:val="none" w:sz="0" w:space="0" w:color="auto"/>
                                                                  </w:divBdr>
                                                                </w:div>
                                                                <w:div w:id="825783510">
                                                                  <w:marLeft w:val="0"/>
                                                                  <w:marRight w:val="0"/>
                                                                  <w:marTop w:val="0"/>
                                                                  <w:marBottom w:val="105"/>
                                                                  <w:divBdr>
                                                                    <w:top w:val="none" w:sz="0" w:space="0" w:color="auto"/>
                                                                    <w:left w:val="none" w:sz="0" w:space="0" w:color="auto"/>
                                                                    <w:bottom w:val="none" w:sz="0" w:space="0" w:color="auto"/>
                                                                    <w:right w:val="none" w:sz="0" w:space="0" w:color="auto"/>
                                                                  </w:divBdr>
                                                                </w:div>
                                                                <w:div w:id="1876504751">
                                                                  <w:marLeft w:val="0"/>
                                                                  <w:marRight w:val="0"/>
                                                                  <w:marTop w:val="0"/>
                                                                  <w:marBottom w:val="0"/>
                                                                  <w:divBdr>
                                                                    <w:top w:val="none" w:sz="0" w:space="0" w:color="auto"/>
                                                                    <w:left w:val="none" w:sz="0" w:space="0" w:color="auto"/>
                                                                    <w:bottom w:val="none" w:sz="0" w:space="0" w:color="auto"/>
                                                                    <w:right w:val="none" w:sz="0" w:space="0" w:color="auto"/>
                                                                  </w:divBdr>
                                                                </w:div>
                                                                <w:div w:id="1099759812">
                                                                  <w:marLeft w:val="0"/>
                                                                  <w:marRight w:val="0"/>
                                                                  <w:marTop w:val="150"/>
                                                                  <w:marBottom w:val="0"/>
                                                                  <w:divBdr>
                                                                    <w:top w:val="none" w:sz="0" w:space="0" w:color="auto"/>
                                                                    <w:left w:val="none" w:sz="0" w:space="0" w:color="auto"/>
                                                                    <w:bottom w:val="none" w:sz="0" w:space="0" w:color="auto"/>
                                                                    <w:right w:val="none" w:sz="0" w:space="0" w:color="auto"/>
                                                                  </w:divBdr>
                                                                </w:div>
                                                                <w:div w:id="2015257271">
                                                                  <w:marLeft w:val="0"/>
                                                                  <w:marRight w:val="0"/>
                                                                  <w:marTop w:val="0"/>
                                                                  <w:marBottom w:val="0"/>
                                                                  <w:divBdr>
                                                                    <w:top w:val="none" w:sz="0" w:space="0" w:color="auto"/>
                                                                    <w:left w:val="none" w:sz="0" w:space="0" w:color="auto"/>
                                                                    <w:bottom w:val="none" w:sz="0" w:space="0" w:color="auto"/>
                                                                    <w:right w:val="none" w:sz="0" w:space="0" w:color="auto"/>
                                                                  </w:divBdr>
                                                                </w:div>
                                                                <w:div w:id="587227408">
                                                                  <w:marLeft w:val="0"/>
                                                                  <w:marRight w:val="0"/>
                                                                  <w:marTop w:val="0"/>
                                                                  <w:marBottom w:val="105"/>
                                                                  <w:divBdr>
                                                                    <w:top w:val="none" w:sz="0" w:space="0" w:color="auto"/>
                                                                    <w:left w:val="none" w:sz="0" w:space="0" w:color="auto"/>
                                                                    <w:bottom w:val="none" w:sz="0" w:space="0" w:color="auto"/>
                                                                    <w:right w:val="none" w:sz="0" w:space="0" w:color="auto"/>
                                                                  </w:divBdr>
                                                                </w:div>
                                                                <w:div w:id="1014191296">
                                                                  <w:marLeft w:val="0"/>
                                                                  <w:marRight w:val="0"/>
                                                                  <w:marTop w:val="0"/>
                                                                  <w:marBottom w:val="0"/>
                                                                  <w:divBdr>
                                                                    <w:top w:val="none" w:sz="0" w:space="0" w:color="auto"/>
                                                                    <w:left w:val="none" w:sz="0" w:space="0" w:color="auto"/>
                                                                    <w:bottom w:val="none" w:sz="0" w:space="0" w:color="auto"/>
                                                                    <w:right w:val="none" w:sz="0" w:space="0" w:color="auto"/>
                                                                  </w:divBdr>
                                                                </w:div>
                                                                <w:div w:id="1644264880">
                                                                  <w:marLeft w:val="0"/>
                                                                  <w:marRight w:val="0"/>
                                                                  <w:marTop w:val="150"/>
                                                                  <w:marBottom w:val="0"/>
                                                                  <w:divBdr>
                                                                    <w:top w:val="none" w:sz="0" w:space="0" w:color="auto"/>
                                                                    <w:left w:val="none" w:sz="0" w:space="0" w:color="auto"/>
                                                                    <w:bottom w:val="none" w:sz="0" w:space="0" w:color="auto"/>
                                                                    <w:right w:val="none" w:sz="0" w:space="0" w:color="auto"/>
                                                                  </w:divBdr>
                                                                </w:div>
                                                                <w:div w:id="1924292476">
                                                                  <w:marLeft w:val="0"/>
                                                                  <w:marRight w:val="0"/>
                                                                  <w:marTop w:val="0"/>
                                                                  <w:marBottom w:val="0"/>
                                                                  <w:divBdr>
                                                                    <w:top w:val="none" w:sz="0" w:space="0" w:color="auto"/>
                                                                    <w:left w:val="none" w:sz="0" w:space="0" w:color="auto"/>
                                                                    <w:bottom w:val="none" w:sz="0" w:space="0" w:color="auto"/>
                                                                    <w:right w:val="none" w:sz="0" w:space="0" w:color="auto"/>
                                                                  </w:divBdr>
                                                                </w:div>
                                                                <w:div w:id="1134984640">
                                                                  <w:marLeft w:val="0"/>
                                                                  <w:marRight w:val="0"/>
                                                                  <w:marTop w:val="0"/>
                                                                  <w:marBottom w:val="105"/>
                                                                  <w:divBdr>
                                                                    <w:top w:val="none" w:sz="0" w:space="0" w:color="auto"/>
                                                                    <w:left w:val="none" w:sz="0" w:space="0" w:color="auto"/>
                                                                    <w:bottom w:val="none" w:sz="0" w:space="0" w:color="auto"/>
                                                                    <w:right w:val="none" w:sz="0" w:space="0" w:color="auto"/>
                                                                  </w:divBdr>
                                                                </w:div>
                                                                <w:div w:id="1796941995">
                                                                  <w:marLeft w:val="0"/>
                                                                  <w:marRight w:val="0"/>
                                                                  <w:marTop w:val="0"/>
                                                                  <w:marBottom w:val="0"/>
                                                                  <w:divBdr>
                                                                    <w:top w:val="none" w:sz="0" w:space="0" w:color="auto"/>
                                                                    <w:left w:val="none" w:sz="0" w:space="0" w:color="auto"/>
                                                                    <w:bottom w:val="none" w:sz="0" w:space="0" w:color="auto"/>
                                                                    <w:right w:val="none" w:sz="0" w:space="0" w:color="auto"/>
                                                                  </w:divBdr>
                                                                </w:div>
                                                                <w:div w:id="1262688840">
                                                                  <w:marLeft w:val="0"/>
                                                                  <w:marRight w:val="0"/>
                                                                  <w:marTop w:val="150"/>
                                                                  <w:marBottom w:val="0"/>
                                                                  <w:divBdr>
                                                                    <w:top w:val="none" w:sz="0" w:space="0" w:color="auto"/>
                                                                    <w:left w:val="none" w:sz="0" w:space="0" w:color="auto"/>
                                                                    <w:bottom w:val="none" w:sz="0" w:space="0" w:color="auto"/>
                                                                    <w:right w:val="none" w:sz="0" w:space="0" w:color="auto"/>
                                                                  </w:divBdr>
                                                                </w:div>
                                                                <w:div w:id="1239095358">
                                                                  <w:marLeft w:val="0"/>
                                                                  <w:marRight w:val="0"/>
                                                                  <w:marTop w:val="0"/>
                                                                  <w:marBottom w:val="0"/>
                                                                  <w:divBdr>
                                                                    <w:top w:val="none" w:sz="0" w:space="0" w:color="auto"/>
                                                                    <w:left w:val="none" w:sz="0" w:space="0" w:color="auto"/>
                                                                    <w:bottom w:val="none" w:sz="0" w:space="0" w:color="auto"/>
                                                                    <w:right w:val="none" w:sz="0" w:space="0" w:color="auto"/>
                                                                  </w:divBdr>
                                                                </w:div>
                                                                <w:div w:id="545529914">
                                                                  <w:marLeft w:val="0"/>
                                                                  <w:marRight w:val="0"/>
                                                                  <w:marTop w:val="0"/>
                                                                  <w:marBottom w:val="105"/>
                                                                  <w:divBdr>
                                                                    <w:top w:val="none" w:sz="0" w:space="0" w:color="auto"/>
                                                                    <w:left w:val="none" w:sz="0" w:space="0" w:color="auto"/>
                                                                    <w:bottom w:val="none" w:sz="0" w:space="0" w:color="auto"/>
                                                                    <w:right w:val="none" w:sz="0" w:space="0" w:color="auto"/>
                                                                  </w:divBdr>
                                                                </w:div>
                                                                <w:div w:id="1893496549">
                                                                  <w:marLeft w:val="0"/>
                                                                  <w:marRight w:val="0"/>
                                                                  <w:marTop w:val="0"/>
                                                                  <w:marBottom w:val="0"/>
                                                                  <w:divBdr>
                                                                    <w:top w:val="none" w:sz="0" w:space="0" w:color="auto"/>
                                                                    <w:left w:val="none" w:sz="0" w:space="0" w:color="auto"/>
                                                                    <w:bottom w:val="none" w:sz="0" w:space="0" w:color="auto"/>
                                                                    <w:right w:val="none" w:sz="0" w:space="0" w:color="auto"/>
                                                                  </w:divBdr>
                                                                </w:div>
                                                                <w:div w:id="1821187889">
                                                                  <w:marLeft w:val="0"/>
                                                                  <w:marRight w:val="0"/>
                                                                  <w:marTop w:val="150"/>
                                                                  <w:marBottom w:val="0"/>
                                                                  <w:divBdr>
                                                                    <w:top w:val="none" w:sz="0" w:space="0" w:color="auto"/>
                                                                    <w:left w:val="none" w:sz="0" w:space="0" w:color="auto"/>
                                                                    <w:bottom w:val="none" w:sz="0" w:space="0" w:color="auto"/>
                                                                    <w:right w:val="none" w:sz="0" w:space="0" w:color="auto"/>
                                                                  </w:divBdr>
                                                                </w:div>
                                                                <w:div w:id="546531330">
                                                                  <w:marLeft w:val="0"/>
                                                                  <w:marRight w:val="0"/>
                                                                  <w:marTop w:val="0"/>
                                                                  <w:marBottom w:val="0"/>
                                                                  <w:divBdr>
                                                                    <w:top w:val="none" w:sz="0" w:space="0" w:color="auto"/>
                                                                    <w:left w:val="none" w:sz="0" w:space="0" w:color="auto"/>
                                                                    <w:bottom w:val="none" w:sz="0" w:space="0" w:color="auto"/>
                                                                    <w:right w:val="none" w:sz="0" w:space="0" w:color="auto"/>
                                                                  </w:divBdr>
                                                                </w:div>
                                                                <w:div w:id="1071656424">
                                                                  <w:marLeft w:val="0"/>
                                                                  <w:marRight w:val="0"/>
                                                                  <w:marTop w:val="0"/>
                                                                  <w:marBottom w:val="105"/>
                                                                  <w:divBdr>
                                                                    <w:top w:val="none" w:sz="0" w:space="0" w:color="auto"/>
                                                                    <w:left w:val="none" w:sz="0" w:space="0" w:color="auto"/>
                                                                    <w:bottom w:val="none" w:sz="0" w:space="0" w:color="auto"/>
                                                                    <w:right w:val="none" w:sz="0" w:space="0" w:color="auto"/>
                                                                  </w:divBdr>
                                                                </w:div>
                                                                <w:div w:id="1051149555">
                                                                  <w:marLeft w:val="0"/>
                                                                  <w:marRight w:val="0"/>
                                                                  <w:marTop w:val="0"/>
                                                                  <w:marBottom w:val="0"/>
                                                                  <w:divBdr>
                                                                    <w:top w:val="none" w:sz="0" w:space="0" w:color="auto"/>
                                                                    <w:left w:val="none" w:sz="0" w:space="0" w:color="auto"/>
                                                                    <w:bottom w:val="none" w:sz="0" w:space="0" w:color="auto"/>
                                                                    <w:right w:val="none" w:sz="0" w:space="0" w:color="auto"/>
                                                                  </w:divBdr>
                                                                </w:div>
                                                                <w:div w:id="1050151411">
                                                                  <w:marLeft w:val="0"/>
                                                                  <w:marRight w:val="0"/>
                                                                  <w:marTop w:val="150"/>
                                                                  <w:marBottom w:val="0"/>
                                                                  <w:divBdr>
                                                                    <w:top w:val="none" w:sz="0" w:space="0" w:color="auto"/>
                                                                    <w:left w:val="none" w:sz="0" w:space="0" w:color="auto"/>
                                                                    <w:bottom w:val="none" w:sz="0" w:space="0" w:color="auto"/>
                                                                    <w:right w:val="none" w:sz="0" w:space="0" w:color="auto"/>
                                                                  </w:divBdr>
                                                                </w:div>
                                                                <w:div w:id="1057709107">
                                                                  <w:marLeft w:val="0"/>
                                                                  <w:marRight w:val="0"/>
                                                                  <w:marTop w:val="0"/>
                                                                  <w:marBottom w:val="0"/>
                                                                  <w:divBdr>
                                                                    <w:top w:val="none" w:sz="0" w:space="0" w:color="auto"/>
                                                                    <w:left w:val="none" w:sz="0" w:space="0" w:color="auto"/>
                                                                    <w:bottom w:val="none" w:sz="0" w:space="0" w:color="auto"/>
                                                                    <w:right w:val="none" w:sz="0" w:space="0" w:color="auto"/>
                                                                  </w:divBdr>
                                                                </w:div>
                                                                <w:div w:id="1044450629">
                                                                  <w:marLeft w:val="0"/>
                                                                  <w:marRight w:val="0"/>
                                                                  <w:marTop w:val="0"/>
                                                                  <w:marBottom w:val="105"/>
                                                                  <w:divBdr>
                                                                    <w:top w:val="none" w:sz="0" w:space="0" w:color="auto"/>
                                                                    <w:left w:val="none" w:sz="0" w:space="0" w:color="auto"/>
                                                                    <w:bottom w:val="none" w:sz="0" w:space="0" w:color="auto"/>
                                                                    <w:right w:val="none" w:sz="0" w:space="0" w:color="auto"/>
                                                                  </w:divBdr>
                                                                </w:div>
                                                                <w:div w:id="261645234">
                                                                  <w:marLeft w:val="0"/>
                                                                  <w:marRight w:val="0"/>
                                                                  <w:marTop w:val="0"/>
                                                                  <w:marBottom w:val="0"/>
                                                                  <w:divBdr>
                                                                    <w:top w:val="none" w:sz="0" w:space="0" w:color="auto"/>
                                                                    <w:left w:val="none" w:sz="0" w:space="0" w:color="auto"/>
                                                                    <w:bottom w:val="none" w:sz="0" w:space="0" w:color="auto"/>
                                                                    <w:right w:val="none" w:sz="0" w:space="0" w:color="auto"/>
                                                                  </w:divBdr>
                                                                </w:div>
                                                                <w:div w:id="940722559">
                                                                  <w:marLeft w:val="0"/>
                                                                  <w:marRight w:val="0"/>
                                                                  <w:marTop w:val="150"/>
                                                                  <w:marBottom w:val="0"/>
                                                                  <w:divBdr>
                                                                    <w:top w:val="none" w:sz="0" w:space="0" w:color="auto"/>
                                                                    <w:left w:val="none" w:sz="0" w:space="0" w:color="auto"/>
                                                                    <w:bottom w:val="none" w:sz="0" w:space="0" w:color="auto"/>
                                                                    <w:right w:val="none" w:sz="0" w:space="0" w:color="auto"/>
                                                                  </w:divBdr>
                                                                </w:div>
                                                                <w:div w:id="780686130">
                                                                  <w:marLeft w:val="0"/>
                                                                  <w:marRight w:val="0"/>
                                                                  <w:marTop w:val="0"/>
                                                                  <w:marBottom w:val="0"/>
                                                                  <w:divBdr>
                                                                    <w:top w:val="none" w:sz="0" w:space="0" w:color="auto"/>
                                                                    <w:left w:val="none" w:sz="0" w:space="0" w:color="auto"/>
                                                                    <w:bottom w:val="none" w:sz="0" w:space="0" w:color="auto"/>
                                                                    <w:right w:val="none" w:sz="0" w:space="0" w:color="auto"/>
                                                                  </w:divBdr>
                                                                </w:div>
                                                                <w:div w:id="1156804930">
                                                                  <w:marLeft w:val="0"/>
                                                                  <w:marRight w:val="0"/>
                                                                  <w:marTop w:val="0"/>
                                                                  <w:marBottom w:val="105"/>
                                                                  <w:divBdr>
                                                                    <w:top w:val="none" w:sz="0" w:space="0" w:color="auto"/>
                                                                    <w:left w:val="none" w:sz="0" w:space="0" w:color="auto"/>
                                                                    <w:bottom w:val="none" w:sz="0" w:space="0" w:color="auto"/>
                                                                    <w:right w:val="none" w:sz="0" w:space="0" w:color="auto"/>
                                                                  </w:divBdr>
                                                                </w:div>
                                                                <w:div w:id="163321722">
                                                                  <w:marLeft w:val="0"/>
                                                                  <w:marRight w:val="0"/>
                                                                  <w:marTop w:val="0"/>
                                                                  <w:marBottom w:val="0"/>
                                                                  <w:divBdr>
                                                                    <w:top w:val="none" w:sz="0" w:space="0" w:color="auto"/>
                                                                    <w:left w:val="none" w:sz="0" w:space="0" w:color="auto"/>
                                                                    <w:bottom w:val="none" w:sz="0" w:space="0" w:color="auto"/>
                                                                    <w:right w:val="none" w:sz="0" w:space="0" w:color="auto"/>
                                                                  </w:divBdr>
                                                                </w:div>
                                                                <w:div w:id="899513311">
                                                                  <w:marLeft w:val="0"/>
                                                                  <w:marRight w:val="0"/>
                                                                  <w:marTop w:val="150"/>
                                                                  <w:marBottom w:val="0"/>
                                                                  <w:divBdr>
                                                                    <w:top w:val="none" w:sz="0" w:space="0" w:color="auto"/>
                                                                    <w:left w:val="none" w:sz="0" w:space="0" w:color="auto"/>
                                                                    <w:bottom w:val="none" w:sz="0" w:space="0" w:color="auto"/>
                                                                    <w:right w:val="none" w:sz="0" w:space="0" w:color="auto"/>
                                                                  </w:divBdr>
                                                                </w:div>
                                                                <w:div w:id="1407729973">
                                                                  <w:marLeft w:val="0"/>
                                                                  <w:marRight w:val="0"/>
                                                                  <w:marTop w:val="0"/>
                                                                  <w:marBottom w:val="0"/>
                                                                  <w:divBdr>
                                                                    <w:top w:val="none" w:sz="0" w:space="0" w:color="auto"/>
                                                                    <w:left w:val="none" w:sz="0" w:space="0" w:color="auto"/>
                                                                    <w:bottom w:val="none" w:sz="0" w:space="0" w:color="auto"/>
                                                                    <w:right w:val="none" w:sz="0" w:space="0" w:color="auto"/>
                                                                  </w:divBdr>
                                                                </w:div>
                                                                <w:div w:id="615722237">
                                                                  <w:marLeft w:val="0"/>
                                                                  <w:marRight w:val="0"/>
                                                                  <w:marTop w:val="0"/>
                                                                  <w:marBottom w:val="105"/>
                                                                  <w:divBdr>
                                                                    <w:top w:val="none" w:sz="0" w:space="0" w:color="auto"/>
                                                                    <w:left w:val="none" w:sz="0" w:space="0" w:color="auto"/>
                                                                    <w:bottom w:val="none" w:sz="0" w:space="0" w:color="auto"/>
                                                                    <w:right w:val="none" w:sz="0" w:space="0" w:color="auto"/>
                                                                  </w:divBdr>
                                                                </w:div>
                                                                <w:div w:id="2006394350">
                                                                  <w:marLeft w:val="0"/>
                                                                  <w:marRight w:val="0"/>
                                                                  <w:marTop w:val="0"/>
                                                                  <w:marBottom w:val="0"/>
                                                                  <w:divBdr>
                                                                    <w:top w:val="none" w:sz="0" w:space="0" w:color="auto"/>
                                                                    <w:left w:val="none" w:sz="0" w:space="0" w:color="auto"/>
                                                                    <w:bottom w:val="none" w:sz="0" w:space="0" w:color="auto"/>
                                                                    <w:right w:val="none" w:sz="0" w:space="0" w:color="auto"/>
                                                                  </w:divBdr>
                                                                </w:div>
                                                                <w:div w:id="937060459">
                                                                  <w:marLeft w:val="0"/>
                                                                  <w:marRight w:val="0"/>
                                                                  <w:marTop w:val="150"/>
                                                                  <w:marBottom w:val="0"/>
                                                                  <w:divBdr>
                                                                    <w:top w:val="none" w:sz="0" w:space="0" w:color="auto"/>
                                                                    <w:left w:val="none" w:sz="0" w:space="0" w:color="auto"/>
                                                                    <w:bottom w:val="none" w:sz="0" w:space="0" w:color="auto"/>
                                                                    <w:right w:val="none" w:sz="0" w:space="0" w:color="auto"/>
                                                                  </w:divBdr>
                                                                </w:div>
                                                                <w:div w:id="2025521439">
                                                                  <w:marLeft w:val="0"/>
                                                                  <w:marRight w:val="0"/>
                                                                  <w:marTop w:val="0"/>
                                                                  <w:marBottom w:val="0"/>
                                                                  <w:divBdr>
                                                                    <w:top w:val="none" w:sz="0" w:space="0" w:color="auto"/>
                                                                    <w:left w:val="none" w:sz="0" w:space="0" w:color="auto"/>
                                                                    <w:bottom w:val="none" w:sz="0" w:space="0" w:color="auto"/>
                                                                    <w:right w:val="none" w:sz="0" w:space="0" w:color="auto"/>
                                                                  </w:divBdr>
                                                                </w:div>
                                                                <w:div w:id="2046364559">
                                                                  <w:marLeft w:val="0"/>
                                                                  <w:marRight w:val="0"/>
                                                                  <w:marTop w:val="0"/>
                                                                  <w:marBottom w:val="105"/>
                                                                  <w:divBdr>
                                                                    <w:top w:val="none" w:sz="0" w:space="0" w:color="auto"/>
                                                                    <w:left w:val="none" w:sz="0" w:space="0" w:color="auto"/>
                                                                    <w:bottom w:val="none" w:sz="0" w:space="0" w:color="auto"/>
                                                                    <w:right w:val="none" w:sz="0" w:space="0" w:color="auto"/>
                                                                  </w:divBdr>
                                                                </w:div>
                                                                <w:div w:id="2124377792">
                                                                  <w:marLeft w:val="0"/>
                                                                  <w:marRight w:val="0"/>
                                                                  <w:marTop w:val="0"/>
                                                                  <w:marBottom w:val="0"/>
                                                                  <w:divBdr>
                                                                    <w:top w:val="none" w:sz="0" w:space="0" w:color="auto"/>
                                                                    <w:left w:val="none" w:sz="0" w:space="0" w:color="auto"/>
                                                                    <w:bottom w:val="none" w:sz="0" w:space="0" w:color="auto"/>
                                                                    <w:right w:val="none" w:sz="0" w:space="0" w:color="auto"/>
                                                                  </w:divBdr>
                                                                </w:div>
                                                                <w:div w:id="1855805816">
                                                                  <w:marLeft w:val="0"/>
                                                                  <w:marRight w:val="0"/>
                                                                  <w:marTop w:val="150"/>
                                                                  <w:marBottom w:val="0"/>
                                                                  <w:divBdr>
                                                                    <w:top w:val="none" w:sz="0" w:space="0" w:color="auto"/>
                                                                    <w:left w:val="none" w:sz="0" w:space="0" w:color="auto"/>
                                                                    <w:bottom w:val="none" w:sz="0" w:space="0" w:color="auto"/>
                                                                    <w:right w:val="none" w:sz="0" w:space="0" w:color="auto"/>
                                                                  </w:divBdr>
                                                                </w:div>
                                                                <w:div w:id="1808548284">
                                                                  <w:marLeft w:val="0"/>
                                                                  <w:marRight w:val="0"/>
                                                                  <w:marTop w:val="0"/>
                                                                  <w:marBottom w:val="0"/>
                                                                  <w:divBdr>
                                                                    <w:top w:val="none" w:sz="0" w:space="0" w:color="auto"/>
                                                                    <w:left w:val="none" w:sz="0" w:space="0" w:color="auto"/>
                                                                    <w:bottom w:val="none" w:sz="0" w:space="0" w:color="auto"/>
                                                                    <w:right w:val="none" w:sz="0" w:space="0" w:color="auto"/>
                                                                  </w:divBdr>
                                                                </w:div>
                                                                <w:div w:id="1611860440">
                                                                  <w:marLeft w:val="0"/>
                                                                  <w:marRight w:val="0"/>
                                                                  <w:marTop w:val="0"/>
                                                                  <w:marBottom w:val="105"/>
                                                                  <w:divBdr>
                                                                    <w:top w:val="none" w:sz="0" w:space="0" w:color="auto"/>
                                                                    <w:left w:val="none" w:sz="0" w:space="0" w:color="auto"/>
                                                                    <w:bottom w:val="none" w:sz="0" w:space="0" w:color="auto"/>
                                                                    <w:right w:val="none" w:sz="0" w:space="0" w:color="auto"/>
                                                                  </w:divBdr>
                                                                </w:div>
                                                                <w:div w:id="1002007259">
                                                                  <w:marLeft w:val="0"/>
                                                                  <w:marRight w:val="0"/>
                                                                  <w:marTop w:val="0"/>
                                                                  <w:marBottom w:val="0"/>
                                                                  <w:divBdr>
                                                                    <w:top w:val="none" w:sz="0" w:space="0" w:color="auto"/>
                                                                    <w:left w:val="none" w:sz="0" w:space="0" w:color="auto"/>
                                                                    <w:bottom w:val="none" w:sz="0" w:space="0" w:color="auto"/>
                                                                    <w:right w:val="none" w:sz="0" w:space="0" w:color="auto"/>
                                                                  </w:divBdr>
                                                                </w:div>
                                                                <w:div w:id="1787460448">
                                                                  <w:marLeft w:val="0"/>
                                                                  <w:marRight w:val="0"/>
                                                                  <w:marTop w:val="150"/>
                                                                  <w:marBottom w:val="0"/>
                                                                  <w:divBdr>
                                                                    <w:top w:val="none" w:sz="0" w:space="0" w:color="auto"/>
                                                                    <w:left w:val="none" w:sz="0" w:space="0" w:color="auto"/>
                                                                    <w:bottom w:val="none" w:sz="0" w:space="0" w:color="auto"/>
                                                                    <w:right w:val="none" w:sz="0" w:space="0" w:color="auto"/>
                                                                  </w:divBdr>
                                                                </w:div>
                                                                <w:div w:id="1353529966">
                                                                  <w:marLeft w:val="0"/>
                                                                  <w:marRight w:val="0"/>
                                                                  <w:marTop w:val="0"/>
                                                                  <w:marBottom w:val="0"/>
                                                                  <w:divBdr>
                                                                    <w:top w:val="none" w:sz="0" w:space="0" w:color="auto"/>
                                                                    <w:left w:val="none" w:sz="0" w:space="0" w:color="auto"/>
                                                                    <w:bottom w:val="none" w:sz="0" w:space="0" w:color="auto"/>
                                                                    <w:right w:val="none" w:sz="0" w:space="0" w:color="auto"/>
                                                                  </w:divBdr>
                                                                </w:div>
                                                                <w:div w:id="608051466">
                                                                  <w:marLeft w:val="0"/>
                                                                  <w:marRight w:val="0"/>
                                                                  <w:marTop w:val="0"/>
                                                                  <w:marBottom w:val="105"/>
                                                                  <w:divBdr>
                                                                    <w:top w:val="none" w:sz="0" w:space="0" w:color="auto"/>
                                                                    <w:left w:val="none" w:sz="0" w:space="0" w:color="auto"/>
                                                                    <w:bottom w:val="none" w:sz="0" w:space="0" w:color="auto"/>
                                                                    <w:right w:val="none" w:sz="0" w:space="0" w:color="auto"/>
                                                                  </w:divBdr>
                                                                </w:div>
                                                                <w:div w:id="334652586">
                                                                  <w:marLeft w:val="0"/>
                                                                  <w:marRight w:val="0"/>
                                                                  <w:marTop w:val="0"/>
                                                                  <w:marBottom w:val="0"/>
                                                                  <w:divBdr>
                                                                    <w:top w:val="none" w:sz="0" w:space="0" w:color="auto"/>
                                                                    <w:left w:val="none" w:sz="0" w:space="0" w:color="auto"/>
                                                                    <w:bottom w:val="none" w:sz="0" w:space="0" w:color="auto"/>
                                                                    <w:right w:val="none" w:sz="0" w:space="0" w:color="auto"/>
                                                                  </w:divBdr>
                                                                </w:div>
                                                                <w:div w:id="2005551938">
                                                                  <w:marLeft w:val="0"/>
                                                                  <w:marRight w:val="0"/>
                                                                  <w:marTop w:val="150"/>
                                                                  <w:marBottom w:val="0"/>
                                                                  <w:divBdr>
                                                                    <w:top w:val="none" w:sz="0" w:space="0" w:color="auto"/>
                                                                    <w:left w:val="none" w:sz="0" w:space="0" w:color="auto"/>
                                                                    <w:bottom w:val="none" w:sz="0" w:space="0" w:color="auto"/>
                                                                    <w:right w:val="none" w:sz="0" w:space="0" w:color="auto"/>
                                                                  </w:divBdr>
                                                                </w:div>
                                                                <w:div w:id="919558457">
                                                                  <w:marLeft w:val="0"/>
                                                                  <w:marRight w:val="0"/>
                                                                  <w:marTop w:val="0"/>
                                                                  <w:marBottom w:val="0"/>
                                                                  <w:divBdr>
                                                                    <w:top w:val="none" w:sz="0" w:space="0" w:color="auto"/>
                                                                    <w:left w:val="none" w:sz="0" w:space="0" w:color="auto"/>
                                                                    <w:bottom w:val="none" w:sz="0" w:space="0" w:color="auto"/>
                                                                    <w:right w:val="none" w:sz="0" w:space="0" w:color="auto"/>
                                                                  </w:divBdr>
                                                                </w:div>
                                                                <w:div w:id="1923488085">
                                                                  <w:marLeft w:val="0"/>
                                                                  <w:marRight w:val="0"/>
                                                                  <w:marTop w:val="0"/>
                                                                  <w:marBottom w:val="105"/>
                                                                  <w:divBdr>
                                                                    <w:top w:val="none" w:sz="0" w:space="0" w:color="auto"/>
                                                                    <w:left w:val="none" w:sz="0" w:space="0" w:color="auto"/>
                                                                    <w:bottom w:val="none" w:sz="0" w:space="0" w:color="auto"/>
                                                                    <w:right w:val="none" w:sz="0" w:space="0" w:color="auto"/>
                                                                  </w:divBdr>
                                                                </w:div>
                                                                <w:div w:id="1789280354">
                                                                  <w:marLeft w:val="0"/>
                                                                  <w:marRight w:val="0"/>
                                                                  <w:marTop w:val="0"/>
                                                                  <w:marBottom w:val="0"/>
                                                                  <w:divBdr>
                                                                    <w:top w:val="none" w:sz="0" w:space="0" w:color="auto"/>
                                                                    <w:left w:val="none" w:sz="0" w:space="0" w:color="auto"/>
                                                                    <w:bottom w:val="none" w:sz="0" w:space="0" w:color="auto"/>
                                                                    <w:right w:val="none" w:sz="0" w:space="0" w:color="auto"/>
                                                                  </w:divBdr>
                                                                </w:div>
                                                                <w:div w:id="2054887824">
                                                                  <w:marLeft w:val="0"/>
                                                                  <w:marRight w:val="0"/>
                                                                  <w:marTop w:val="150"/>
                                                                  <w:marBottom w:val="0"/>
                                                                  <w:divBdr>
                                                                    <w:top w:val="none" w:sz="0" w:space="0" w:color="auto"/>
                                                                    <w:left w:val="none" w:sz="0" w:space="0" w:color="auto"/>
                                                                    <w:bottom w:val="none" w:sz="0" w:space="0" w:color="auto"/>
                                                                    <w:right w:val="none" w:sz="0" w:space="0" w:color="auto"/>
                                                                  </w:divBdr>
                                                                </w:div>
                                                                <w:div w:id="633288547">
                                                                  <w:marLeft w:val="0"/>
                                                                  <w:marRight w:val="0"/>
                                                                  <w:marTop w:val="0"/>
                                                                  <w:marBottom w:val="0"/>
                                                                  <w:divBdr>
                                                                    <w:top w:val="none" w:sz="0" w:space="0" w:color="auto"/>
                                                                    <w:left w:val="none" w:sz="0" w:space="0" w:color="auto"/>
                                                                    <w:bottom w:val="none" w:sz="0" w:space="0" w:color="auto"/>
                                                                    <w:right w:val="none" w:sz="0" w:space="0" w:color="auto"/>
                                                                  </w:divBdr>
                                                                </w:div>
                                                                <w:div w:id="1764910669">
                                                                  <w:marLeft w:val="0"/>
                                                                  <w:marRight w:val="0"/>
                                                                  <w:marTop w:val="0"/>
                                                                  <w:marBottom w:val="105"/>
                                                                  <w:divBdr>
                                                                    <w:top w:val="none" w:sz="0" w:space="0" w:color="auto"/>
                                                                    <w:left w:val="none" w:sz="0" w:space="0" w:color="auto"/>
                                                                    <w:bottom w:val="none" w:sz="0" w:space="0" w:color="auto"/>
                                                                    <w:right w:val="none" w:sz="0" w:space="0" w:color="auto"/>
                                                                  </w:divBdr>
                                                                </w:div>
                                                                <w:div w:id="1002704116">
                                                                  <w:marLeft w:val="0"/>
                                                                  <w:marRight w:val="0"/>
                                                                  <w:marTop w:val="0"/>
                                                                  <w:marBottom w:val="0"/>
                                                                  <w:divBdr>
                                                                    <w:top w:val="none" w:sz="0" w:space="0" w:color="auto"/>
                                                                    <w:left w:val="none" w:sz="0" w:space="0" w:color="auto"/>
                                                                    <w:bottom w:val="none" w:sz="0" w:space="0" w:color="auto"/>
                                                                    <w:right w:val="none" w:sz="0" w:space="0" w:color="auto"/>
                                                                  </w:divBdr>
                                                                </w:div>
                                                                <w:div w:id="1780417385">
                                                                  <w:marLeft w:val="0"/>
                                                                  <w:marRight w:val="0"/>
                                                                  <w:marTop w:val="150"/>
                                                                  <w:marBottom w:val="0"/>
                                                                  <w:divBdr>
                                                                    <w:top w:val="none" w:sz="0" w:space="0" w:color="auto"/>
                                                                    <w:left w:val="none" w:sz="0" w:space="0" w:color="auto"/>
                                                                    <w:bottom w:val="none" w:sz="0" w:space="0" w:color="auto"/>
                                                                    <w:right w:val="none" w:sz="0" w:space="0" w:color="auto"/>
                                                                  </w:divBdr>
                                                                </w:div>
                                                                <w:div w:id="1345867189">
                                                                  <w:marLeft w:val="0"/>
                                                                  <w:marRight w:val="0"/>
                                                                  <w:marTop w:val="0"/>
                                                                  <w:marBottom w:val="0"/>
                                                                  <w:divBdr>
                                                                    <w:top w:val="none" w:sz="0" w:space="0" w:color="auto"/>
                                                                    <w:left w:val="none" w:sz="0" w:space="0" w:color="auto"/>
                                                                    <w:bottom w:val="none" w:sz="0" w:space="0" w:color="auto"/>
                                                                    <w:right w:val="none" w:sz="0" w:space="0" w:color="auto"/>
                                                                  </w:divBdr>
                                                                </w:div>
                                                                <w:div w:id="1253582860">
                                                                  <w:marLeft w:val="0"/>
                                                                  <w:marRight w:val="0"/>
                                                                  <w:marTop w:val="0"/>
                                                                  <w:marBottom w:val="105"/>
                                                                  <w:divBdr>
                                                                    <w:top w:val="none" w:sz="0" w:space="0" w:color="auto"/>
                                                                    <w:left w:val="none" w:sz="0" w:space="0" w:color="auto"/>
                                                                    <w:bottom w:val="none" w:sz="0" w:space="0" w:color="auto"/>
                                                                    <w:right w:val="none" w:sz="0" w:space="0" w:color="auto"/>
                                                                  </w:divBdr>
                                                                </w:div>
                                                                <w:div w:id="1925530739">
                                                                  <w:marLeft w:val="0"/>
                                                                  <w:marRight w:val="0"/>
                                                                  <w:marTop w:val="0"/>
                                                                  <w:marBottom w:val="0"/>
                                                                  <w:divBdr>
                                                                    <w:top w:val="none" w:sz="0" w:space="0" w:color="auto"/>
                                                                    <w:left w:val="none" w:sz="0" w:space="0" w:color="auto"/>
                                                                    <w:bottom w:val="none" w:sz="0" w:space="0" w:color="auto"/>
                                                                    <w:right w:val="none" w:sz="0" w:space="0" w:color="auto"/>
                                                                  </w:divBdr>
                                                                </w:div>
                                                                <w:div w:id="2107071852">
                                                                  <w:marLeft w:val="0"/>
                                                                  <w:marRight w:val="0"/>
                                                                  <w:marTop w:val="150"/>
                                                                  <w:marBottom w:val="0"/>
                                                                  <w:divBdr>
                                                                    <w:top w:val="none" w:sz="0" w:space="0" w:color="auto"/>
                                                                    <w:left w:val="none" w:sz="0" w:space="0" w:color="auto"/>
                                                                    <w:bottom w:val="none" w:sz="0" w:space="0" w:color="auto"/>
                                                                    <w:right w:val="none" w:sz="0" w:space="0" w:color="auto"/>
                                                                  </w:divBdr>
                                                                </w:div>
                                                                <w:div w:id="303127335">
                                                                  <w:marLeft w:val="0"/>
                                                                  <w:marRight w:val="0"/>
                                                                  <w:marTop w:val="0"/>
                                                                  <w:marBottom w:val="0"/>
                                                                  <w:divBdr>
                                                                    <w:top w:val="none" w:sz="0" w:space="0" w:color="auto"/>
                                                                    <w:left w:val="none" w:sz="0" w:space="0" w:color="auto"/>
                                                                    <w:bottom w:val="none" w:sz="0" w:space="0" w:color="auto"/>
                                                                    <w:right w:val="none" w:sz="0" w:space="0" w:color="auto"/>
                                                                  </w:divBdr>
                                                                </w:div>
                                                                <w:div w:id="189805253">
                                                                  <w:marLeft w:val="0"/>
                                                                  <w:marRight w:val="0"/>
                                                                  <w:marTop w:val="0"/>
                                                                  <w:marBottom w:val="105"/>
                                                                  <w:divBdr>
                                                                    <w:top w:val="none" w:sz="0" w:space="0" w:color="auto"/>
                                                                    <w:left w:val="none" w:sz="0" w:space="0" w:color="auto"/>
                                                                    <w:bottom w:val="none" w:sz="0" w:space="0" w:color="auto"/>
                                                                    <w:right w:val="none" w:sz="0" w:space="0" w:color="auto"/>
                                                                  </w:divBdr>
                                                                </w:div>
                                                                <w:div w:id="1252812681">
                                                                  <w:marLeft w:val="0"/>
                                                                  <w:marRight w:val="0"/>
                                                                  <w:marTop w:val="0"/>
                                                                  <w:marBottom w:val="0"/>
                                                                  <w:divBdr>
                                                                    <w:top w:val="none" w:sz="0" w:space="0" w:color="auto"/>
                                                                    <w:left w:val="none" w:sz="0" w:space="0" w:color="auto"/>
                                                                    <w:bottom w:val="none" w:sz="0" w:space="0" w:color="auto"/>
                                                                    <w:right w:val="none" w:sz="0" w:space="0" w:color="auto"/>
                                                                  </w:divBdr>
                                                                </w:div>
                                                                <w:div w:id="443766797">
                                                                  <w:marLeft w:val="0"/>
                                                                  <w:marRight w:val="0"/>
                                                                  <w:marTop w:val="150"/>
                                                                  <w:marBottom w:val="0"/>
                                                                  <w:divBdr>
                                                                    <w:top w:val="none" w:sz="0" w:space="0" w:color="auto"/>
                                                                    <w:left w:val="none" w:sz="0" w:space="0" w:color="auto"/>
                                                                    <w:bottom w:val="none" w:sz="0" w:space="0" w:color="auto"/>
                                                                    <w:right w:val="none" w:sz="0" w:space="0" w:color="auto"/>
                                                                  </w:divBdr>
                                                                </w:div>
                                                                <w:div w:id="119493603">
                                                                  <w:marLeft w:val="0"/>
                                                                  <w:marRight w:val="0"/>
                                                                  <w:marTop w:val="0"/>
                                                                  <w:marBottom w:val="0"/>
                                                                  <w:divBdr>
                                                                    <w:top w:val="none" w:sz="0" w:space="0" w:color="auto"/>
                                                                    <w:left w:val="none" w:sz="0" w:space="0" w:color="auto"/>
                                                                    <w:bottom w:val="none" w:sz="0" w:space="0" w:color="auto"/>
                                                                    <w:right w:val="none" w:sz="0" w:space="0" w:color="auto"/>
                                                                  </w:divBdr>
                                                                </w:div>
                                                                <w:div w:id="1027756548">
                                                                  <w:marLeft w:val="0"/>
                                                                  <w:marRight w:val="0"/>
                                                                  <w:marTop w:val="0"/>
                                                                  <w:marBottom w:val="105"/>
                                                                  <w:divBdr>
                                                                    <w:top w:val="none" w:sz="0" w:space="0" w:color="auto"/>
                                                                    <w:left w:val="none" w:sz="0" w:space="0" w:color="auto"/>
                                                                    <w:bottom w:val="none" w:sz="0" w:space="0" w:color="auto"/>
                                                                    <w:right w:val="none" w:sz="0" w:space="0" w:color="auto"/>
                                                                  </w:divBdr>
                                                                </w:div>
                                                                <w:div w:id="28141967">
                                                                  <w:marLeft w:val="0"/>
                                                                  <w:marRight w:val="0"/>
                                                                  <w:marTop w:val="0"/>
                                                                  <w:marBottom w:val="0"/>
                                                                  <w:divBdr>
                                                                    <w:top w:val="none" w:sz="0" w:space="0" w:color="auto"/>
                                                                    <w:left w:val="none" w:sz="0" w:space="0" w:color="auto"/>
                                                                    <w:bottom w:val="none" w:sz="0" w:space="0" w:color="auto"/>
                                                                    <w:right w:val="none" w:sz="0" w:space="0" w:color="auto"/>
                                                                  </w:divBdr>
                                                                </w:div>
                                                                <w:div w:id="1025907216">
                                                                  <w:marLeft w:val="0"/>
                                                                  <w:marRight w:val="0"/>
                                                                  <w:marTop w:val="150"/>
                                                                  <w:marBottom w:val="0"/>
                                                                  <w:divBdr>
                                                                    <w:top w:val="none" w:sz="0" w:space="0" w:color="auto"/>
                                                                    <w:left w:val="none" w:sz="0" w:space="0" w:color="auto"/>
                                                                    <w:bottom w:val="none" w:sz="0" w:space="0" w:color="auto"/>
                                                                    <w:right w:val="none" w:sz="0" w:space="0" w:color="auto"/>
                                                                  </w:divBdr>
                                                                </w:div>
                                                                <w:div w:id="1871643336">
                                                                  <w:marLeft w:val="0"/>
                                                                  <w:marRight w:val="0"/>
                                                                  <w:marTop w:val="0"/>
                                                                  <w:marBottom w:val="0"/>
                                                                  <w:divBdr>
                                                                    <w:top w:val="none" w:sz="0" w:space="0" w:color="auto"/>
                                                                    <w:left w:val="none" w:sz="0" w:space="0" w:color="auto"/>
                                                                    <w:bottom w:val="none" w:sz="0" w:space="0" w:color="auto"/>
                                                                    <w:right w:val="none" w:sz="0" w:space="0" w:color="auto"/>
                                                                  </w:divBdr>
                                                                </w:div>
                                                                <w:div w:id="779297634">
                                                                  <w:marLeft w:val="0"/>
                                                                  <w:marRight w:val="0"/>
                                                                  <w:marTop w:val="0"/>
                                                                  <w:marBottom w:val="105"/>
                                                                  <w:divBdr>
                                                                    <w:top w:val="none" w:sz="0" w:space="0" w:color="auto"/>
                                                                    <w:left w:val="none" w:sz="0" w:space="0" w:color="auto"/>
                                                                    <w:bottom w:val="none" w:sz="0" w:space="0" w:color="auto"/>
                                                                    <w:right w:val="none" w:sz="0" w:space="0" w:color="auto"/>
                                                                  </w:divBdr>
                                                                </w:div>
                                                                <w:div w:id="2022392975">
                                                                  <w:marLeft w:val="0"/>
                                                                  <w:marRight w:val="0"/>
                                                                  <w:marTop w:val="0"/>
                                                                  <w:marBottom w:val="0"/>
                                                                  <w:divBdr>
                                                                    <w:top w:val="none" w:sz="0" w:space="0" w:color="auto"/>
                                                                    <w:left w:val="none" w:sz="0" w:space="0" w:color="auto"/>
                                                                    <w:bottom w:val="none" w:sz="0" w:space="0" w:color="auto"/>
                                                                    <w:right w:val="none" w:sz="0" w:space="0" w:color="auto"/>
                                                                  </w:divBdr>
                                                                </w:div>
                                                                <w:div w:id="1032413107">
                                                                  <w:marLeft w:val="0"/>
                                                                  <w:marRight w:val="0"/>
                                                                  <w:marTop w:val="150"/>
                                                                  <w:marBottom w:val="0"/>
                                                                  <w:divBdr>
                                                                    <w:top w:val="none" w:sz="0" w:space="0" w:color="auto"/>
                                                                    <w:left w:val="none" w:sz="0" w:space="0" w:color="auto"/>
                                                                    <w:bottom w:val="none" w:sz="0" w:space="0" w:color="auto"/>
                                                                    <w:right w:val="none" w:sz="0" w:space="0" w:color="auto"/>
                                                                  </w:divBdr>
                                                                </w:div>
                                                                <w:div w:id="1901671304">
                                                                  <w:marLeft w:val="0"/>
                                                                  <w:marRight w:val="0"/>
                                                                  <w:marTop w:val="0"/>
                                                                  <w:marBottom w:val="0"/>
                                                                  <w:divBdr>
                                                                    <w:top w:val="none" w:sz="0" w:space="0" w:color="auto"/>
                                                                    <w:left w:val="none" w:sz="0" w:space="0" w:color="auto"/>
                                                                    <w:bottom w:val="none" w:sz="0" w:space="0" w:color="auto"/>
                                                                    <w:right w:val="none" w:sz="0" w:space="0" w:color="auto"/>
                                                                  </w:divBdr>
                                                                </w:div>
                                                                <w:div w:id="1966039095">
                                                                  <w:marLeft w:val="0"/>
                                                                  <w:marRight w:val="0"/>
                                                                  <w:marTop w:val="0"/>
                                                                  <w:marBottom w:val="105"/>
                                                                  <w:divBdr>
                                                                    <w:top w:val="none" w:sz="0" w:space="0" w:color="auto"/>
                                                                    <w:left w:val="none" w:sz="0" w:space="0" w:color="auto"/>
                                                                    <w:bottom w:val="none" w:sz="0" w:space="0" w:color="auto"/>
                                                                    <w:right w:val="none" w:sz="0" w:space="0" w:color="auto"/>
                                                                  </w:divBdr>
                                                                </w:div>
                                                                <w:div w:id="848181030">
                                                                  <w:marLeft w:val="0"/>
                                                                  <w:marRight w:val="0"/>
                                                                  <w:marTop w:val="0"/>
                                                                  <w:marBottom w:val="0"/>
                                                                  <w:divBdr>
                                                                    <w:top w:val="none" w:sz="0" w:space="0" w:color="auto"/>
                                                                    <w:left w:val="none" w:sz="0" w:space="0" w:color="auto"/>
                                                                    <w:bottom w:val="none" w:sz="0" w:space="0" w:color="auto"/>
                                                                    <w:right w:val="none" w:sz="0" w:space="0" w:color="auto"/>
                                                                  </w:divBdr>
                                                                </w:div>
                                                                <w:div w:id="1141459698">
                                                                  <w:marLeft w:val="0"/>
                                                                  <w:marRight w:val="0"/>
                                                                  <w:marTop w:val="150"/>
                                                                  <w:marBottom w:val="0"/>
                                                                  <w:divBdr>
                                                                    <w:top w:val="none" w:sz="0" w:space="0" w:color="auto"/>
                                                                    <w:left w:val="none" w:sz="0" w:space="0" w:color="auto"/>
                                                                    <w:bottom w:val="none" w:sz="0" w:space="0" w:color="auto"/>
                                                                    <w:right w:val="none" w:sz="0" w:space="0" w:color="auto"/>
                                                                  </w:divBdr>
                                                                </w:div>
                                                                <w:div w:id="1301300009">
                                                                  <w:marLeft w:val="0"/>
                                                                  <w:marRight w:val="0"/>
                                                                  <w:marTop w:val="0"/>
                                                                  <w:marBottom w:val="0"/>
                                                                  <w:divBdr>
                                                                    <w:top w:val="none" w:sz="0" w:space="0" w:color="auto"/>
                                                                    <w:left w:val="none" w:sz="0" w:space="0" w:color="auto"/>
                                                                    <w:bottom w:val="none" w:sz="0" w:space="0" w:color="auto"/>
                                                                    <w:right w:val="none" w:sz="0" w:space="0" w:color="auto"/>
                                                                  </w:divBdr>
                                                                </w:div>
                                                                <w:div w:id="431513859">
                                                                  <w:marLeft w:val="0"/>
                                                                  <w:marRight w:val="0"/>
                                                                  <w:marTop w:val="0"/>
                                                                  <w:marBottom w:val="105"/>
                                                                  <w:divBdr>
                                                                    <w:top w:val="none" w:sz="0" w:space="0" w:color="auto"/>
                                                                    <w:left w:val="none" w:sz="0" w:space="0" w:color="auto"/>
                                                                    <w:bottom w:val="none" w:sz="0" w:space="0" w:color="auto"/>
                                                                    <w:right w:val="none" w:sz="0" w:space="0" w:color="auto"/>
                                                                  </w:divBdr>
                                                                </w:div>
                                                                <w:div w:id="1615289527">
                                                                  <w:marLeft w:val="0"/>
                                                                  <w:marRight w:val="0"/>
                                                                  <w:marTop w:val="0"/>
                                                                  <w:marBottom w:val="0"/>
                                                                  <w:divBdr>
                                                                    <w:top w:val="none" w:sz="0" w:space="0" w:color="auto"/>
                                                                    <w:left w:val="none" w:sz="0" w:space="0" w:color="auto"/>
                                                                    <w:bottom w:val="none" w:sz="0" w:space="0" w:color="auto"/>
                                                                    <w:right w:val="none" w:sz="0" w:space="0" w:color="auto"/>
                                                                  </w:divBdr>
                                                                </w:div>
                                                                <w:div w:id="1917981200">
                                                                  <w:marLeft w:val="0"/>
                                                                  <w:marRight w:val="0"/>
                                                                  <w:marTop w:val="150"/>
                                                                  <w:marBottom w:val="0"/>
                                                                  <w:divBdr>
                                                                    <w:top w:val="none" w:sz="0" w:space="0" w:color="auto"/>
                                                                    <w:left w:val="none" w:sz="0" w:space="0" w:color="auto"/>
                                                                    <w:bottom w:val="none" w:sz="0" w:space="0" w:color="auto"/>
                                                                    <w:right w:val="none" w:sz="0" w:space="0" w:color="auto"/>
                                                                  </w:divBdr>
                                                                </w:div>
                                                                <w:div w:id="115956358">
                                                                  <w:marLeft w:val="0"/>
                                                                  <w:marRight w:val="0"/>
                                                                  <w:marTop w:val="0"/>
                                                                  <w:marBottom w:val="0"/>
                                                                  <w:divBdr>
                                                                    <w:top w:val="none" w:sz="0" w:space="0" w:color="auto"/>
                                                                    <w:left w:val="none" w:sz="0" w:space="0" w:color="auto"/>
                                                                    <w:bottom w:val="none" w:sz="0" w:space="0" w:color="auto"/>
                                                                    <w:right w:val="none" w:sz="0" w:space="0" w:color="auto"/>
                                                                  </w:divBdr>
                                                                </w:div>
                                                                <w:div w:id="2008441687">
                                                                  <w:marLeft w:val="0"/>
                                                                  <w:marRight w:val="0"/>
                                                                  <w:marTop w:val="0"/>
                                                                  <w:marBottom w:val="105"/>
                                                                  <w:divBdr>
                                                                    <w:top w:val="none" w:sz="0" w:space="0" w:color="auto"/>
                                                                    <w:left w:val="none" w:sz="0" w:space="0" w:color="auto"/>
                                                                    <w:bottom w:val="none" w:sz="0" w:space="0" w:color="auto"/>
                                                                    <w:right w:val="none" w:sz="0" w:space="0" w:color="auto"/>
                                                                  </w:divBdr>
                                                                </w:div>
                                                                <w:div w:id="454444179">
                                                                  <w:marLeft w:val="0"/>
                                                                  <w:marRight w:val="0"/>
                                                                  <w:marTop w:val="0"/>
                                                                  <w:marBottom w:val="0"/>
                                                                  <w:divBdr>
                                                                    <w:top w:val="none" w:sz="0" w:space="0" w:color="auto"/>
                                                                    <w:left w:val="none" w:sz="0" w:space="0" w:color="auto"/>
                                                                    <w:bottom w:val="none" w:sz="0" w:space="0" w:color="auto"/>
                                                                    <w:right w:val="none" w:sz="0" w:space="0" w:color="auto"/>
                                                                  </w:divBdr>
                                                                </w:div>
                                                                <w:div w:id="1742826953">
                                                                  <w:marLeft w:val="0"/>
                                                                  <w:marRight w:val="0"/>
                                                                  <w:marTop w:val="150"/>
                                                                  <w:marBottom w:val="0"/>
                                                                  <w:divBdr>
                                                                    <w:top w:val="none" w:sz="0" w:space="0" w:color="auto"/>
                                                                    <w:left w:val="none" w:sz="0" w:space="0" w:color="auto"/>
                                                                    <w:bottom w:val="none" w:sz="0" w:space="0" w:color="auto"/>
                                                                    <w:right w:val="none" w:sz="0" w:space="0" w:color="auto"/>
                                                                  </w:divBdr>
                                                                </w:div>
                                                                <w:div w:id="1418360842">
                                                                  <w:marLeft w:val="0"/>
                                                                  <w:marRight w:val="0"/>
                                                                  <w:marTop w:val="0"/>
                                                                  <w:marBottom w:val="0"/>
                                                                  <w:divBdr>
                                                                    <w:top w:val="none" w:sz="0" w:space="0" w:color="auto"/>
                                                                    <w:left w:val="none" w:sz="0" w:space="0" w:color="auto"/>
                                                                    <w:bottom w:val="none" w:sz="0" w:space="0" w:color="auto"/>
                                                                    <w:right w:val="none" w:sz="0" w:space="0" w:color="auto"/>
                                                                  </w:divBdr>
                                                                </w:div>
                                                                <w:div w:id="1307737601">
                                                                  <w:marLeft w:val="0"/>
                                                                  <w:marRight w:val="0"/>
                                                                  <w:marTop w:val="0"/>
                                                                  <w:marBottom w:val="105"/>
                                                                  <w:divBdr>
                                                                    <w:top w:val="none" w:sz="0" w:space="0" w:color="auto"/>
                                                                    <w:left w:val="none" w:sz="0" w:space="0" w:color="auto"/>
                                                                    <w:bottom w:val="none" w:sz="0" w:space="0" w:color="auto"/>
                                                                    <w:right w:val="none" w:sz="0" w:space="0" w:color="auto"/>
                                                                  </w:divBdr>
                                                                </w:div>
                                                                <w:div w:id="321156168">
                                                                  <w:marLeft w:val="0"/>
                                                                  <w:marRight w:val="0"/>
                                                                  <w:marTop w:val="0"/>
                                                                  <w:marBottom w:val="0"/>
                                                                  <w:divBdr>
                                                                    <w:top w:val="none" w:sz="0" w:space="0" w:color="auto"/>
                                                                    <w:left w:val="none" w:sz="0" w:space="0" w:color="auto"/>
                                                                    <w:bottom w:val="none" w:sz="0" w:space="0" w:color="auto"/>
                                                                    <w:right w:val="none" w:sz="0" w:space="0" w:color="auto"/>
                                                                  </w:divBdr>
                                                                </w:div>
                                                                <w:div w:id="288821901">
                                                                  <w:marLeft w:val="0"/>
                                                                  <w:marRight w:val="0"/>
                                                                  <w:marTop w:val="150"/>
                                                                  <w:marBottom w:val="0"/>
                                                                  <w:divBdr>
                                                                    <w:top w:val="none" w:sz="0" w:space="0" w:color="auto"/>
                                                                    <w:left w:val="none" w:sz="0" w:space="0" w:color="auto"/>
                                                                    <w:bottom w:val="none" w:sz="0" w:space="0" w:color="auto"/>
                                                                    <w:right w:val="none" w:sz="0" w:space="0" w:color="auto"/>
                                                                  </w:divBdr>
                                                                </w:div>
                                                                <w:div w:id="1104808316">
                                                                  <w:marLeft w:val="0"/>
                                                                  <w:marRight w:val="0"/>
                                                                  <w:marTop w:val="0"/>
                                                                  <w:marBottom w:val="0"/>
                                                                  <w:divBdr>
                                                                    <w:top w:val="none" w:sz="0" w:space="0" w:color="auto"/>
                                                                    <w:left w:val="none" w:sz="0" w:space="0" w:color="auto"/>
                                                                    <w:bottom w:val="none" w:sz="0" w:space="0" w:color="auto"/>
                                                                    <w:right w:val="none" w:sz="0" w:space="0" w:color="auto"/>
                                                                  </w:divBdr>
                                                                </w:div>
                                                                <w:div w:id="1542546296">
                                                                  <w:marLeft w:val="0"/>
                                                                  <w:marRight w:val="0"/>
                                                                  <w:marTop w:val="0"/>
                                                                  <w:marBottom w:val="105"/>
                                                                  <w:divBdr>
                                                                    <w:top w:val="none" w:sz="0" w:space="0" w:color="auto"/>
                                                                    <w:left w:val="none" w:sz="0" w:space="0" w:color="auto"/>
                                                                    <w:bottom w:val="none" w:sz="0" w:space="0" w:color="auto"/>
                                                                    <w:right w:val="none" w:sz="0" w:space="0" w:color="auto"/>
                                                                  </w:divBdr>
                                                                </w:div>
                                                                <w:div w:id="321545436">
                                                                  <w:marLeft w:val="0"/>
                                                                  <w:marRight w:val="0"/>
                                                                  <w:marTop w:val="0"/>
                                                                  <w:marBottom w:val="0"/>
                                                                  <w:divBdr>
                                                                    <w:top w:val="none" w:sz="0" w:space="0" w:color="auto"/>
                                                                    <w:left w:val="none" w:sz="0" w:space="0" w:color="auto"/>
                                                                    <w:bottom w:val="none" w:sz="0" w:space="0" w:color="auto"/>
                                                                    <w:right w:val="none" w:sz="0" w:space="0" w:color="auto"/>
                                                                  </w:divBdr>
                                                                </w:div>
                                                                <w:div w:id="1629045089">
                                                                  <w:marLeft w:val="0"/>
                                                                  <w:marRight w:val="0"/>
                                                                  <w:marTop w:val="150"/>
                                                                  <w:marBottom w:val="0"/>
                                                                  <w:divBdr>
                                                                    <w:top w:val="none" w:sz="0" w:space="0" w:color="auto"/>
                                                                    <w:left w:val="none" w:sz="0" w:space="0" w:color="auto"/>
                                                                    <w:bottom w:val="none" w:sz="0" w:space="0" w:color="auto"/>
                                                                    <w:right w:val="none" w:sz="0" w:space="0" w:color="auto"/>
                                                                  </w:divBdr>
                                                                </w:div>
                                                                <w:div w:id="1406877509">
                                                                  <w:marLeft w:val="0"/>
                                                                  <w:marRight w:val="0"/>
                                                                  <w:marTop w:val="0"/>
                                                                  <w:marBottom w:val="0"/>
                                                                  <w:divBdr>
                                                                    <w:top w:val="none" w:sz="0" w:space="0" w:color="auto"/>
                                                                    <w:left w:val="none" w:sz="0" w:space="0" w:color="auto"/>
                                                                    <w:bottom w:val="none" w:sz="0" w:space="0" w:color="auto"/>
                                                                    <w:right w:val="none" w:sz="0" w:space="0" w:color="auto"/>
                                                                  </w:divBdr>
                                                                </w:div>
                                                                <w:div w:id="1182082951">
                                                                  <w:marLeft w:val="0"/>
                                                                  <w:marRight w:val="0"/>
                                                                  <w:marTop w:val="0"/>
                                                                  <w:marBottom w:val="105"/>
                                                                  <w:divBdr>
                                                                    <w:top w:val="none" w:sz="0" w:space="0" w:color="auto"/>
                                                                    <w:left w:val="none" w:sz="0" w:space="0" w:color="auto"/>
                                                                    <w:bottom w:val="none" w:sz="0" w:space="0" w:color="auto"/>
                                                                    <w:right w:val="none" w:sz="0" w:space="0" w:color="auto"/>
                                                                  </w:divBdr>
                                                                </w:div>
                                                                <w:div w:id="1946838052">
                                                                  <w:marLeft w:val="0"/>
                                                                  <w:marRight w:val="0"/>
                                                                  <w:marTop w:val="0"/>
                                                                  <w:marBottom w:val="0"/>
                                                                  <w:divBdr>
                                                                    <w:top w:val="none" w:sz="0" w:space="0" w:color="auto"/>
                                                                    <w:left w:val="none" w:sz="0" w:space="0" w:color="auto"/>
                                                                    <w:bottom w:val="none" w:sz="0" w:space="0" w:color="auto"/>
                                                                    <w:right w:val="none" w:sz="0" w:space="0" w:color="auto"/>
                                                                  </w:divBdr>
                                                                </w:div>
                                                                <w:div w:id="1623078477">
                                                                  <w:marLeft w:val="0"/>
                                                                  <w:marRight w:val="0"/>
                                                                  <w:marTop w:val="150"/>
                                                                  <w:marBottom w:val="0"/>
                                                                  <w:divBdr>
                                                                    <w:top w:val="none" w:sz="0" w:space="0" w:color="auto"/>
                                                                    <w:left w:val="none" w:sz="0" w:space="0" w:color="auto"/>
                                                                    <w:bottom w:val="none" w:sz="0" w:space="0" w:color="auto"/>
                                                                    <w:right w:val="none" w:sz="0" w:space="0" w:color="auto"/>
                                                                  </w:divBdr>
                                                                </w:div>
                                                                <w:div w:id="1217355667">
                                                                  <w:marLeft w:val="0"/>
                                                                  <w:marRight w:val="0"/>
                                                                  <w:marTop w:val="0"/>
                                                                  <w:marBottom w:val="0"/>
                                                                  <w:divBdr>
                                                                    <w:top w:val="none" w:sz="0" w:space="0" w:color="auto"/>
                                                                    <w:left w:val="none" w:sz="0" w:space="0" w:color="auto"/>
                                                                    <w:bottom w:val="none" w:sz="0" w:space="0" w:color="auto"/>
                                                                    <w:right w:val="none" w:sz="0" w:space="0" w:color="auto"/>
                                                                  </w:divBdr>
                                                                </w:div>
                                                                <w:div w:id="809832575">
                                                                  <w:marLeft w:val="0"/>
                                                                  <w:marRight w:val="0"/>
                                                                  <w:marTop w:val="0"/>
                                                                  <w:marBottom w:val="105"/>
                                                                  <w:divBdr>
                                                                    <w:top w:val="none" w:sz="0" w:space="0" w:color="auto"/>
                                                                    <w:left w:val="none" w:sz="0" w:space="0" w:color="auto"/>
                                                                    <w:bottom w:val="none" w:sz="0" w:space="0" w:color="auto"/>
                                                                    <w:right w:val="none" w:sz="0" w:space="0" w:color="auto"/>
                                                                  </w:divBdr>
                                                                </w:div>
                                                                <w:div w:id="1607619675">
                                                                  <w:marLeft w:val="0"/>
                                                                  <w:marRight w:val="0"/>
                                                                  <w:marTop w:val="0"/>
                                                                  <w:marBottom w:val="0"/>
                                                                  <w:divBdr>
                                                                    <w:top w:val="none" w:sz="0" w:space="0" w:color="auto"/>
                                                                    <w:left w:val="none" w:sz="0" w:space="0" w:color="auto"/>
                                                                    <w:bottom w:val="none" w:sz="0" w:space="0" w:color="auto"/>
                                                                    <w:right w:val="none" w:sz="0" w:space="0" w:color="auto"/>
                                                                  </w:divBdr>
                                                                </w:div>
                                                                <w:div w:id="1307005151">
                                                                  <w:marLeft w:val="0"/>
                                                                  <w:marRight w:val="0"/>
                                                                  <w:marTop w:val="150"/>
                                                                  <w:marBottom w:val="0"/>
                                                                  <w:divBdr>
                                                                    <w:top w:val="none" w:sz="0" w:space="0" w:color="auto"/>
                                                                    <w:left w:val="none" w:sz="0" w:space="0" w:color="auto"/>
                                                                    <w:bottom w:val="none" w:sz="0" w:space="0" w:color="auto"/>
                                                                    <w:right w:val="none" w:sz="0" w:space="0" w:color="auto"/>
                                                                  </w:divBdr>
                                                                </w:div>
                                                                <w:div w:id="494146034">
                                                                  <w:marLeft w:val="0"/>
                                                                  <w:marRight w:val="0"/>
                                                                  <w:marTop w:val="0"/>
                                                                  <w:marBottom w:val="0"/>
                                                                  <w:divBdr>
                                                                    <w:top w:val="none" w:sz="0" w:space="0" w:color="auto"/>
                                                                    <w:left w:val="none" w:sz="0" w:space="0" w:color="auto"/>
                                                                    <w:bottom w:val="none" w:sz="0" w:space="0" w:color="auto"/>
                                                                    <w:right w:val="none" w:sz="0" w:space="0" w:color="auto"/>
                                                                  </w:divBdr>
                                                                </w:div>
                                                                <w:div w:id="201359193">
                                                                  <w:marLeft w:val="0"/>
                                                                  <w:marRight w:val="0"/>
                                                                  <w:marTop w:val="0"/>
                                                                  <w:marBottom w:val="105"/>
                                                                  <w:divBdr>
                                                                    <w:top w:val="none" w:sz="0" w:space="0" w:color="auto"/>
                                                                    <w:left w:val="none" w:sz="0" w:space="0" w:color="auto"/>
                                                                    <w:bottom w:val="none" w:sz="0" w:space="0" w:color="auto"/>
                                                                    <w:right w:val="none" w:sz="0" w:space="0" w:color="auto"/>
                                                                  </w:divBdr>
                                                                </w:div>
                                                                <w:div w:id="956909813">
                                                                  <w:marLeft w:val="0"/>
                                                                  <w:marRight w:val="0"/>
                                                                  <w:marTop w:val="0"/>
                                                                  <w:marBottom w:val="0"/>
                                                                  <w:divBdr>
                                                                    <w:top w:val="none" w:sz="0" w:space="0" w:color="auto"/>
                                                                    <w:left w:val="none" w:sz="0" w:space="0" w:color="auto"/>
                                                                    <w:bottom w:val="none" w:sz="0" w:space="0" w:color="auto"/>
                                                                    <w:right w:val="none" w:sz="0" w:space="0" w:color="auto"/>
                                                                  </w:divBdr>
                                                                </w:div>
                                                                <w:div w:id="13315109">
                                                                  <w:marLeft w:val="0"/>
                                                                  <w:marRight w:val="0"/>
                                                                  <w:marTop w:val="150"/>
                                                                  <w:marBottom w:val="0"/>
                                                                  <w:divBdr>
                                                                    <w:top w:val="none" w:sz="0" w:space="0" w:color="auto"/>
                                                                    <w:left w:val="none" w:sz="0" w:space="0" w:color="auto"/>
                                                                    <w:bottom w:val="none" w:sz="0" w:space="0" w:color="auto"/>
                                                                    <w:right w:val="none" w:sz="0" w:space="0" w:color="auto"/>
                                                                  </w:divBdr>
                                                                </w:div>
                                                                <w:div w:id="395670746">
                                                                  <w:marLeft w:val="0"/>
                                                                  <w:marRight w:val="0"/>
                                                                  <w:marTop w:val="0"/>
                                                                  <w:marBottom w:val="0"/>
                                                                  <w:divBdr>
                                                                    <w:top w:val="none" w:sz="0" w:space="0" w:color="auto"/>
                                                                    <w:left w:val="none" w:sz="0" w:space="0" w:color="auto"/>
                                                                    <w:bottom w:val="none" w:sz="0" w:space="0" w:color="auto"/>
                                                                    <w:right w:val="none" w:sz="0" w:space="0" w:color="auto"/>
                                                                  </w:divBdr>
                                                                </w:div>
                                                                <w:div w:id="1987008744">
                                                                  <w:marLeft w:val="0"/>
                                                                  <w:marRight w:val="0"/>
                                                                  <w:marTop w:val="0"/>
                                                                  <w:marBottom w:val="105"/>
                                                                  <w:divBdr>
                                                                    <w:top w:val="none" w:sz="0" w:space="0" w:color="auto"/>
                                                                    <w:left w:val="none" w:sz="0" w:space="0" w:color="auto"/>
                                                                    <w:bottom w:val="none" w:sz="0" w:space="0" w:color="auto"/>
                                                                    <w:right w:val="none" w:sz="0" w:space="0" w:color="auto"/>
                                                                  </w:divBdr>
                                                                </w:div>
                                                                <w:div w:id="1739816801">
                                                                  <w:marLeft w:val="0"/>
                                                                  <w:marRight w:val="0"/>
                                                                  <w:marTop w:val="0"/>
                                                                  <w:marBottom w:val="0"/>
                                                                  <w:divBdr>
                                                                    <w:top w:val="none" w:sz="0" w:space="0" w:color="auto"/>
                                                                    <w:left w:val="none" w:sz="0" w:space="0" w:color="auto"/>
                                                                    <w:bottom w:val="none" w:sz="0" w:space="0" w:color="auto"/>
                                                                    <w:right w:val="none" w:sz="0" w:space="0" w:color="auto"/>
                                                                  </w:divBdr>
                                                                </w:div>
                                                                <w:div w:id="1497963469">
                                                                  <w:marLeft w:val="0"/>
                                                                  <w:marRight w:val="0"/>
                                                                  <w:marTop w:val="150"/>
                                                                  <w:marBottom w:val="0"/>
                                                                  <w:divBdr>
                                                                    <w:top w:val="none" w:sz="0" w:space="0" w:color="auto"/>
                                                                    <w:left w:val="none" w:sz="0" w:space="0" w:color="auto"/>
                                                                    <w:bottom w:val="none" w:sz="0" w:space="0" w:color="auto"/>
                                                                    <w:right w:val="none" w:sz="0" w:space="0" w:color="auto"/>
                                                                  </w:divBdr>
                                                                </w:div>
                                                                <w:div w:id="281812846">
                                                                  <w:marLeft w:val="0"/>
                                                                  <w:marRight w:val="0"/>
                                                                  <w:marTop w:val="0"/>
                                                                  <w:marBottom w:val="0"/>
                                                                  <w:divBdr>
                                                                    <w:top w:val="none" w:sz="0" w:space="0" w:color="auto"/>
                                                                    <w:left w:val="none" w:sz="0" w:space="0" w:color="auto"/>
                                                                    <w:bottom w:val="none" w:sz="0" w:space="0" w:color="auto"/>
                                                                    <w:right w:val="none" w:sz="0" w:space="0" w:color="auto"/>
                                                                  </w:divBdr>
                                                                </w:div>
                                                                <w:div w:id="1518346081">
                                                                  <w:marLeft w:val="0"/>
                                                                  <w:marRight w:val="0"/>
                                                                  <w:marTop w:val="0"/>
                                                                  <w:marBottom w:val="105"/>
                                                                  <w:divBdr>
                                                                    <w:top w:val="none" w:sz="0" w:space="0" w:color="auto"/>
                                                                    <w:left w:val="none" w:sz="0" w:space="0" w:color="auto"/>
                                                                    <w:bottom w:val="none" w:sz="0" w:space="0" w:color="auto"/>
                                                                    <w:right w:val="none" w:sz="0" w:space="0" w:color="auto"/>
                                                                  </w:divBdr>
                                                                </w:div>
                                                                <w:div w:id="1331639587">
                                                                  <w:marLeft w:val="0"/>
                                                                  <w:marRight w:val="0"/>
                                                                  <w:marTop w:val="0"/>
                                                                  <w:marBottom w:val="0"/>
                                                                  <w:divBdr>
                                                                    <w:top w:val="none" w:sz="0" w:space="0" w:color="auto"/>
                                                                    <w:left w:val="none" w:sz="0" w:space="0" w:color="auto"/>
                                                                    <w:bottom w:val="none" w:sz="0" w:space="0" w:color="auto"/>
                                                                    <w:right w:val="none" w:sz="0" w:space="0" w:color="auto"/>
                                                                  </w:divBdr>
                                                                </w:div>
                                                                <w:div w:id="347215310">
                                                                  <w:marLeft w:val="0"/>
                                                                  <w:marRight w:val="0"/>
                                                                  <w:marTop w:val="150"/>
                                                                  <w:marBottom w:val="0"/>
                                                                  <w:divBdr>
                                                                    <w:top w:val="none" w:sz="0" w:space="0" w:color="auto"/>
                                                                    <w:left w:val="none" w:sz="0" w:space="0" w:color="auto"/>
                                                                    <w:bottom w:val="none" w:sz="0" w:space="0" w:color="auto"/>
                                                                    <w:right w:val="none" w:sz="0" w:space="0" w:color="auto"/>
                                                                  </w:divBdr>
                                                                </w:div>
                                                                <w:div w:id="438574659">
                                                                  <w:marLeft w:val="0"/>
                                                                  <w:marRight w:val="0"/>
                                                                  <w:marTop w:val="0"/>
                                                                  <w:marBottom w:val="0"/>
                                                                  <w:divBdr>
                                                                    <w:top w:val="none" w:sz="0" w:space="0" w:color="auto"/>
                                                                    <w:left w:val="none" w:sz="0" w:space="0" w:color="auto"/>
                                                                    <w:bottom w:val="none" w:sz="0" w:space="0" w:color="auto"/>
                                                                    <w:right w:val="none" w:sz="0" w:space="0" w:color="auto"/>
                                                                  </w:divBdr>
                                                                </w:div>
                                                                <w:div w:id="2124494574">
                                                                  <w:marLeft w:val="0"/>
                                                                  <w:marRight w:val="0"/>
                                                                  <w:marTop w:val="0"/>
                                                                  <w:marBottom w:val="105"/>
                                                                  <w:divBdr>
                                                                    <w:top w:val="none" w:sz="0" w:space="0" w:color="auto"/>
                                                                    <w:left w:val="none" w:sz="0" w:space="0" w:color="auto"/>
                                                                    <w:bottom w:val="none" w:sz="0" w:space="0" w:color="auto"/>
                                                                    <w:right w:val="none" w:sz="0" w:space="0" w:color="auto"/>
                                                                  </w:divBdr>
                                                                </w:div>
                                                                <w:div w:id="1774015261">
                                                                  <w:marLeft w:val="0"/>
                                                                  <w:marRight w:val="0"/>
                                                                  <w:marTop w:val="0"/>
                                                                  <w:marBottom w:val="0"/>
                                                                  <w:divBdr>
                                                                    <w:top w:val="none" w:sz="0" w:space="0" w:color="auto"/>
                                                                    <w:left w:val="none" w:sz="0" w:space="0" w:color="auto"/>
                                                                    <w:bottom w:val="none" w:sz="0" w:space="0" w:color="auto"/>
                                                                    <w:right w:val="none" w:sz="0" w:space="0" w:color="auto"/>
                                                                  </w:divBdr>
                                                                </w:div>
                                                                <w:div w:id="593249789">
                                                                  <w:marLeft w:val="0"/>
                                                                  <w:marRight w:val="0"/>
                                                                  <w:marTop w:val="150"/>
                                                                  <w:marBottom w:val="0"/>
                                                                  <w:divBdr>
                                                                    <w:top w:val="none" w:sz="0" w:space="0" w:color="auto"/>
                                                                    <w:left w:val="none" w:sz="0" w:space="0" w:color="auto"/>
                                                                    <w:bottom w:val="none" w:sz="0" w:space="0" w:color="auto"/>
                                                                    <w:right w:val="none" w:sz="0" w:space="0" w:color="auto"/>
                                                                  </w:divBdr>
                                                                </w:div>
                                                                <w:div w:id="120421913">
                                                                  <w:marLeft w:val="0"/>
                                                                  <w:marRight w:val="0"/>
                                                                  <w:marTop w:val="0"/>
                                                                  <w:marBottom w:val="0"/>
                                                                  <w:divBdr>
                                                                    <w:top w:val="none" w:sz="0" w:space="0" w:color="auto"/>
                                                                    <w:left w:val="none" w:sz="0" w:space="0" w:color="auto"/>
                                                                    <w:bottom w:val="none" w:sz="0" w:space="0" w:color="auto"/>
                                                                    <w:right w:val="none" w:sz="0" w:space="0" w:color="auto"/>
                                                                  </w:divBdr>
                                                                </w:div>
                                                                <w:div w:id="924460772">
                                                                  <w:marLeft w:val="0"/>
                                                                  <w:marRight w:val="0"/>
                                                                  <w:marTop w:val="0"/>
                                                                  <w:marBottom w:val="105"/>
                                                                  <w:divBdr>
                                                                    <w:top w:val="none" w:sz="0" w:space="0" w:color="auto"/>
                                                                    <w:left w:val="none" w:sz="0" w:space="0" w:color="auto"/>
                                                                    <w:bottom w:val="none" w:sz="0" w:space="0" w:color="auto"/>
                                                                    <w:right w:val="none" w:sz="0" w:space="0" w:color="auto"/>
                                                                  </w:divBdr>
                                                                </w:div>
                                                                <w:div w:id="210190327">
                                                                  <w:marLeft w:val="0"/>
                                                                  <w:marRight w:val="0"/>
                                                                  <w:marTop w:val="0"/>
                                                                  <w:marBottom w:val="0"/>
                                                                  <w:divBdr>
                                                                    <w:top w:val="none" w:sz="0" w:space="0" w:color="auto"/>
                                                                    <w:left w:val="none" w:sz="0" w:space="0" w:color="auto"/>
                                                                    <w:bottom w:val="none" w:sz="0" w:space="0" w:color="auto"/>
                                                                    <w:right w:val="none" w:sz="0" w:space="0" w:color="auto"/>
                                                                  </w:divBdr>
                                                                </w:div>
                                                                <w:div w:id="311065948">
                                                                  <w:marLeft w:val="0"/>
                                                                  <w:marRight w:val="0"/>
                                                                  <w:marTop w:val="150"/>
                                                                  <w:marBottom w:val="0"/>
                                                                  <w:divBdr>
                                                                    <w:top w:val="none" w:sz="0" w:space="0" w:color="auto"/>
                                                                    <w:left w:val="none" w:sz="0" w:space="0" w:color="auto"/>
                                                                    <w:bottom w:val="none" w:sz="0" w:space="0" w:color="auto"/>
                                                                    <w:right w:val="none" w:sz="0" w:space="0" w:color="auto"/>
                                                                  </w:divBdr>
                                                                </w:div>
                                                                <w:div w:id="1345087059">
                                                                  <w:marLeft w:val="0"/>
                                                                  <w:marRight w:val="0"/>
                                                                  <w:marTop w:val="0"/>
                                                                  <w:marBottom w:val="0"/>
                                                                  <w:divBdr>
                                                                    <w:top w:val="none" w:sz="0" w:space="0" w:color="auto"/>
                                                                    <w:left w:val="none" w:sz="0" w:space="0" w:color="auto"/>
                                                                    <w:bottom w:val="none" w:sz="0" w:space="0" w:color="auto"/>
                                                                    <w:right w:val="none" w:sz="0" w:space="0" w:color="auto"/>
                                                                  </w:divBdr>
                                                                </w:div>
                                                                <w:div w:id="415129329">
                                                                  <w:marLeft w:val="975"/>
                                                                  <w:marRight w:val="0"/>
                                                                  <w:marTop w:val="0"/>
                                                                  <w:marBottom w:val="375"/>
                                                                  <w:divBdr>
                                                                    <w:top w:val="none" w:sz="0" w:space="0" w:color="auto"/>
                                                                    <w:left w:val="none" w:sz="0" w:space="0" w:color="auto"/>
                                                                    <w:bottom w:val="none" w:sz="0" w:space="0" w:color="auto"/>
                                                                    <w:right w:val="none" w:sz="0" w:space="0" w:color="auto"/>
                                                                  </w:divBdr>
                                                                </w:div>
                                                                <w:div w:id="1945187125">
                                                                  <w:marLeft w:val="0"/>
                                                                  <w:marRight w:val="0"/>
                                                                  <w:marTop w:val="0"/>
                                                                  <w:marBottom w:val="105"/>
                                                                  <w:divBdr>
                                                                    <w:top w:val="none" w:sz="0" w:space="0" w:color="auto"/>
                                                                    <w:left w:val="none" w:sz="0" w:space="0" w:color="auto"/>
                                                                    <w:bottom w:val="none" w:sz="0" w:space="0" w:color="auto"/>
                                                                    <w:right w:val="none" w:sz="0" w:space="0" w:color="auto"/>
                                                                  </w:divBdr>
                                                                </w:div>
                                                                <w:div w:id="358431499">
                                                                  <w:marLeft w:val="0"/>
                                                                  <w:marRight w:val="0"/>
                                                                  <w:marTop w:val="0"/>
                                                                  <w:marBottom w:val="0"/>
                                                                  <w:divBdr>
                                                                    <w:top w:val="none" w:sz="0" w:space="0" w:color="auto"/>
                                                                    <w:left w:val="none" w:sz="0" w:space="0" w:color="auto"/>
                                                                    <w:bottom w:val="none" w:sz="0" w:space="0" w:color="auto"/>
                                                                    <w:right w:val="none" w:sz="0" w:space="0" w:color="auto"/>
                                                                  </w:divBdr>
                                                                </w:div>
                                                                <w:div w:id="696155632">
                                                                  <w:marLeft w:val="0"/>
                                                                  <w:marRight w:val="0"/>
                                                                  <w:marTop w:val="150"/>
                                                                  <w:marBottom w:val="0"/>
                                                                  <w:divBdr>
                                                                    <w:top w:val="none" w:sz="0" w:space="0" w:color="auto"/>
                                                                    <w:left w:val="none" w:sz="0" w:space="0" w:color="auto"/>
                                                                    <w:bottom w:val="none" w:sz="0" w:space="0" w:color="auto"/>
                                                                    <w:right w:val="none" w:sz="0" w:space="0" w:color="auto"/>
                                                                  </w:divBdr>
                                                                </w:div>
                                                                <w:div w:id="446587949">
                                                                  <w:marLeft w:val="0"/>
                                                                  <w:marRight w:val="0"/>
                                                                  <w:marTop w:val="0"/>
                                                                  <w:marBottom w:val="0"/>
                                                                  <w:divBdr>
                                                                    <w:top w:val="none" w:sz="0" w:space="0" w:color="auto"/>
                                                                    <w:left w:val="none" w:sz="0" w:space="0" w:color="auto"/>
                                                                    <w:bottom w:val="none" w:sz="0" w:space="0" w:color="auto"/>
                                                                    <w:right w:val="none" w:sz="0" w:space="0" w:color="auto"/>
                                                                  </w:divBdr>
                                                                </w:div>
                                                                <w:div w:id="642924606">
                                                                  <w:marLeft w:val="0"/>
                                                                  <w:marRight w:val="0"/>
                                                                  <w:marTop w:val="0"/>
                                                                  <w:marBottom w:val="105"/>
                                                                  <w:divBdr>
                                                                    <w:top w:val="none" w:sz="0" w:space="0" w:color="auto"/>
                                                                    <w:left w:val="none" w:sz="0" w:space="0" w:color="auto"/>
                                                                    <w:bottom w:val="none" w:sz="0" w:space="0" w:color="auto"/>
                                                                    <w:right w:val="none" w:sz="0" w:space="0" w:color="auto"/>
                                                                  </w:divBdr>
                                                                </w:div>
                                                                <w:div w:id="397674072">
                                                                  <w:marLeft w:val="0"/>
                                                                  <w:marRight w:val="0"/>
                                                                  <w:marTop w:val="0"/>
                                                                  <w:marBottom w:val="0"/>
                                                                  <w:divBdr>
                                                                    <w:top w:val="none" w:sz="0" w:space="0" w:color="auto"/>
                                                                    <w:left w:val="none" w:sz="0" w:space="0" w:color="auto"/>
                                                                    <w:bottom w:val="none" w:sz="0" w:space="0" w:color="auto"/>
                                                                    <w:right w:val="none" w:sz="0" w:space="0" w:color="auto"/>
                                                                  </w:divBdr>
                                                                </w:div>
                                                                <w:div w:id="1687245043">
                                                                  <w:marLeft w:val="0"/>
                                                                  <w:marRight w:val="0"/>
                                                                  <w:marTop w:val="150"/>
                                                                  <w:marBottom w:val="0"/>
                                                                  <w:divBdr>
                                                                    <w:top w:val="none" w:sz="0" w:space="0" w:color="auto"/>
                                                                    <w:left w:val="none" w:sz="0" w:space="0" w:color="auto"/>
                                                                    <w:bottom w:val="none" w:sz="0" w:space="0" w:color="auto"/>
                                                                    <w:right w:val="none" w:sz="0" w:space="0" w:color="auto"/>
                                                                  </w:divBdr>
                                                                </w:div>
                                                                <w:div w:id="219219759">
                                                                  <w:marLeft w:val="0"/>
                                                                  <w:marRight w:val="0"/>
                                                                  <w:marTop w:val="0"/>
                                                                  <w:marBottom w:val="0"/>
                                                                  <w:divBdr>
                                                                    <w:top w:val="none" w:sz="0" w:space="0" w:color="auto"/>
                                                                    <w:left w:val="none" w:sz="0" w:space="0" w:color="auto"/>
                                                                    <w:bottom w:val="none" w:sz="0" w:space="0" w:color="auto"/>
                                                                    <w:right w:val="none" w:sz="0" w:space="0" w:color="auto"/>
                                                                  </w:divBdr>
                                                                </w:div>
                                                                <w:div w:id="640892325">
                                                                  <w:marLeft w:val="975"/>
                                                                  <w:marRight w:val="0"/>
                                                                  <w:marTop w:val="0"/>
                                                                  <w:marBottom w:val="375"/>
                                                                  <w:divBdr>
                                                                    <w:top w:val="none" w:sz="0" w:space="0" w:color="auto"/>
                                                                    <w:left w:val="none" w:sz="0" w:space="0" w:color="auto"/>
                                                                    <w:bottom w:val="none" w:sz="0" w:space="0" w:color="auto"/>
                                                                    <w:right w:val="none" w:sz="0" w:space="0" w:color="auto"/>
                                                                  </w:divBdr>
                                                                </w:div>
                                                                <w:div w:id="84881951">
                                                                  <w:marLeft w:val="0"/>
                                                                  <w:marRight w:val="0"/>
                                                                  <w:marTop w:val="0"/>
                                                                  <w:marBottom w:val="105"/>
                                                                  <w:divBdr>
                                                                    <w:top w:val="none" w:sz="0" w:space="0" w:color="auto"/>
                                                                    <w:left w:val="none" w:sz="0" w:space="0" w:color="auto"/>
                                                                    <w:bottom w:val="none" w:sz="0" w:space="0" w:color="auto"/>
                                                                    <w:right w:val="none" w:sz="0" w:space="0" w:color="auto"/>
                                                                  </w:divBdr>
                                                                </w:div>
                                                                <w:div w:id="1696345986">
                                                                  <w:marLeft w:val="0"/>
                                                                  <w:marRight w:val="0"/>
                                                                  <w:marTop w:val="0"/>
                                                                  <w:marBottom w:val="0"/>
                                                                  <w:divBdr>
                                                                    <w:top w:val="none" w:sz="0" w:space="0" w:color="auto"/>
                                                                    <w:left w:val="none" w:sz="0" w:space="0" w:color="auto"/>
                                                                    <w:bottom w:val="none" w:sz="0" w:space="0" w:color="auto"/>
                                                                    <w:right w:val="none" w:sz="0" w:space="0" w:color="auto"/>
                                                                  </w:divBdr>
                                                                </w:div>
                                                                <w:div w:id="722287648">
                                                                  <w:marLeft w:val="0"/>
                                                                  <w:marRight w:val="0"/>
                                                                  <w:marTop w:val="150"/>
                                                                  <w:marBottom w:val="0"/>
                                                                  <w:divBdr>
                                                                    <w:top w:val="none" w:sz="0" w:space="0" w:color="auto"/>
                                                                    <w:left w:val="none" w:sz="0" w:space="0" w:color="auto"/>
                                                                    <w:bottom w:val="none" w:sz="0" w:space="0" w:color="auto"/>
                                                                    <w:right w:val="none" w:sz="0" w:space="0" w:color="auto"/>
                                                                  </w:divBdr>
                                                                </w:div>
                                                                <w:div w:id="654140739">
                                                                  <w:marLeft w:val="0"/>
                                                                  <w:marRight w:val="0"/>
                                                                  <w:marTop w:val="0"/>
                                                                  <w:marBottom w:val="0"/>
                                                                  <w:divBdr>
                                                                    <w:top w:val="none" w:sz="0" w:space="0" w:color="auto"/>
                                                                    <w:left w:val="none" w:sz="0" w:space="0" w:color="auto"/>
                                                                    <w:bottom w:val="none" w:sz="0" w:space="0" w:color="auto"/>
                                                                    <w:right w:val="none" w:sz="0" w:space="0" w:color="auto"/>
                                                                  </w:divBdr>
                                                                </w:div>
                                                                <w:div w:id="1508865834">
                                                                  <w:marLeft w:val="0"/>
                                                                  <w:marRight w:val="0"/>
                                                                  <w:marTop w:val="0"/>
                                                                  <w:marBottom w:val="105"/>
                                                                  <w:divBdr>
                                                                    <w:top w:val="none" w:sz="0" w:space="0" w:color="auto"/>
                                                                    <w:left w:val="none" w:sz="0" w:space="0" w:color="auto"/>
                                                                    <w:bottom w:val="none" w:sz="0" w:space="0" w:color="auto"/>
                                                                    <w:right w:val="none" w:sz="0" w:space="0" w:color="auto"/>
                                                                  </w:divBdr>
                                                                </w:div>
                                                                <w:div w:id="924070427">
                                                                  <w:marLeft w:val="0"/>
                                                                  <w:marRight w:val="0"/>
                                                                  <w:marTop w:val="0"/>
                                                                  <w:marBottom w:val="0"/>
                                                                  <w:divBdr>
                                                                    <w:top w:val="none" w:sz="0" w:space="0" w:color="auto"/>
                                                                    <w:left w:val="none" w:sz="0" w:space="0" w:color="auto"/>
                                                                    <w:bottom w:val="none" w:sz="0" w:space="0" w:color="auto"/>
                                                                    <w:right w:val="none" w:sz="0" w:space="0" w:color="auto"/>
                                                                  </w:divBdr>
                                                                </w:div>
                                                                <w:div w:id="1338078888">
                                                                  <w:marLeft w:val="0"/>
                                                                  <w:marRight w:val="0"/>
                                                                  <w:marTop w:val="150"/>
                                                                  <w:marBottom w:val="0"/>
                                                                  <w:divBdr>
                                                                    <w:top w:val="none" w:sz="0" w:space="0" w:color="auto"/>
                                                                    <w:left w:val="none" w:sz="0" w:space="0" w:color="auto"/>
                                                                    <w:bottom w:val="none" w:sz="0" w:space="0" w:color="auto"/>
                                                                    <w:right w:val="none" w:sz="0" w:space="0" w:color="auto"/>
                                                                  </w:divBdr>
                                                                </w:div>
                                                                <w:div w:id="943196320">
                                                                  <w:marLeft w:val="0"/>
                                                                  <w:marRight w:val="0"/>
                                                                  <w:marTop w:val="0"/>
                                                                  <w:marBottom w:val="0"/>
                                                                  <w:divBdr>
                                                                    <w:top w:val="none" w:sz="0" w:space="0" w:color="auto"/>
                                                                    <w:left w:val="none" w:sz="0" w:space="0" w:color="auto"/>
                                                                    <w:bottom w:val="none" w:sz="0" w:space="0" w:color="auto"/>
                                                                    <w:right w:val="none" w:sz="0" w:space="0" w:color="auto"/>
                                                                  </w:divBdr>
                                                                </w:div>
                                                                <w:div w:id="1763263506">
                                                                  <w:marLeft w:val="975"/>
                                                                  <w:marRight w:val="0"/>
                                                                  <w:marTop w:val="0"/>
                                                                  <w:marBottom w:val="375"/>
                                                                  <w:divBdr>
                                                                    <w:top w:val="none" w:sz="0" w:space="0" w:color="auto"/>
                                                                    <w:left w:val="none" w:sz="0" w:space="0" w:color="auto"/>
                                                                    <w:bottom w:val="none" w:sz="0" w:space="0" w:color="auto"/>
                                                                    <w:right w:val="none" w:sz="0" w:space="0" w:color="auto"/>
                                                                  </w:divBdr>
                                                                </w:div>
                                                                <w:div w:id="2014646106">
                                                                  <w:marLeft w:val="0"/>
                                                                  <w:marRight w:val="0"/>
                                                                  <w:marTop w:val="0"/>
                                                                  <w:marBottom w:val="105"/>
                                                                  <w:divBdr>
                                                                    <w:top w:val="none" w:sz="0" w:space="0" w:color="auto"/>
                                                                    <w:left w:val="none" w:sz="0" w:space="0" w:color="auto"/>
                                                                    <w:bottom w:val="none" w:sz="0" w:space="0" w:color="auto"/>
                                                                    <w:right w:val="none" w:sz="0" w:space="0" w:color="auto"/>
                                                                  </w:divBdr>
                                                                </w:div>
                                                                <w:div w:id="2070766494">
                                                                  <w:marLeft w:val="0"/>
                                                                  <w:marRight w:val="0"/>
                                                                  <w:marTop w:val="0"/>
                                                                  <w:marBottom w:val="0"/>
                                                                  <w:divBdr>
                                                                    <w:top w:val="none" w:sz="0" w:space="0" w:color="auto"/>
                                                                    <w:left w:val="none" w:sz="0" w:space="0" w:color="auto"/>
                                                                    <w:bottom w:val="none" w:sz="0" w:space="0" w:color="auto"/>
                                                                    <w:right w:val="none" w:sz="0" w:space="0" w:color="auto"/>
                                                                  </w:divBdr>
                                                                </w:div>
                                                                <w:div w:id="1005595286">
                                                                  <w:marLeft w:val="0"/>
                                                                  <w:marRight w:val="0"/>
                                                                  <w:marTop w:val="150"/>
                                                                  <w:marBottom w:val="0"/>
                                                                  <w:divBdr>
                                                                    <w:top w:val="none" w:sz="0" w:space="0" w:color="auto"/>
                                                                    <w:left w:val="none" w:sz="0" w:space="0" w:color="auto"/>
                                                                    <w:bottom w:val="none" w:sz="0" w:space="0" w:color="auto"/>
                                                                    <w:right w:val="none" w:sz="0" w:space="0" w:color="auto"/>
                                                                  </w:divBdr>
                                                                </w:div>
                                                                <w:div w:id="1418748373">
                                                                  <w:marLeft w:val="0"/>
                                                                  <w:marRight w:val="0"/>
                                                                  <w:marTop w:val="0"/>
                                                                  <w:marBottom w:val="0"/>
                                                                  <w:divBdr>
                                                                    <w:top w:val="none" w:sz="0" w:space="0" w:color="auto"/>
                                                                    <w:left w:val="none" w:sz="0" w:space="0" w:color="auto"/>
                                                                    <w:bottom w:val="none" w:sz="0" w:space="0" w:color="auto"/>
                                                                    <w:right w:val="none" w:sz="0" w:space="0" w:color="auto"/>
                                                                  </w:divBdr>
                                                                </w:div>
                                                                <w:div w:id="1585988154">
                                                                  <w:marLeft w:val="0"/>
                                                                  <w:marRight w:val="0"/>
                                                                  <w:marTop w:val="0"/>
                                                                  <w:marBottom w:val="105"/>
                                                                  <w:divBdr>
                                                                    <w:top w:val="none" w:sz="0" w:space="0" w:color="auto"/>
                                                                    <w:left w:val="none" w:sz="0" w:space="0" w:color="auto"/>
                                                                    <w:bottom w:val="none" w:sz="0" w:space="0" w:color="auto"/>
                                                                    <w:right w:val="none" w:sz="0" w:space="0" w:color="auto"/>
                                                                  </w:divBdr>
                                                                </w:div>
                                                                <w:div w:id="1323123237">
                                                                  <w:marLeft w:val="0"/>
                                                                  <w:marRight w:val="0"/>
                                                                  <w:marTop w:val="0"/>
                                                                  <w:marBottom w:val="0"/>
                                                                  <w:divBdr>
                                                                    <w:top w:val="none" w:sz="0" w:space="0" w:color="auto"/>
                                                                    <w:left w:val="none" w:sz="0" w:space="0" w:color="auto"/>
                                                                    <w:bottom w:val="none" w:sz="0" w:space="0" w:color="auto"/>
                                                                    <w:right w:val="none" w:sz="0" w:space="0" w:color="auto"/>
                                                                  </w:divBdr>
                                                                </w:div>
                                                                <w:div w:id="737821219">
                                                                  <w:marLeft w:val="0"/>
                                                                  <w:marRight w:val="0"/>
                                                                  <w:marTop w:val="150"/>
                                                                  <w:marBottom w:val="0"/>
                                                                  <w:divBdr>
                                                                    <w:top w:val="none" w:sz="0" w:space="0" w:color="auto"/>
                                                                    <w:left w:val="none" w:sz="0" w:space="0" w:color="auto"/>
                                                                    <w:bottom w:val="none" w:sz="0" w:space="0" w:color="auto"/>
                                                                    <w:right w:val="none" w:sz="0" w:space="0" w:color="auto"/>
                                                                  </w:divBdr>
                                                                </w:div>
                                                                <w:div w:id="1347289479">
                                                                  <w:marLeft w:val="0"/>
                                                                  <w:marRight w:val="0"/>
                                                                  <w:marTop w:val="0"/>
                                                                  <w:marBottom w:val="0"/>
                                                                  <w:divBdr>
                                                                    <w:top w:val="none" w:sz="0" w:space="0" w:color="auto"/>
                                                                    <w:left w:val="none" w:sz="0" w:space="0" w:color="auto"/>
                                                                    <w:bottom w:val="none" w:sz="0" w:space="0" w:color="auto"/>
                                                                    <w:right w:val="none" w:sz="0" w:space="0" w:color="auto"/>
                                                                  </w:divBdr>
                                                                </w:div>
                                                                <w:div w:id="457382021">
                                                                  <w:marLeft w:val="975"/>
                                                                  <w:marRight w:val="0"/>
                                                                  <w:marTop w:val="0"/>
                                                                  <w:marBottom w:val="375"/>
                                                                  <w:divBdr>
                                                                    <w:top w:val="none" w:sz="0" w:space="0" w:color="auto"/>
                                                                    <w:left w:val="none" w:sz="0" w:space="0" w:color="auto"/>
                                                                    <w:bottom w:val="none" w:sz="0" w:space="0" w:color="auto"/>
                                                                    <w:right w:val="none" w:sz="0" w:space="0" w:color="auto"/>
                                                                  </w:divBdr>
                                                                </w:div>
                                                                <w:div w:id="636451594">
                                                                  <w:marLeft w:val="975"/>
                                                                  <w:marRight w:val="0"/>
                                                                  <w:marTop w:val="0"/>
                                                                  <w:marBottom w:val="375"/>
                                                                  <w:divBdr>
                                                                    <w:top w:val="none" w:sz="0" w:space="0" w:color="auto"/>
                                                                    <w:left w:val="none" w:sz="0" w:space="0" w:color="auto"/>
                                                                    <w:bottom w:val="none" w:sz="0" w:space="0" w:color="auto"/>
                                                                    <w:right w:val="none" w:sz="0" w:space="0" w:color="auto"/>
                                                                  </w:divBdr>
                                                                </w:div>
                                                              </w:divsChild>
                                                            </w:div>
                                                            <w:div w:id="3920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2195136">
                              <w:marLeft w:val="0"/>
                              <w:marRight w:val="0"/>
                              <w:marTop w:val="0"/>
                              <w:marBottom w:val="0"/>
                              <w:divBdr>
                                <w:top w:val="none" w:sz="0" w:space="0" w:color="auto"/>
                                <w:left w:val="none" w:sz="0" w:space="0" w:color="auto"/>
                                <w:bottom w:val="none" w:sz="0" w:space="0" w:color="auto"/>
                                <w:right w:val="none" w:sz="0" w:space="0" w:color="auto"/>
                              </w:divBdr>
                              <w:divsChild>
                                <w:div w:id="468595345">
                                  <w:marLeft w:val="0"/>
                                  <w:marRight w:val="0"/>
                                  <w:marTop w:val="0"/>
                                  <w:marBottom w:val="0"/>
                                  <w:divBdr>
                                    <w:top w:val="none" w:sz="0" w:space="0" w:color="auto"/>
                                    <w:left w:val="none" w:sz="0" w:space="0" w:color="auto"/>
                                    <w:bottom w:val="none" w:sz="0" w:space="0" w:color="auto"/>
                                    <w:right w:val="none" w:sz="0" w:space="0" w:color="auto"/>
                                  </w:divBdr>
                                  <w:divsChild>
                                    <w:div w:id="1234507371">
                                      <w:marLeft w:val="0"/>
                                      <w:marRight w:val="0"/>
                                      <w:marTop w:val="0"/>
                                      <w:marBottom w:val="0"/>
                                      <w:divBdr>
                                        <w:top w:val="none" w:sz="0" w:space="0" w:color="auto"/>
                                        <w:left w:val="none" w:sz="0" w:space="0" w:color="auto"/>
                                        <w:bottom w:val="none" w:sz="0" w:space="0" w:color="auto"/>
                                        <w:right w:val="none" w:sz="0" w:space="0" w:color="auto"/>
                                      </w:divBdr>
                                      <w:divsChild>
                                        <w:div w:id="112872088">
                                          <w:marLeft w:val="0"/>
                                          <w:marRight w:val="0"/>
                                          <w:marTop w:val="0"/>
                                          <w:marBottom w:val="0"/>
                                          <w:divBdr>
                                            <w:top w:val="none" w:sz="0" w:space="0" w:color="auto"/>
                                            <w:left w:val="none" w:sz="0" w:space="0" w:color="auto"/>
                                            <w:bottom w:val="none" w:sz="0" w:space="0" w:color="auto"/>
                                            <w:right w:val="none" w:sz="0" w:space="0" w:color="auto"/>
                                          </w:divBdr>
                                          <w:divsChild>
                                            <w:div w:id="894969835">
                                              <w:marLeft w:val="0"/>
                                              <w:marRight w:val="0"/>
                                              <w:marTop w:val="0"/>
                                              <w:marBottom w:val="0"/>
                                              <w:divBdr>
                                                <w:top w:val="none" w:sz="0" w:space="0" w:color="auto"/>
                                                <w:left w:val="none" w:sz="0" w:space="0" w:color="auto"/>
                                                <w:bottom w:val="none" w:sz="0" w:space="0" w:color="auto"/>
                                                <w:right w:val="none" w:sz="0" w:space="0" w:color="auto"/>
                                              </w:divBdr>
                                              <w:divsChild>
                                                <w:div w:id="264584014">
                                                  <w:marLeft w:val="0"/>
                                                  <w:marRight w:val="0"/>
                                                  <w:marTop w:val="0"/>
                                                  <w:marBottom w:val="0"/>
                                                  <w:divBdr>
                                                    <w:top w:val="none" w:sz="0" w:space="0" w:color="auto"/>
                                                    <w:left w:val="none" w:sz="0" w:space="0" w:color="auto"/>
                                                    <w:bottom w:val="none" w:sz="0" w:space="0" w:color="auto"/>
                                                    <w:right w:val="none" w:sz="0" w:space="0" w:color="auto"/>
                                                  </w:divBdr>
                                                  <w:divsChild>
                                                    <w:div w:id="1319849566">
                                                      <w:marLeft w:val="0"/>
                                                      <w:marRight w:val="0"/>
                                                      <w:marTop w:val="0"/>
                                                      <w:marBottom w:val="0"/>
                                                      <w:divBdr>
                                                        <w:top w:val="none" w:sz="0" w:space="0" w:color="auto"/>
                                                        <w:left w:val="none" w:sz="0" w:space="0" w:color="auto"/>
                                                        <w:bottom w:val="none" w:sz="0" w:space="0" w:color="auto"/>
                                                        <w:right w:val="none" w:sz="0" w:space="0" w:color="auto"/>
                                                      </w:divBdr>
                                                      <w:divsChild>
                                                        <w:div w:id="2117407859">
                                                          <w:marLeft w:val="0"/>
                                                          <w:marRight w:val="0"/>
                                                          <w:marTop w:val="0"/>
                                                          <w:marBottom w:val="0"/>
                                                          <w:divBdr>
                                                            <w:top w:val="none" w:sz="0" w:space="0" w:color="auto"/>
                                                            <w:left w:val="none" w:sz="0" w:space="0" w:color="auto"/>
                                                            <w:bottom w:val="none" w:sz="0" w:space="0" w:color="auto"/>
                                                            <w:right w:val="none" w:sz="0" w:space="0" w:color="auto"/>
                                                          </w:divBdr>
                                                          <w:divsChild>
                                                            <w:div w:id="1301420781">
                                                              <w:marLeft w:val="0"/>
                                                              <w:marRight w:val="0"/>
                                                              <w:marTop w:val="0"/>
                                                              <w:marBottom w:val="0"/>
                                                              <w:divBdr>
                                                                <w:top w:val="none" w:sz="0" w:space="0" w:color="auto"/>
                                                                <w:left w:val="none" w:sz="0" w:space="0" w:color="auto"/>
                                                                <w:bottom w:val="none" w:sz="0" w:space="0" w:color="auto"/>
                                                                <w:right w:val="none" w:sz="0" w:space="0" w:color="auto"/>
                                                              </w:divBdr>
                                                              <w:divsChild>
                                                                <w:div w:id="1624265235">
                                                                  <w:marLeft w:val="0"/>
                                                                  <w:marRight w:val="0"/>
                                                                  <w:marTop w:val="0"/>
                                                                  <w:marBottom w:val="0"/>
                                                                  <w:divBdr>
                                                                    <w:top w:val="none" w:sz="0" w:space="0" w:color="auto"/>
                                                                    <w:left w:val="none" w:sz="0" w:space="0" w:color="auto"/>
                                                                    <w:bottom w:val="none" w:sz="0" w:space="0" w:color="auto"/>
                                                                    <w:right w:val="none" w:sz="0" w:space="0" w:color="auto"/>
                                                                  </w:divBdr>
                                                                  <w:divsChild>
                                                                    <w:div w:id="1144618762">
                                                                      <w:marLeft w:val="0"/>
                                                                      <w:marRight w:val="0"/>
                                                                      <w:marTop w:val="0"/>
                                                                      <w:marBottom w:val="0"/>
                                                                      <w:divBdr>
                                                                        <w:top w:val="none" w:sz="0" w:space="0" w:color="auto"/>
                                                                        <w:left w:val="none" w:sz="0" w:space="0" w:color="auto"/>
                                                                        <w:bottom w:val="none" w:sz="0" w:space="0" w:color="auto"/>
                                                                        <w:right w:val="none" w:sz="0" w:space="0" w:color="auto"/>
                                                                      </w:divBdr>
                                                                      <w:divsChild>
                                                                        <w:div w:id="799498552">
                                                                          <w:marLeft w:val="0"/>
                                                                          <w:marRight w:val="0"/>
                                                                          <w:marTop w:val="0"/>
                                                                          <w:marBottom w:val="0"/>
                                                                          <w:divBdr>
                                                                            <w:top w:val="none" w:sz="0" w:space="0" w:color="auto"/>
                                                                            <w:left w:val="none" w:sz="0" w:space="0" w:color="auto"/>
                                                                            <w:bottom w:val="none" w:sz="0" w:space="0" w:color="auto"/>
                                                                            <w:right w:val="none" w:sz="0" w:space="0" w:color="auto"/>
                                                                          </w:divBdr>
                                                                          <w:divsChild>
                                                                            <w:div w:id="760761888">
                                                                              <w:marLeft w:val="0"/>
                                                                              <w:marRight w:val="0"/>
                                                                              <w:marTop w:val="0"/>
                                                                              <w:marBottom w:val="0"/>
                                                                              <w:divBdr>
                                                                                <w:top w:val="none" w:sz="0" w:space="0" w:color="auto"/>
                                                                                <w:left w:val="none" w:sz="0" w:space="0" w:color="auto"/>
                                                                                <w:bottom w:val="none" w:sz="0" w:space="0" w:color="auto"/>
                                                                                <w:right w:val="none" w:sz="0" w:space="0" w:color="auto"/>
                                                                              </w:divBdr>
                                                                              <w:divsChild>
                                                                                <w:div w:id="1273365302">
                                                                                  <w:marLeft w:val="0"/>
                                                                                  <w:marRight w:val="0"/>
                                                                                  <w:marTop w:val="0"/>
                                                                                  <w:marBottom w:val="0"/>
                                                                                  <w:divBdr>
                                                                                    <w:top w:val="none" w:sz="0" w:space="0" w:color="auto"/>
                                                                                    <w:left w:val="none" w:sz="0" w:space="0" w:color="auto"/>
                                                                                    <w:bottom w:val="none" w:sz="0" w:space="0" w:color="auto"/>
                                                                                    <w:right w:val="none" w:sz="0" w:space="0" w:color="auto"/>
                                                                                  </w:divBdr>
                                                                                  <w:divsChild>
                                                                                    <w:div w:id="748118752">
                                                                                      <w:marLeft w:val="0"/>
                                                                                      <w:marRight w:val="0"/>
                                                                                      <w:marTop w:val="0"/>
                                                                                      <w:marBottom w:val="0"/>
                                                                                      <w:divBdr>
                                                                                        <w:top w:val="none" w:sz="0" w:space="0" w:color="auto"/>
                                                                                        <w:left w:val="none" w:sz="0" w:space="0" w:color="auto"/>
                                                                                        <w:bottom w:val="none" w:sz="0" w:space="0" w:color="auto"/>
                                                                                        <w:right w:val="none" w:sz="0" w:space="0" w:color="auto"/>
                                                                                      </w:divBdr>
                                                                                      <w:divsChild>
                                                                                        <w:div w:id="2133669953">
                                                                                          <w:marLeft w:val="-300"/>
                                                                                          <w:marRight w:val="-300"/>
                                                                                          <w:marTop w:val="0"/>
                                                                                          <w:marBottom w:val="0"/>
                                                                                          <w:divBdr>
                                                                                            <w:top w:val="none" w:sz="0" w:space="0" w:color="auto"/>
                                                                                            <w:left w:val="none" w:sz="0" w:space="0" w:color="auto"/>
                                                                                            <w:bottom w:val="none" w:sz="0" w:space="0" w:color="auto"/>
                                                                                            <w:right w:val="none" w:sz="0" w:space="0" w:color="auto"/>
                                                                                          </w:divBdr>
                                                                                          <w:divsChild>
                                                                                            <w:div w:id="1473526027">
                                                                                              <w:marLeft w:val="0"/>
                                                                                              <w:marRight w:val="0"/>
                                                                                              <w:marTop w:val="0"/>
                                                                                              <w:marBottom w:val="0"/>
                                                                                              <w:divBdr>
                                                                                                <w:top w:val="none" w:sz="0" w:space="0" w:color="auto"/>
                                                                                                <w:left w:val="none" w:sz="0" w:space="0" w:color="auto"/>
                                                                                                <w:bottom w:val="none" w:sz="0" w:space="0" w:color="auto"/>
                                                                                                <w:right w:val="none" w:sz="0" w:space="0" w:color="auto"/>
                                                                                              </w:divBdr>
                                                                                              <w:divsChild>
                                                                                                <w:div w:id="2019694201">
                                                                                                  <w:marLeft w:val="0"/>
                                                                                                  <w:marRight w:val="0"/>
                                                                                                  <w:marTop w:val="0"/>
                                                                                                  <w:marBottom w:val="0"/>
                                                                                                  <w:divBdr>
                                                                                                    <w:top w:val="none" w:sz="0" w:space="0" w:color="auto"/>
                                                                                                    <w:left w:val="none" w:sz="0" w:space="0" w:color="auto"/>
                                                                                                    <w:bottom w:val="none" w:sz="0" w:space="0" w:color="auto"/>
                                                                                                    <w:right w:val="none" w:sz="0" w:space="0" w:color="auto"/>
                                                                                                  </w:divBdr>
                                                                                                </w:div>
                                                                                                <w:div w:id="529808223">
                                                                                                  <w:marLeft w:val="0"/>
                                                                                                  <w:marRight w:val="0"/>
                                                                                                  <w:marTop w:val="0"/>
                                                                                                  <w:marBottom w:val="0"/>
                                                                                                  <w:divBdr>
                                                                                                    <w:top w:val="none" w:sz="0" w:space="0" w:color="auto"/>
                                                                                                    <w:left w:val="none" w:sz="0" w:space="0" w:color="auto"/>
                                                                                                    <w:bottom w:val="none" w:sz="0" w:space="0" w:color="auto"/>
                                                                                                    <w:right w:val="none" w:sz="0" w:space="0" w:color="auto"/>
                                                                                                  </w:divBdr>
                                                                                                  <w:divsChild>
                                                                                                    <w:div w:id="797142872">
                                                                                                      <w:marLeft w:val="0"/>
                                                                                                      <w:marRight w:val="0"/>
                                                                                                      <w:marTop w:val="0"/>
                                                                                                      <w:marBottom w:val="0"/>
                                                                                                      <w:divBdr>
                                                                                                        <w:top w:val="none" w:sz="0" w:space="0" w:color="auto"/>
                                                                                                        <w:left w:val="none" w:sz="0" w:space="0" w:color="auto"/>
                                                                                                        <w:bottom w:val="none" w:sz="0" w:space="0" w:color="auto"/>
                                                                                                        <w:right w:val="none" w:sz="0" w:space="0" w:color="auto"/>
                                                                                                      </w:divBdr>
                                                                                                    </w:div>
                                                                                                  </w:divsChild>
                                                                                                </w:div>
                                                                                                <w:div w:id="2065593321">
                                                                                                  <w:marLeft w:val="0"/>
                                                                                                  <w:marRight w:val="0"/>
                                                                                                  <w:marTop w:val="0"/>
                                                                                                  <w:marBottom w:val="0"/>
                                                                                                  <w:divBdr>
                                                                                                    <w:top w:val="none" w:sz="0" w:space="0" w:color="auto"/>
                                                                                                    <w:left w:val="none" w:sz="0" w:space="0" w:color="auto"/>
                                                                                                    <w:bottom w:val="none" w:sz="0" w:space="0" w:color="auto"/>
                                                                                                    <w:right w:val="none" w:sz="0" w:space="0" w:color="auto"/>
                                                                                                  </w:divBdr>
                                                                                                  <w:divsChild>
                                                                                                    <w:div w:id="105605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22509197">
                                                          <w:marLeft w:val="0"/>
                                                          <w:marRight w:val="0"/>
                                                          <w:marTop w:val="0"/>
                                                          <w:marBottom w:val="0"/>
                                                          <w:divBdr>
                                                            <w:top w:val="none" w:sz="0" w:space="0" w:color="auto"/>
                                                            <w:left w:val="none" w:sz="0" w:space="0" w:color="auto"/>
                                                            <w:bottom w:val="none" w:sz="0" w:space="0" w:color="auto"/>
                                                            <w:right w:val="none" w:sz="0" w:space="0" w:color="auto"/>
                                                          </w:divBdr>
                                                          <w:divsChild>
                                                            <w:div w:id="2130279023">
                                                              <w:marLeft w:val="0"/>
                                                              <w:marRight w:val="0"/>
                                                              <w:marTop w:val="0"/>
                                                              <w:marBottom w:val="0"/>
                                                              <w:divBdr>
                                                                <w:top w:val="none" w:sz="0" w:space="0" w:color="auto"/>
                                                                <w:left w:val="none" w:sz="0" w:space="0" w:color="auto"/>
                                                                <w:bottom w:val="none" w:sz="0" w:space="0" w:color="auto"/>
                                                                <w:right w:val="none" w:sz="0" w:space="0" w:color="auto"/>
                                                              </w:divBdr>
                                                              <w:divsChild>
                                                                <w:div w:id="1571692107">
                                                                  <w:marLeft w:val="0"/>
                                                                  <w:marRight w:val="0"/>
                                                                  <w:marTop w:val="0"/>
                                                                  <w:marBottom w:val="300"/>
                                                                  <w:divBdr>
                                                                    <w:top w:val="none" w:sz="0" w:space="0" w:color="auto"/>
                                                                    <w:left w:val="none" w:sz="0" w:space="0" w:color="auto"/>
                                                                    <w:bottom w:val="none" w:sz="0" w:space="0" w:color="auto"/>
                                                                    <w:right w:val="none" w:sz="0" w:space="0" w:color="auto"/>
                                                                  </w:divBdr>
                                                                  <w:divsChild>
                                                                    <w:div w:id="450515953">
                                                                      <w:marLeft w:val="0"/>
                                                                      <w:marRight w:val="0"/>
                                                                      <w:marTop w:val="0"/>
                                                                      <w:marBottom w:val="0"/>
                                                                      <w:divBdr>
                                                                        <w:top w:val="none" w:sz="0" w:space="0" w:color="auto"/>
                                                                        <w:left w:val="none" w:sz="0" w:space="0" w:color="auto"/>
                                                                        <w:bottom w:val="none" w:sz="0" w:space="0" w:color="auto"/>
                                                                        <w:right w:val="none" w:sz="0" w:space="0" w:color="auto"/>
                                                                      </w:divBdr>
                                                                      <w:divsChild>
                                                                        <w:div w:id="1413164773">
                                                                          <w:marLeft w:val="0"/>
                                                                          <w:marRight w:val="0"/>
                                                                          <w:marTop w:val="0"/>
                                                                          <w:marBottom w:val="0"/>
                                                                          <w:divBdr>
                                                                            <w:top w:val="none" w:sz="0" w:space="0" w:color="auto"/>
                                                                            <w:left w:val="none" w:sz="0" w:space="0" w:color="auto"/>
                                                                            <w:bottom w:val="none" w:sz="0" w:space="0" w:color="auto"/>
                                                                            <w:right w:val="none" w:sz="0" w:space="0" w:color="auto"/>
                                                                          </w:divBdr>
                                                                          <w:divsChild>
                                                                            <w:div w:id="3620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68472">
                                                                  <w:marLeft w:val="0"/>
                                                                  <w:marRight w:val="0"/>
                                                                  <w:marTop w:val="0"/>
                                                                  <w:marBottom w:val="0"/>
                                                                  <w:divBdr>
                                                                    <w:top w:val="none" w:sz="0" w:space="0" w:color="auto"/>
                                                                    <w:left w:val="none" w:sz="0" w:space="0" w:color="auto"/>
                                                                    <w:bottom w:val="none" w:sz="0" w:space="0" w:color="auto"/>
                                                                    <w:right w:val="none" w:sz="0" w:space="0" w:color="auto"/>
                                                                  </w:divBdr>
                                                                  <w:divsChild>
                                                                    <w:div w:id="812867547">
                                                                      <w:marLeft w:val="0"/>
                                                                      <w:marRight w:val="0"/>
                                                                      <w:marTop w:val="0"/>
                                                                      <w:marBottom w:val="450"/>
                                                                      <w:divBdr>
                                                                        <w:top w:val="none" w:sz="0" w:space="0" w:color="auto"/>
                                                                        <w:left w:val="none" w:sz="0" w:space="0" w:color="auto"/>
                                                                        <w:bottom w:val="none" w:sz="0" w:space="0" w:color="auto"/>
                                                                        <w:right w:val="none" w:sz="0" w:space="0" w:color="auto"/>
                                                                      </w:divBdr>
                                                                      <w:divsChild>
                                                                        <w:div w:id="1094009245">
                                                                          <w:marLeft w:val="0"/>
                                                                          <w:marRight w:val="0"/>
                                                                          <w:marTop w:val="0"/>
                                                                          <w:marBottom w:val="0"/>
                                                                          <w:divBdr>
                                                                            <w:top w:val="none" w:sz="0" w:space="0" w:color="auto"/>
                                                                            <w:left w:val="none" w:sz="0" w:space="0" w:color="auto"/>
                                                                            <w:bottom w:val="none" w:sz="0" w:space="0" w:color="auto"/>
                                                                            <w:right w:val="none" w:sz="0" w:space="0" w:color="auto"/>
                                                                          </w:divBdr>
                                                                          <w:divsChild>
                                                                            <w:div w:id="796224187">
                                                                              <w:marLeft w:val="-300"/>
                                                                              <w:marRight w:val="-300"/>
                                                                              <w:marTop w:val="0"/>
                                                                              <w:marBottom w:val="0"/>
                                                                              <w:divBdr>
                                                                                <w:top w:val="none" w:sz="0" w:space="0" w:color="auto"/>
                                                                                <w:left w:val="none" w:sz="0" w:space="0" w:color="auto"/>
                                                                                <w:bottom w:val="none" w:sz="0" w:space="0" w:color="auto"/>
                                                                                <w:right w:val="none" w:sz="0" w:space="0" w:color="auto"/>
                                                                              </w:divBdr>
                                                                              <w:divsChild>
                                                                                <w:div w:id="497304813">
                                                                                  <w:marLeft w:val="0"/>
                                                                                  <w:marRight w:val="0"/>
                                                                                  <w:marTop w:val="0"/>
                                                                                  <w:marBottom w:val="0"/>
                                                                                  <w:divBdr>
                                                                                    <w:top w:val="none" w:sz="0" w:space="0" w:color="auto"/>
                                                                                    <w:left w:val="none" w:sz="0" w:space="0" w:color="auto"/>
                                                                                    <w:bottom w:val="none" w:sz="0" w:space="0" w:color="auto"/>
                                                                                    <w:right w:val="none" w:sz="0" w:space="0" w:color="auto"/>
                                                                                  </w:divBdr>
                                                                                  <w:divsChild>
                                                                                    <w:div w:id="1809083617">
                                                                                      <w:marLeft w:val="0"/>
                                                                                      <w:marRight w:val="0"/>
                                                                                      <w:marTop w:val="0"/>
                                                                                      <w:marBottom w:val="0"/>
                                                                                      <w:divBdr>
                                                                                        <w:top w:val="none" w:sz="0" w:space="0" w:color="auto"/>
                                                                                        <w:left w:val="none" w:sz="0" w:space="0" w:color="auto"/>
                                                                                        <w:bottom w:val="none" w:sz="0" w:space="0" w:color="auto"/>
                                                                                        <w:right w:val="none" w:sz="0" w:space="0" w:color="auto"/>
                                                                                      </w:divBdr>
                                                                                      <w:divsChild>
                                                                                        <w:div w:id="374740669">
                                                                                          <w:marLeft w:val="0"/>
                                                                                          <w:marRight w:val="0"/>
                                                                                          <w:marTop w:val="0"/>
                                                                                          <w:marBottom w:val="0"/>
                                                                                          <w:divBdr>
                                                                                            <w:top w:val="none" w:sz="0" w:space="0" w:color="auto"/>
                                                                                            <w:left w:val="none" w:sz="0" w:space="0" w:color="auto"/>
                                                                                            <w:bottom w:val="none" w:sz="0" w:space="0" w:color="auto"/>
                                                                                            <w:right w:val="none" w:sz="0" w:space="0" w:color="auto"/>
                                                                                          </w:divBdr>
                                                                                          <w:divsChild>
                                                                                            <w:div w:id="1697584470">
                                                                                              <w:marLeft w:val="0"/>
                                                                                              <w:marRight w:val="0"/>
                                                                                              <w:marTop w:val="0"/>
                                                                                              <w:marBottom w:val="0"/>
                                                                                              <w:divBdr>
                                                                                                <w:top w:val="none" w:sz="0" w:space="0" w:color="auto"/>
                                                                                                <w:left w:val="none" w:sz="0" w:space="0" w:color="auto"/>
                                                                                                <w:bottom w:val="none" w:sz="0" w:space="0" w:color="auto"/>
                                                                                                <w:right w:val="none" w:sz="0" w:space="0" w:color="auto"/>
                                                                                              </w:divBdr>
                                                                                              <w:divsChild>
                                                                                                <w:div w:id="91417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13903">
                                                                                          <w:marLeft w:val="0"/>
                                                                                          <w:marRight w:val="0"/>
                                                                                          <w:marTop w:val="0"/>
                                                                                          <w:marBottom w:val="0"/>
                                                                                          <w:divBdr>
                                                                                            <w:top w:val="none" w:sz="0" w:space="0" w:color="auto"/>
                                                                                            <w:left w:val="none" w:sz="0" w:space="0" w:color="auto"/>
                                                                                            <w:bottom w:val="none" w:sz="0" w:space="0" w:color="auto"/>
                                                                                            <w:right w:val="none" w:sz="0" w:space="0" w:color="auto"/>
                                                                                          </w:divBdr>
                                                                                          <w:divsChild>
                                                                                            <w:div w:id="1890914845">
                                                                                              <w:marLeft w:val="0"/>
                                                                                              <w:marRight w:val="0"/>
                                                                                              <w:marTop w:val="0"/>
                                                                                              <w:marBottom w:val="0"/>
                                                                                              <w:divBdr>
                                                                                                <w:top w:val="none" w:sz="0" w:space="0" w:color="auto"/>
                                                                                                <w:left w:val="none" w:sz="0" w:space="0" w:color="auto"/>
                                                                                                <w:bottom w:val="none" w:sz="0" w:space="0" w:color="auto"/>
                                                                                                <w:right w:val="none" w:sz="0" w:space="0" w:color="auto"/>
                                                                                              </w:divBdr>
                                                                                            </w:div>
                                                                                            <w:div w:id="1840265170">
                                                                                              <w:marLeft w:val="0"/>
                                                                                              <w:marRight w:val="0"/>
                                                                                              <w:marTop w:val="0"/>
                                                                                              <w:marBottom w:val="0"/>
                                                                                              <w:divBdr>
                                                                                                <w:top w:val="none" w:sz="0" w:space="0" w:color="auto"/>
                                                                                                <w:left w:val="none" w:sz="0" w:space="0" w:color="auto"/>
                                                                                                <w:bottom w:val="none" w:sz="0" w:space="0" w:color="auto"/>
                                                                                                <w:right w:val="none" w:sz="0" w:space="0" w:color="auto"/>
                                                                                              </w:divBdr>
                                                                                              <w:divsChild>
                                                                                                <w:div w:id="213674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173925">
                                                                                  <w:marLeft w:val="0"/>
                                                                                  <w:marRight w:val="0"/>
                                                                                  <w:marTop w:val="0"/>
                                                                                  <w:marBottom w:val="0"/>
                                                                                  <w:divBdr>
                                                                                    <w:top w:val="none" w:sz="0" w:space="0" w:color="auto"/>
                                                                                    <w:left w:val="none" w:sz="0" w:space="0" w:color="auto"/>
                                                                                    <w:bottom w:val="none" w:sz="0" w:space="0" w:color="auto"/>
                                                                                    <w:right w:val="none" w:sz="0" w:space="0" w:color="auto"/>
                                                                                  </w:divBdr>
                                                                                  <w:divsChild>
                                                                                    <w:div w:id="17583774">
                                                                                      <w:marLeft w:val="0"/>
                                                                                      <w:marRight w:val="0"/>
                                                                                      <w:marTop w:val="0"/>
                                                                                      <w:marBottom w:val="0"/>
                                                                                      <w:divBdr>
                                                                                        <w:top w:val="none" w:sz="0" w:space="0" w:color="auto"/>
                                                                                        <w:left w:val="none" w:sz="0" w:space="0" w:color="auto"/>
                                                                                        <w:bottom w:val="none" w:sz="0" w:space="0" w:color="auto"/>
                                                                                        <w:right w:val="none" w:sz="0" w:space="0" w:color="auto"/>
                                                                                      </w:divBdr>
                                                                                      <w:divsChild>
                                                                                        <w:div w:id="351881972">
                                                                                          <w:marLeft w:val="0"/>
                                                                                          <w:marRight w:val="0"/>
                                                                                          <w:marTop w:val="0"/>
                                                                                          <w:marBottom w:val="0"/>
                                                                                          <w:divBdr>
                                                                                            <w:top w:val="none" w:sz="0" w:space="0" w:color="auto"/>
                                                                                            <w:left w:val="none" w:sz="0" w:space="0" w:color="auto"/>
                                                                                            <w:bottom w:val="none" w:sz="0" w:space="0" w:color="auto"/>
                                                                                            <w:right w:val="none" w:sz="0" w:space="0" w:color="auto"/>
                                                                                          </w:divBdr>
                                                                                          <w:divsChild>
                                                                                            <w:div w:id="475995919">
                                                                                              <w:marLeft w:val="0"/>
                                                                                              <w:marRight w:val="0"/>
                                                                                              <w:marTop w:val="0"/>
                                                                                              <w:marBottom w:val="0"/>
                                                                                              <w:divBdr>
                                                                                                <w:top w:val="none" w:sz="0" w:space="0" w:color="auto"/>
                                                                                                <w:left w:val="none" w:sz="0" w:space="0" w:color="auto"/>
                                                                                                <w:bottom w:val="none" w:sz="0" w:space="0" w:color="auto"/>
                                                                                                <w:right w:val="none" w:sz="0" w:space="0" w:color="auto"/>
                                                                                              </w:divBdr>
                                                                                              <w:divsChild>
                                                                                                <w:div w:id="125385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161160">
                                                                                          <w:marLeft w:val="0"/>
                                                                                          <w:marRight w:val="0"/>
                                                                                          <w:marTop w:val="0"/>
                                                                                          <w:marBottom w:val="0"/>
                                                                                          <w:divBdr>
                                                                                            <w:top w:val="none" w:sz="0" w:space="0" w:color="auto"/>
                                                                                            <w:left w:val="none" w:sz="0" w:space="0" w:color="auto"/>
                                                                                            <w:bottom w:val="none" w:sz="0" w:space="0" w:color="auto"/>
                                                                                            <w:right w:val="none" w:sz="0" w:space="0" w:color="auto"/>
                                                                                          </w:divBdr>
                                                                                          <w:divsChild>
                                                                                            <w:div w:id="133721589">
                                                                                              <w:marLeft w:val="0"/>
                                                                                              <w:marRight w:val="0"/>
                                                                                              <w:marTop w:val="0"/>
                                                                                              <w:marBottom w:val="0"/>
                                                                                              <w:divBdr>
                                                                                                <w:top w:val="none" w:sz="0" w:space="0" w:color="auto"/>
                                                                                                <w:left w:val="none" w:sz="0" w:space="0" w:color="auto"/>
                                                                                                <w:bottom w:val="none" w:sz="0" w:space="0" w:color="auto"/>
                                                                                                <w:right w:val="none" w:sz="0" w:space="0" w:color="auto"/>
                                                                                              </w:divBdr>
                                                                                            </w:div>
                                                                                            <w:div w:id="1081216222">
                                                                                              <w:marLeft w:val="0"/>
                                                                                              <w:marRight w:val="0"/>
                                                                                              <w:marTop w:val="0"/>
                                                                                              <w:marBottom w:val="0"/>
                                                                                              <w:divBdr>
                                                                                                <w:top w:val="none" w:sz="0" w:space="0" w:color="auto"/>
                                                                                                <w:left w:val="none" w:sz="0" w:space="0" w:color="auto"/>
                                                                                                <w:bottom w:val="none" w:sz="0" w:space="0" w:color="auto"/>
                                                                                                <w:right w:val="none" w:sz="0" w:space="0" w:color="auto"/>
                                                                                              </w:divBdr>
                                                                                              <w:divsChild>
                                                                                                <w:div w:id="194387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21020">
                                                                                  <w:marLeft w:val="0"/>
                                                                                  <w:marRight w:val="0"/>
                                                                                  <w:marTop w:val="0"/>
                                                                                  <w:marBottom w:val="0"/>
                                                                                  <w:divBdr>
                                                                                    <w:top w:val="none" w:sz="0" w:space="0" w:color="auto"/>
                                                                                    <w:left w:val="none" w:sz="0" w:space="0" w:color="auto"/>
                                                                                    <w:bottom w:val="none" w:sz="0" w:space="0" w:color="auto"/>
                                                                                    <w:right w:val="none" w:sz="0" w:space="0" w:color="auto"/>
                                                                                  </w:divBdr>
                                                                                  <w:divsChild>
                                                                                    <w:div w:id="1856386405">
                                                                                      <w:marLeft w:val="0"/>
                                                                                      <w:marRight w:val="0"/>
                                                                                      <w:marTop w:val="0"/>
                                                                                      <w:marBottom w:val="0"/>
                                                                                      <w:divBdr>
                                                                                        <w:top w:val="none" w:sz="0" w:space="0" w:color="auto"/>
                                                                                        <w:left w:val="none" w:sz="0" w:space="0" w:color="auto"/>
                                                                                        <w:bottom w:val="none" w:sz="0" w:space="0" w:color="auto"/>
                                                                                        <w:right w:val="none" w:sz="0" w:space="0" w:color="auto"/>
                                                                                      </w:divBdr>
                                                                                      <w:divsChild>
                                                                                        <w:div w:id="4014658">
                                                                                          <w:marLeft w:val="0"/>
                                                                                          <w:marRight w:val="0"/>
                                                                                          <w:marTop w:val="0"/>
                                                                                          <w:marBottom w:val="0"/>
                                                                                          <w:divBdr>
                                                                                            <w:top w:val="none" w:sz="0" w:space="0" w:color="auto"/>
                                                                                            <w:left w:val="none" w:sz="0" w:space="0" w:color="auto"/>
                                                                                            <w:bottom w:val="none" w:sz="0" w:space="0" w:color="auto"/>
                                                                                            <w:right w:val="none" w:sz="0" w:space="0" w:color="auto"/>
                                                                                          </w:divBdr>
                                                                                          <w:divsChild>
                                                                                            <w:div w:id="1138959983">
                                                                                              <w:marLeft w:val="0"/>
                                                                                              <w:marRight w:val="0"/>
                                                                                              <w:marTop w:val="0"/>
                                                                                              <w:marBottom w:val="0"/>
                                                                                              <w:divBdr>
                                                                                                <w:top w:val="none" w:sz="0" w:space="0" w:color="auto"/>
                                                                                                <w:left w:val="none" w:sz="0" w:space="0" w:color="auto"/>
                                                                                                <w:bottom w:val="none" w:sz="0" w:space="0" w:color="auto"/>
                                                                                                <w:right w:val="none" w:sz="0" w:space="0" w:color="auto"/>
                                                                                              </w:divBdr>
                                                                                              <w:divsChild>
                                                                                                <w:div w:id="11005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34847">
                                                                                          <w:marLeft w:val="0"/>
                                                                                          <w:marRight w:val="0"/>
                                                                                          <w:marTop w:val="0"/>
                                                                                          <w:marBottom w:val="0"/>
                                                                                          <w:divBdr>
                                                                                            <w:top w:val="none" w:sz="0" w:space="0" w:color="auto"/>
                                                                                            <w:left w:val="none" w:sz="0" w:space="0" w:color="auto"/>
                                                                                            <w:bottom w:val="none" w:sz="0" w:space="0" w:color="auto"/>
                                                                                            <w:right w:val="none" w:sz="0" w:space="0" w:color="auto"/>
                                                                                          </w:divBdr>
                                                                                          <w:divsChild>
                                                                                            <w:div w:id="1813865973">
                                                                                              <w:marLeft w:val="0"/>
                                                                                              <w:marRight w:val="0"/>
                                                                                              <w:marTop w:val="0"/>
                                                                                              <w:marBottom w:val="0"/>
                                                                                              <w:divBdr>
                                                                                                <w:top w:val="none" w:sz="0" w:space="0" w:color="auto"/>
                                                                                                <w:left w:val="none" w:sz="0" w:space="0" w:color="auto"/>
                                                                                                <w:bottom w:val="none" w:sz="0" w:space="0" w:color="auto"/>
                                                                                                <w:right w:val="none" w:sz="0" w:space="0" w:color="auto"/>
                                                                                              </w:divBdr>
                                                                                            </w:div>
                                                                                            <w:div w:id="1964075683">
                                                                                              <w:marLeft w:val="0"/>
                                                                                              <w:marRight w:val="0"/>
                                                                                              <w:marTop w:val="0"/>
                                                                                              <w:marBottom w:val="0"/>
                                                                                              <w:divBdr>
                                                                                                <w:top w:val="none" w:sz="0" w:space="0" w:color="auto"/>
                                                                                                <w:left w:val="none" w:sz="0" w:space="0" w:color="auto"/>
                                                                                                <w:bottom w:val="none" w:sz="0" w:space="0" w:color="auto"/>
                                                                                                <w:right w:val="none" w:sz="0" w:space="0" w:color="auto"/>
                                                                                              </w:divBdr>
                                                                                              <w:divsChild>
                                                                                                <w:div w:id="36552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443938">
                                                                                  <w:marLeft w:val="0"/>
                                                                                  <w:marRight w:val="0"/>
                                                                                  <w:marTop w:val="0"/>
                                                                                  <w:marBottom w:val="0"/>
                                                                                  <w:divBdr>
                                                                                    <w:top w:val="none" w:sz="0" w:space="0" w:color="auto"/>
                                                                                    <w:left w:val="none" w:sz="0" w:space="0" w:color="auto"/>
                                                                                    <w:bottom w:val="none" w:sz="0" w:space="0" w:color="auto"/>
                                                                                    <w:right w:val="none" w:sz="0" w:space="0" w:color="auto"/>
                                                                                  </w:divBdr>
                                                                                  <w:divsChild>
                                                                                    <w:div w:id="97141439">
                                                                                      <w:marLeft w:val="0"/>
                                                                                      <w:marRight w:val="0"/>
                                                                                      <w:marTop w:val="0"/>
                                                                                      <w:marBottom w:val="0"/>
                                                                                      <w:divBdr>
                                                                                        <w:top w:val="none" w:sz="0" w:space="0" w:color="auto"/>
                                                                                        <w:left w:val="none" w:sz="0" w:space="0" w:color="auto"/>
                                                                                        <w:bottom w:val="none" w:sz="0" w:space="0" w:color="auto"/>
                                                                                        <w:right w:val="none" w:sz="0" w:space="0" w:color="auto"/>
                                                                                      </w:divBdr>
                                                                                      <w:divsChild>
                                                                                        <w:div w:id="1335180954">
                                                                                          <w:marLeft w:val="0"/>
                                                                                          <w:marRight w:val="0"/>
                                                                                          <w:marTop w:val="0"/>
                                                                                          <w:marBottom w:val="0"/>
                                                                                          <w:divBdr>
                                                                                            <w:top w:val="none" w:sz="0" w:space="0" w:color="auto"/>
                                                                                            <w:left w:val="none" w:sz="0" w:space="0" w:color="auto"/>
                                                                                            <w:bottom w:val="none" w:sz="0" w:space="0" w:color="auto"/>
                                                                                            <w:right w:val="none" w:sz="0" w:space="0" w:color="auto"/>
                                                                                          </w:divBdr>
                                                                                          <w:divsChild>
                                                                                            <w:div w:id="1582372070">
                                                                                              <w:marLeft w:val="0"/>
                                                                                              <w:marRight w:val="0"/>
                                                                                              <w:marTop w:val="0"/>
                                                                                              <w:marBottom w:val="0"/>
                                                                                              <w:divBdr>
                                                                                                <w:top w:val="none" w:sz="0" w:space="0" w:color="auto"/>
                                                                                                <w:left w:val="none" w:sz="0" w:space="0" w:color="auto"/>
                                                                                                <w:bottom w:val="none" w:sz="0" w:space="0" w:color="auto"/>
                                                                                                <w:right w:val="none" w:sz="0" w:space="0" w:color="auto"/>
                                                                                              </w:divBdr>
                                                                                              <w:divsChild>
                                                                                                <w:div w:id="115837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78722">
                                                                                          <w:marLeft w:val="0"/>
                                                                                          <w:marRight w:val="0"/>
                                                                                          <w:marTop w:val="0"/>
                                                                                          <w:marBottom w:val="0"/>
                                                                                          <w:divBdr>
                                                                                            <w:top w:val="none" w:sz="0" w:space="0" w:color="auto"/>
                                                                                            <w:left w:val="none" w:sz="0" w:space="0" w:color="auto"/>
                                                                                            <w:bottom w:val="none" w:sz="0" w:space="0" w:color="auto"/>
                                                                                            <w:right w:val="none" w:sz="0" w:space="0" w:color="auto"/>
                                                                                          </w:divBdr>
                                                                                          <w:divsChild>
                                                                                            <w:div w:id="598684645">
                                                                                              <w:marLeft w:val="0"/>
                                                                                              <w:marRight w:val="0"/>
                                                                                              <w:marTop w:val="0"/>
                                                                                              <w:marBottom w:val="0"/>
                                                                                              <w:divBdr>
                                                                                                <w:top w:val="none" w:sz="0" w:space="0" w:color="auto"/>
                                                                                                <w:left w:val="none" w:sz="0" w:space="0" w:color="auto"/>
                                                                                                <w:bottom w:val="none" w:sz="0" w:space="0" w:color="auto"/>
                                                                                                <w:right w:val="none" w:sz="0" w:space="0" w:color="auto"/>
                                                                                              </w:divBdr>
                                                                                            </w:div>
                                                                                            <w:div w:id="1523666006">
                                                                                              <w:marLeft w:val="0"/>
                                                                                              <w:marRight w:val="0"/>
                                                                                              <w:marTop w:val="0"/>
                                                                                              <w:marBottom w:val="0"/>
                                                                                              <w:divBdr>
                                                                                                <w:top w:val="none" w:sz="0" w:space="0" w:color="auto"/>
                                                                                                <w:left w:val="none" w:sz="0" w:space="0" w:color="auto"/>
                                                                                                <w:bottom w:val="none" w:sz="0" w:space="0" w:color="auto"/>
                                                                                                <w:right w:val="none" w:sz="0" w:space="0" w:color="auto"/>
                                                                                              </w:divBdr>
                                                                                              <w:divsChild>
                                                                                                <w:div w:id="195744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1597324">
              <w:marLeft w:val="0"/>
              <w:marRight w:val="0"/>
              <w:marTop w:val="0"/>
              <w:marBottom w:val="0"/>
              <w:divBdr>
                <w:top w:val="none" w:sz="0" w:space="0" w:color="auto"/>
                <w:left w:val="none" w:sz="0" w:space="0" w:color="auto"/>
                <w:bottom w:val="none" w:sz="0" w:space="0" w:color="auto"/>
                <w:right w:val="none" w:sz="0" w:space="0" w:color="auto"/>
              </w:divBdr>
              <w:divsChild>
                <w:div w:id="1662465283">
                  <w:marLeft w:val="0"/>
                  <w:marRight w:val="0"/>
                  <w:marTop w:val="0"/>
                  <w:marBottom w:val="0"/>
                  <w:divBdr>
                    <w:top w:val="none" w:sz="0" w:space="0" w:color="auto"/>
                    <w:left w:val="none" w:sz="0" w:space="0" w:color="auto"/>
                    <w:bottom w:val="none" w:sz="0" w:space="0" w:color="auto"/>
                    <w:right w:val="none" w:sz="0" w:space="0" w:color="auto"/>
                  </w:divBdr>
                  <w:divsChild>
                    <w:div w:id="1492327255">
                      <w:marLeft w:val="0"/>
                      <w:marRight w:val="0"/>
                      <w:marTop w:val="0"/>
                      <w:marBottom w:val="0"/>
                      <w:divBdr>
                        <w:top w:val="none" w:sz="0" w:space="0" w:color="auto"/>
                        <w:left w:val="none" w:sz="0" w:space="0" w:color="auto"/>
                        <w:bottom w:val="none" w:sz="0" w:space="0" w:color="auto"/>
                        <w:right w:val="none" w:sz="0" w:space="0" w:color="auto"/>
                      </w:divBdr>
                      <w:divsChild>
                        <w:div w:id="406613739">
                          <w:marLeft w:val="300"/>
                          <w:marRight w:val="0"/>
                          <w:marTop w:val="0"/>
                          <w:marBottom w:val="0"/>
                          <w:divBdr>
                            <w:top w:val="single" w:sz="2" w:space="15" w:color="30CCA0"/>
                            <w:left w:val="single" w:sz="36" w:space="15" w:color="30CCA0"/>
                            <w:bottom w:val="single" w:sz="2" w:space="15" w:color="30CCA0"/>
                            <w:right w:val="single" w:sz="2" w:space="15" w:color="30CCA0"/>
                          </w:divBdr>
                          <w:divsChild>
                            <w:div w:id="2127846403">
                              <w:marLeft w:val="0"/>
                              <w:marRight w:val="0"/>
                              <w:marTop w:val="0"/>
                              <w:marBottom w:val="300"/>
                              <w:divBdr>
                                <w:top w:val="none" w:sz="0" w:space="0" w:color="auto"/>
                                <w:left w:val="none" w:sz="0" w:space="0" w:color="auto"/>
                                <w:bottom w:val="none" w:sz="0" w:space="0" w:color="auto"/>
                                <w:right w:val="none" w:sz="0" w:space="0" w:color="auto"/>
                              </w:divBdr>
                              <w:divsChild>
                                <w:div w:id="1731683759">
                                  <w:marLeft w:val="0"/>
                                  <w:marRight w:val="0"/>
                                  <w:marTop w:val="0"/>
                                  <w:marBottom w:val="0"/>
                                  <w:divBdr>
                                    <w:top w:val="none" w:sz="0" w:space="0" w:color="auto"/>
                                    <w:left w:val="none" w:sz="0" w:space="0" w:color="auto"/>
                                    <w:bottom w:val="none" w:sz="0" w:space="0" w:color="auto"/>
                                    <w:right w:val="none" w:sz="0" w:space="0" w:color="auto"/>
                                  </w:divBdr>
                                  <w:divsChild>
                                    <w:div w:id="1816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561518">
                              <w:marLeft w:val="0"/>
                              <w:marRight w:val="0"/>
                              <w:marTop w:val="0"/>
                              <w:marBottom w:val="0"/>
                              <w:divBdr>
                                <w:top w:val="none" w:sz="0" w:space="0" w:color="auto"/>
                                <w:left w:val="none" w:sz="0" w:space="0" w:color="auto"/>
                                <w:bottom w:val="none" w:sz="0" w:space="0" w:color="auto"/>
                                <w:right w:val="none" w:sz="0" w:space="0" w:color="auto"/>
                              </w:divBdr>
                              <w:divsChild>
                                <w:div w:id="191570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856316">
                      <w:marLeft w:val="0"/>
                      <w:marRight w:val="0"/>
                      <w:marTop w:val="0"/>
                      <w:marBottom w:val="0"/>
                      <w:divBdr>
                        <w:top w:val="none" w:sz="0" w:space="0" w:color="auto"/>
                        <w:left w:val="none" w:sz="0" w:space="0" w:color="auto"/>
                        <w:bottom w:val="none" w:sz="0" w:space="0" w:color="auto"/>
                        <w:right w:val="none" w:sz="0" w:space="0" w:color="auto"/>
                      </w:divBdr>
                      <w:divsChild>
                        <w:div w:id="523135331">
                          <w:marLeft w:val="0"/>
                          <w:marRight w:val="0"/>
                          <w:marTop w:val="0"/>
                          <w:marBottom w:val="0"/>
                          <w:divBdr>
                            <w:top w:val="none" w:sz="0" w:space="0" w:color="auto"/>
                            <w:left w:val="none" w:sz="0" w:space="0" w:color="auto"/>
                            <w:bottom w:val="none" w:sz="0" w:space="0" w:color="auto"/>
                            <w:right w:val="none" w:sz="0" w:space="0" w:color="auto"/>
                          </w:divBdr>
                          <w:divsChild>
                            <w:div w:id="2005281641">
                              <w:marLeft w:val="0"/>
                              <w:marRight w:val="0"/>
                              <w:marTop w:val="0"/>
                              <w:marBottom w:val="300"/>
                              <w:divBdr>
                                <w:top w:val="none" w:sz="0" w:space="0" w:color="auto"/>
                                <w:left w:val="none" w:sz="0" w:space="0" w:color="auto"/>
                                <w:bottom w:val="none" w:sz="0" w:space="0" w:color="auto"/>
                                <w:right w:val="none" w:sz="0" w:space="0" w:color="auto"/>
                              </w:divBdr>
                              <w:divsChild>
                                <w:div w:id="1507091252">
                                  <w:marLeft w:val="0"/>
                                  <w:marRight w:val="0"/>
                                  <w:marTop w:val="0"/>
                                  <w:marBottom w:val="0"/>
                                  <w:divBdr>
                                    <w:top w:val="none" w:sz="0" w:space="0" w:color="auto"/>
                                    <w:left w:val="none" w:sz="0" w:space="0" w:color="auto"/>
                                    <w:bottom w:val="none" w:sz="0" w:space="0" w:color="auto"/>
                                    <w:right w:val="none" w:sz="0" w:space="0" w:color="auto"/>
                                  </w:divBdr>
                                </w:div>
                              </w:divsChild>
                            </w:div>
                            <w:div w:id="476460397">
                              <w:marLeft w:val="0"/>
                              <w:marRight w:val="0"/>
                              <w:marTop w:val="0"/>
                              <w:marBottom w:val="0"/>
                              <w:divBdr>
                                <w:top w:val="none" w:sz="0" w:space="0" w:color="auto"/>
                                <w:left w:val="none" w:sz="0" w:space="0" w:color="auto"/>
                                <w:bottom w:val="none" w:sz="0" w:space="0" w:color="auto"/>
                                <w:right w:val="none" w:sz="0" w:space="0" w:color="auto"/>
                              </w:divBdr>
                              <w:divsChild>
                                <w:div w:id="1937711607">
                                  <w:marLeft w:val="0"/>
                                  <w:marRight w:val="0"/>
                                  <w:marTop w:val="0"/>
                                  <w:marBottom w:val="0"/>
                                  <w:divBdr>
                                    <w:top w:val="none" w:sz="0" w:space="0" w:color="auto"/>
                                    <w:left w:val="none" w:sz="0" w:space="0" w:color="auto"/>
                                    <w:bottom w:val="none" w:sz="0" w:space="0" w:color="auto"/>
                                    <w:right w:val="none" w:sz="0" w:space="0" w:color="auto"/>
                                  </w:divBdr>
                                </w:div>
                              </w:divsChild>
                            </w:div>
                            <w:div w:id="958074995">
                              <w:marLeft w:val="0"/>
                              <w:marRight w:val="0"/>
                              <w:marTop w:val="0"/>
                              <w:marBottom w:val="0"/>
                              <w:divBdr>
                                <w:top w:val="none" w:sz="0" w:space="0" w:color="auto"/>
                                <w:left w:val="none" w:sz="0" w:space="0" w:color="auto"/>
                                <w:bottom w:val="none" w:sz="0" w:space="0" w:color="auto"/>
                                <w:right w:val="none" w:sz="0" w:space="0" w:color="auto"/>
                              </w:divBdr>
                              <w:divsChild>
                                <w:div w:id="97872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829016">
                      <w:marLeft w:val="0"/>
                      <w:marRight w:val="0"/>
                      <w:marTop w:val="0"/>
                      <w:marBottom w:val="0"/>
                      <w:divBdr>
                        <w:top w:val="none" w:sz="0" w:space="0" w:color="auto"/>
                        <w:left w:val="none" w:sz="0" w:space="0" w:color="auto"/>
                        <w:bottom w:val="none" w:sz="0" w:space="0" w:color="auto"/>
                        <w:right w:val="none" w:sz="0" w:space="0" w:color="auto"/>
                      </w:divBdr>
                      <w:divsChild>
                        <w:div w:id="1146049104">
                          <w:marLeft w:val="0"/>
                          <w:marRight w:val="0"/>
                          <w:marTop w:val="0"/>
                          <w:marBottom w:val="0"/>
                          <w:divBdr>
                            <w:top w:val="none" w:sz="0" w:space="0" w:color="auto"/>
                            <w:left w:val="none" w:sz="0" w:space="0" w:color="auto"/>
                            <w:bottom w:val="none" w:sz="0" w:space="0" w:color="auto"/>
                            <w:right w:val="none" w:sz="0" w:space="0" w:color="auto"/>
                          </w:divBdr>
                          <w:divsChild>
                            <w:div w:id="1388256674">
                              <w:marLeft w:val="0"/>
                              <w:marRight w:val="0"/>
                              <w:marTop w:val="0"/>
                              <w:marBottom w:val="300"/>
                              <w:divBdr>
                                <w:top w:val="none" w:sz="0" w:space="0" w:color="auto"/>
                                <w:left w:val="none" w:sz="0" w:space="0" w:color="auto"/>
                                <w:bottom w:val="none" w:sz="0" w:space="0" w:color="auto"/>
                                <w:right w:val="none" w:sz="0" w:space="0" w:color="auto"/>
                              </w:divBdr>
                              <w:divsChild>
                                <w:div w:id="182280684">
                                  <w:marLeft w:val="0"/>
                                  <w:marRight w:val="0"/>
                                  <w:marTop w:val="0"/>
                                  <w:marBottom w:val="0"/>
                                  <w:divBdr>
                                    <w:top w:val="single" w:sz="12" w:space="0" w:color="auto"/>
                                    <w:left w:val="single" w:sz="2" w:space="0" w:color="auto"/>
                                    <w:bottom w:val="single" w:sz="2" w:space="0" w:color="auto"/>
                                    <w:right w:val="single" w:sz="2" w:space="0" w:color="auto"/>
                                  </w:divBdr>
                                </w:div>
                              </w:divsChild>
                            </w:div>
                            <w:div w:id="143956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0771026">
      <w:bodyDiv w:val="1"/>
      <w:marLeft w:val="0"/>
      <w:marRight w:val="0"/>
      <w:marTop w:val="0"/>
      <w:marBottom w:val="0"/>
      <w:divBdr>
        <w:top w:val="none" w:sz="0" w:space="0" w:color="auto"/>
        <w:left w:val="none" w:sz="0" w:space="0" w:color="auto"/>
        <w:bottom w:val="none" w:sz="0" w:space="0" w:color="auto"/>
        <w:right w:val="none" w:sz="0" w:space="0" w:color="auto"/>
      </w:divBdr>
    </w:div>
    <w:div w:id="1042051607">
      <w:bodyDiv w:val="1"/>
      <w:marLeft w:val="0"/>
      <w:marRight w:val="0"/>
      <w:marTop w:val="0"/>
      <w:marBottom w:val="0"/>
      <w:divBdr>
        <w:top w:val="none" w:sz="0" w:space="0" w:color="auto"/>
        <w:left w:val="none" w:sz="0" w:space="0" w:color="auto"/>
        <w:bottom w:val="none" w:sz="0" w:space="0" w:color="auto"/>
        <w:right w:val="none" w:sz="0" w:space="0" w:color="auto"/>
      </w:divBdr>
    </w:div>
    <w:div w:id="1092436881">
      <w:bodyDiv w:val="1"/>
      <w:marLeft w:val="0"/>
      <w:marRight w:val="0"/>
      <w:marTop w:val="0"/>
      <w:marBottom w:val="0"/>
      <w:divBdr>
        <w:top w:val="none" w:sz="0" w:space="0" w:color="auto"/>
        <w:left w:val="none" w:sz="0" w:space="0" w:color="auto"/>
        <w:bottom w:val="none" w:sz="0" w:space="0" w:color="auto"/>
        <w:right w:val="none" w:sz="0" w:space="0" w:color="auto"/>
      </w:divBdr>
    </w:div>
    <w:div w:id="1108963392">
      <w:bodyDiv w:val="1"/>
      <w:marLeft w:val="0"/>
      <w:marRight w:val="0"/>
      <w:marTop w:val="0"/>
      <w:marBottom w:val="0"/>
      <w:divBdr>
        <w:top w:val="none" w:sz="0" w:space="0" w:color="auto"/>
        <w:left w:val="none" w:sz="0" w:space="0" w:color="auto"/>
        <w:bottom w:val="none" w:sz="0" w:space="0" w:color="auto"/>
        <w:right w:val="none" w:sz="0" w:space="0" w:color="auto"/>
      </w:divBdr>
    </w:div>
    <w:div w:id="1127165155">
      <w:bodyDiv w:val="1"/>
      <w:marLeft w:val="0"/>
      <w:marRight w:val="0"/>
      <w:marTop w:val="0"/>
      <w:marBottom w:val="0"/>
      <w:divBdr>
        <w:top w:val="none" w:sz="0" w:space="0" w:color="auto"/>
        <w:left w:val="none" w:sz="0" w:space="0" w:color="auto"/>
        <w:bottom w:val="none" w:sz="0" w:space="0" w:color="auto"/>
        <w:right w:val="none" w:sz="0" w:space="0" w:color="auto"/>
      </w:divBdr>
      <w:divsChild>
        <w:div w:id="1088768959">
          <w:marLeft w:val="0"/>
          <w:marRight w:val="0"/>
          <w:marTop w:val="0"/>
          <w:marBottom w:val="0"/>
          <w:divBdr>
            <w:top w:val="none" w:sz="0" w:space="0" w:color="auto"/>
            <w:left w:val="none" w:sz="0" w:space="0" w:color="auto"/>
            <w:bottom w:val="none" w:sz="0" w:space="0" w:color="auto"/>
            <w:right w:val="none" w:sz="0" w:space="0" w:color="auto"/>
          </w:divBdr>
        </w:div>
        <w:div w:id="2129546709">
          <w:marLeft w:val="0"/>
          <w:marRight w:val="0"/>
          <w:marTop w:val="0"/>
          <w:marBottom w:val="0"/>
          <w:divBdr>
            <w:top w:val="none" w:sz="0" w:space="0" w:color="auto"/>
            <w:left w:val="none" w:sz="0" w:space="0" w:color="auto"/>
            <w:bottom w:val="none" w:sz="0" w:space="0" w:color="auto"/>
            <w:right w:val="none" w:sz="0" w:space="0" w:color="auto"/>
          </w:divBdr>
        </w:div>
        <w:div w:id="234776959">
          <w:marLeft w:val="0"/>
          <w:marRight w:val="0"/>
          <w:marTop w:val="0"/>
          <w:marBottom w:val="0"/>
          <w:divBdr>
            <w:top w:val="none" w:sz="0" w:space="0" w:color="auto"/>
            <w:left w:val="none" w:sz="0" w:space="0" w:color="auto"/>
            <w:bottom w:val="none" w:sz="0" w:space="0" w:color="auto"/>
            <w:right w:val="none" w:sz="0" w:space="0" w:color="auto"/>
          </w:divBdr>
        </w:div>
      </w:divsChild>
    </w:div>
    <w:div w:id="1142114499">
      <w:bodyDiv w:val="1"/>
      <w:marLeft w:val="0"/>
      <w:marRight w:val="0"/>
      <w:marTop w:val="0"/>
      <w:marBottom w:val="0"/>
      <w:divBdr>
        <w:top w:val="none" w:sz="0" w:space="0" w:color="auto"/>
        <w:left w:val="none" w:sz="0" w:space="0" w:color="auto"/>
        <w:bottom w:val="none" w:sz="0" w:space="0" w:color="auto"/>
        <w:right w:val="none" w:sz="0" w:space="0" w:color="auto"/>
      </w:divBdr>
      <w:divsChild>
        <w:div w:id="718869060">
          <w:marLeft w:val="0"/>
          <w:marRight w:val="0"/>
          <w:marTop w:val="0"/>
          <w:marBottom w:val="0"/>
          <w:divBdr>
            <w:top w:val="none" w:sz="0" w:space="0" w:color="auto"/>
            <w:left w:val="none" w:sz="0" w:space="0" w:color="auto"/>
            <w:bottom w:val="none" w:sz="0" w:space="0" w:color="auto"/>
            <w:right w:val="none" w:sz="0" w:space="0" w:color="auto"/>
          </w:divBdr>
          <w:divsChild>
            <w:div w:id="790713269">
              <w:marLeft w:val="0"/>
              <w:marRight w:val="0"/>
              <w:marTop w:val="0"/>
              <w:marBottom w:val="0"/>
              <w:divBdr>
                <w:top w:val="none" w:sz="0" w:space="0" w:color="auto"/>
                <w:left w:val="none" w:sz="0" w:space="0" w:color="auto"/>
                <w:bottom w:val="none" w:sz="0" w:space="0" w:color="auto"/>
                <w:right w:val="none" w:sz="0" w:space="0" w:color="auto"/>
              </w:divBdr>
              <w:divsChild>
                <w:div w:id="349994671">
                  <w:marLeft w:val="0"/>
                  <w:marRight w:val="0"/>
                  <w:marTop w:val="0"/>
                  <w:marBottom w:val="0"/>
                  <w:divBdr>
                    <w:top w:val="none" w:sz="0" w:space="0" w:color="auto"/>
                    <w:left w:val="none" w:sz="0" w:space="0" w:color="auto"/>
                    <w:bottom w:val="none" w:sz="0" w:space="0" w:color="auto"/>
                    <w:right w:val="none" w:sz="0" w:space="0" w:color="auto"/>
                  </w:divBdr>
                  <w:divsChild>
                    <w:div w:id="725180587">
                      <w:marLeft w:val="0"/>
                      <w:marRight w:val="0"/>
                      <w:marTop w:val="0"/>
                      <w:marBottom w:val="0"/>
                      <w:divBdr>
                        <w:top w:val="none" w:sz="0" w:space="0" w:color="auto"/>
                        <w:left w:val="none" w:sz="0" w:space="0" w:color="auto"/>
                        <w:bottom w:val="none" w:sz="0" w:space="0" w:color="auto"/>
                        <w:right w:val="none" w:sz="0" w:space="0" w:color="auto"/>
                      </w:divBdr>
                      <w:divsChild>
                        <w:div w:id="808396040">
                          <w:marLeft w:val="0"/>
                          <w:marRight w:val="0"/>
                          <w:marTop w:val="0"/>
                          <w:marBottom w:val="0"/>
                          <w:divBdr>
                            <w:top w:val="none" w:sz="0" w:space="0" w:color="auto"/>
                            <w:left w:val="none" w:sz="0" w:space="0" w:color="auto"/>
                            <w:bottom w:val="none" w:sz="0" w:space="0" w:color="auto"/>
                            <w:right w:val="none" w:sz="0" w:space="0" w:color="auto"/>
                          </w:divBdr>
                          <w:divsChild>
                            <w:div w:id="396633289">
                              <w:marLeft w:val="0"/>
                              <w:marRight w:val="0"/>
                              <w:marTop w:val="0"/>
                              <w:marBottom w:val="0"/>
                              <w:divBdr>
                                <w:top w:val="none" w:sz="0" w:space="0" w:color="auto"/>
                                <w:left w:val="none" w:sz="0" w:space="0" w:color="auto"/>
                                <w:bottom w:val="none" w:sz="0" w:space="0" w:color="auto"/>
                                <w:right w:val="none" w:sz="0" w:space="0" w:color="auto"/>
                              </w:divBdr>
                              <w:divsChild>
                                <w:div w:id="744304187">
                                  <w:marLeft w:val="0"/>
                                  <w:marRight w:val="0"/>
                                  <w:marTop w:val="0"/>
                                  <w:marBottom w:val="0"/>
                                  <w:divBdr>
                                    <w:top w:val="none" w:sz="0" w:space="0" w:color="auto"/>
                                    <w:left w:val="none" w:sz="0" w:space="0" w:color="auto"/>
                                    <w:bottom w:val="none" w:sz="0" w:space="0" w:color="auto"/>
                                    <w:right w:val="none" w:sz="0" w:space="0" w:color="auto"/>
                                  </w:divBdr>
                                  <w:divsChild>
                                    <w:div w:id="435292765">
                                      <w:marLeft w:val="0"/>
                                      <w:marRight w:val="0"/>
                                      <w:marTop w:val="0"/>
                                      <w:marBottom w:val="0"/>
                                      <w:divBdr>
                                        <w:top w:val="none" w:sz="0" w:space="0" w:color="auto"/>
                                        <w:left w:val="none" w:sz="0" w:space="0" w:color="auto"/>
                                        <w:bottom w:val="none" w:sz="0" w:space="0" w:color="auto"/>
                                        <w:right w:val="none" w:sz="0" w:space="0" w:color="auto"/>
                                      </w:divBdr>
                                      <w:divsChild>
                                        <w:div w:id="669218947">
                                          <w:marLeft w:val="0"/>
                                          <w:marRight w:val="0"/>
                                          <w:marTop w:val="0"/>
                                          <w:marBottom w:val="300"/>
                                          <w:divBdr>
                                            <w:top w:val="none" w:sz="0" w:space="0" w:color="auto"/>
                                            <w:left w:val="none" w:sz="0" w:space="0" w:color="auto"/>
                                            <w:bottom w:val="none" w:sz="0" w:space="0" w:color="auto"/>
                                            <w:right w:val="none" w:sz="0" w:space="0" w:color="auto"/>
                                          </w:divBdr>
                                          <w:divsChild>
                                            <w:div w:id="1678800915">
                                              <w:marLeft w:val="0"/>
                                              <w:marRight w:val="0"/>
                                              <w:marTop w:val="0"/>
                                              <w:marBottom w:val="0"/>
                                              <w:divBdr>
                                                <w:top w:val="none" w:sz="0" w:space="0" w:color="auto"/>
                                                <w:left w:val="none" w:sz="0" w:space="0" w:color="auto"/>
                                                <w:bottom w:val="none" w:sz="0" w:space="0" w:color="auto"/>
                                                <w:right w:val="none" w:sz="0" w:space="0" w:color="auto"/>
                                              </w:divBdr>
                                              <w:divsChild>
                                                <w:div w:id="1556742967">
                                                  <w:marLeft w:val="0"/>
                                                  <w:marRight w:val="0"/>
                                                  <w:marTop w:val="0"/>
                                                  <w:marBottom w:val="0"/>
                                                  <w:divBdr>
                                                    <w:top w:val="none" w:sz="0" w:space="0" w:color="auto"/>
                                                    <w:left w:val="none" w:sz="0" w:space="0" w:color="auto"/>
                                                    <w:bottom w:val="none" w:sz="0" w:space="0" w:color="auto"/>
                                                    <w:right w:val="none" w:sz="0" w:space="0" w:color="auto"/>
                                                  </w:divBdr>
                                                  <w:divsChild>
                                                    <w:div w:id="746340649">
                                                      <w:marLeft w:val="0"/>
                                                      <w:marRight w:val="0"/>
                                                      <w:marTop w:val="0"/>
                                                      <w:marBottom w:val="0"/>
                                                      <w:divBdr>
                                                        <w:top w:val="none" w:sz="0" w:space="0" w:color="auto"/>
                                                        <w:left w:val="none" w:sz="0" w:space="0" w:color="auto"/>
                                                        <w:bottom w:val="none" w:sz="0" w:space="0" w:color="auto"/>
                                                        <w:right w:val="none" w:sz="0" w:space="0" w:color="auto"/>
                                                      </w:divBdr>
                                                      <w:divsChild>
                                                        <w:div w:id="1396203601">
                                                          <w:marLeft w:val="0"/>
                                                          <w:marRight w:val="0"/>
                                                          <w:marTop w:val="0"/>
                                                          <w:marBottom w:val="0"/>
                                                          <w:divBdr>
                                                            <w:top w:val="none" w:sz="0" w:space="0" w:color="auto"/>
                                                            <w:left w:val="none" w:sz="0" w:space="0" w:color="auto"/>
                                                            <w:bottom w:val="none" w:sz="0" w:space="0" w:color="auto"/>
                                                            <w:right w:val="none" w:sz="0" w:space="0" w:color="auto"/>
                                                          </w:divBdr>
                                                          <w:divsChild>
                                                            <w:div w:id="2037846833">
                                                              <w:marLeft w:val="0"/>
                                                              <w:marRight w:val="0"/>
                                                              <w:marTop w:val="0"/>
                                                              <w:marBottom w:val="450"/>
                                                              <w:divBdr>
                                                                <w:top w:val="none" w:sz="0" w:space="0" w:color="auto"/>
                                                                <w:left w:val="none" w:sz="0" w:space="0" w:color="auto"/>
                                                                <w:bottom w:val="none" w:sz="0" w:space="0" w:color="auto"/>
                                                                <w:right w:val="none" w:sz="0" w:space="0" w:color="auto"/>
                                                              </w:divBdr>
                                                              <w:divsChild>
                                                                <w:div w:id="556815615">
                                                                  <w:marLeft w:val="0"/>
                                                                  <w:marRight w:val="0"/>
                                                                  <w:marTop w:val="0"/>
                                                                  <w:marBottom w:val="0"/>
                                                                  <w:divBdr>
                                                                    <w:top w:val="none" w:sz="0" w:space="0" w:color="auto"/>
                                                                    <w:left w:val="none" w:sz="0" w:space="0" w:color="auto"/>
                                                                    <w:bottom w:val="none" w:sz="0" w:space="0" w:color="auto"/>
                                                                    <w:right w:val="none" w:sz="0" w:space="0" w:color="auto"/>
                                                                  </w:divBdr>
                                                                </w:div>
                                                                <w:div w:id="1793013788">
                                                                  <w:marLeft w:val="0"/>
                                                                  <w:marRight w:val="0"/>
                                                                  <w:marTop w:val="0"/>
                                                                  <w:marBottom w:val="0"/>
                                                                  <w:divBdr>
                                                                    <w:top w:val="none" w:sz="0" w:space="0" w:color="auto"/>
                                                                    <w:left w:val="none" w:sz="0" w:space="0" w:color="auto"/>
                                                                    <w:bottom w:val="none" w:sz="0" w:space="0" w:color="auto"/>
                                                                    <w:right w:val="none" w:sz="0" w:space="0" w:color="auto"/>
                                                                  </w:divBdr>
                                                                </w:div>
                                                                <w:div w:id="546340252">
                                                                  <w:marLeft w:val="0"/>
                                                                  <w:marRight w:val="0"/>
                                                                  <w:marTop w:val="0"/>
                                                                  <w:marBottom w:val="0"/>
                                                                  <w:divBdr>
                                                                    <w:top w:val="none" w:sz="0" w:space="0" w:color="auto"/>
                                                                    <w:left w:val="none" w:sz="0" w:space="0" w:color="auto"/>
                                                                    <w:bottom w:val="none" w:sz="0" w:space="0" w:color="auto"/>
                                                                    <w:right w:val="none" w:sz="0" w:space="0" w:color="auto"/>
                                                                  </w:divBdr>
                                                                </w:div>
                                                                <w:div w:id="2104640101">
                                                                  <w:marLeft w:val="0"/>
                                                                  <w:marRight w:val="0"/>
                                                                  <w:marTop w:val="0"/>
                                                                  <w:marBottom w:val="0"/>
                                                                  <w:divBdr>
                                                                    <w:top w:val="none" w:sz="0" w:space="0" w:color="auto"/>
                                                                    <w:left w:val="none" w:sz="0" w:space="0" w:color="auto"/>
                                                                    <w:bottom w:val="none" w:sz="0" w:space="0" w:color="auto"/>
                                                                    <w:right w:val="none" w:sz="0" w:space="0" w:color="auto"/>
                                                                  </w:divBdr>
                                                                </w:div>
                                                                <w:div w:id="740441855">
                                                                  <w:marLeft w:val="0"/>
                                                                  <w:marRight w:val="0"/>
                                                                  <w:marTop w:val="0"/>
                                                                  <w:marBottom w:val="0"/>
                                                                  <w:divBdr>
                                                                    <w:top w:val="none" w:sz="0" w:space="0" w:color="auto"/>
                                                                    <w:left w:val="none" w:sz="0" w:space="0" w:color="auto"/>
                                                                    <w:bottom w:val="none" w:sz="0" w:space="0" w:color="auto"/>
                                                                    <w:right w:val="none" w:sz="0" w:space="0" w:color="auto"/>
                                                                  </w:divBdr>
                                                                </w:div>
                                                                <w:div w:id="1676612440">
                                                                  <w:marLeft w:val="0"/>
                                                                  <w:marRight w:val="0"/>
                                                                  <w:marTop w:val="0"/>
                                                                  <w:marBottom w:val="0"/>
                                                                  <w:divBdr>
                                                                    <w:top w:val="none" w:sz="0" w:space="0" w:color="auto"/>
                                                                    <w:left w:val="none" w:sz="0" w:space="0" w:color="auto"/>
                                                                    <w:bottom w:val="none" w:sz="0" w:space="0" w:color="auto"/>
                                                                    <w:right w:val="none" w:sz="0" w:space="0" w:color="auto"/>
                                                                  </w:divBdr>
                                                                </w:div>
                                                                <w:div w:id="798570078">
                                                                  <w:marLeft w:val="0"/>
                                                                  <w:marRight w:val="0"/>
                                                                  <w:marTop w:val="0"/>
                                                                  <w:marBottom w:val="0"/>
                                                                  <w:divBdr>
                                                                    <w:top w:val="none" w:sz="0" w:space="0" w:color="auto"/>
                                                                    <w:left w:val="none" w:sz="0" w:space="0" w:color="auto"/>
                                                                    <w:bottom w:val="none" w:sz="0" w:space="0" w:color="auto"/>
                                                                    <w:right w:val="none" w:sz="0" w:space="0" w:color="auto"/>
                                                                  </w:divBdr>
                                                                </w:div>
                                                                <w:div w:id="1185289696">
                                                                  <w:marLeft w:val="0"/>
                                                                  <w:marRight w:val="0"/>
                                                                  <w:marTop w:val="0"/>
                                                                  <w:marBottom w:val="0"/>
                                                                  <w:divBdr>
                                                                    <w:top w:val="none" w:sz="0" w:space="0" w:color="auto"/>
                                                                    <w:left w:val="none" w:sz="0" w:space="0" w:color="auto"/>
                                                                    <w:bottom w:val="none" w:sz="0" w:space="0" w:color="auto"/>
                                                                    <w:right w:val="none" w:sz="0" w:space="0" w:color="auto"/>
                                                                  </w:divBdr>
                                                                </w:div>
                                                                <w:div w:id="1596209666">
                                                                  <w:marLeft w:val="0"/>
                                                                  <w:marRight w:val="0"/>
                                                                  <w:marTop w:val="0"/>
                                                                  <w:marBottom w:val="0"/>
                                                                  <w:divBdr>
                                                                    <w:top w:val="none" w:sz="0" w:space="0" w:color="auto"/>
                                                                    <w:left w:val="none" w:sz="0" w:space="0" w:color="auto"/>
                                                                    <w:bottom w:val="none" w:sz="0" w:space="0" w:color="auto"/>
                                                                    <w:right w:val="none" w:sz="0" w:space="0" w:color="auto"/>
                                                                  </w:divBdr>
                                                                  <w:divsChild>
                                                                    <w:div w:id="21633442">
                                                                      <w:marLeft w:val="0"/>
                                                                      <w:marRight w:val="0"/>
                                                                      <w:marTop w:val="0"/>
                                                                      <w:marBottom w:val="0"/>
                                                                      <w:divBdr>
                                                                        <w:top w:val="none" w:sz="0" w:space="0" w:color="auto"/>
                                                                        <w:left w:val="none" w:sz="0" w:space="0" w:color="auto"/>
                                                                        <w:bottom w:val="none" w:sz="0" w:space="0" w:color="auto"/>
                                                                        <w:right w:val="none" w:sz="0" w:space="0" w:color="auto"/>
                                                                      </w:divBdr>
                                                                      <w:divsChild>
                                                                        <w:div w:id="633414920">
                                                                          <w:marLeft w:val="0"/>
                                                                          <w:marRight w:val="0"/>
                                                                          <w:marTop w:val="0"/>
                                                                          <w:marBottom w:val="0"/>
                                                                          <w:divBdr>
                                                                            <w:top w:val="none" w:sz="0" w:space="0" w:color="auto"/>
                                                                            <w:left w:val="none" w:sz="0" w:space="0" w:color="auto"/>
                                                                            <w:bottom w:val="none" w:sz="0" w:space="0" w:color="auto"/>
                                                                            <w:right w:val="none" w:sz="0" w:space="0" w:color="auto"/>
                                                                          </w:divBdr>
                                                                          <w:divsChild>
                                                                            <w:div w:id="1179007958">
                                                                              <w:marLeft w:val="0"/>
                                                                              <w:marRight w:val="0"/>
                                                                              <w:marTop w:val="0"/>
                                                                              <w:marBottom w:val="0"/>
                                                                              <w:divBdr>
                                                                                <w:top w:val="none" w:sz="0" w:space="0" w:color="auto"/>
                                                                                <w:left w:val="none" w:sz="0" w:space="0" w:color="auto"/>
                                                                                <w:bottom w:val="none" w:sz="0" w:space="0" w:color="auto"/>
                                                                                <w:right w:val="none" w:sz="0" w:space="0" w:color="auto"/>
                                                                              </w:divBdr>
                                                                            </w:div>
                                                                          </w:divsChild>
                                                                        </w:div>
                                                                        <w:div w:id="1364554937">
                                                                          <w:marLeft w:val="0"/>
                                                                          <w:marRight w:val="0"/>
                                                                          <w:marTop w:val="0"/>
                                                                          <w:marBottom w:val="0"/>
                                                                          <w:divBdr>
                                                                            <w:top w:val="none" w:sz="0" w:space="0" w:color="auto"/>
                                                                            <w:left w:val="none" w:sz="0" w:space="0" w:color="auto"/>
                                                                            <w:bottom w:val="none" w:sz="0" w:space="0" w:color="auto"/>
                                                                            <w:right w:val="none" w:sz="0" w:space="0" w:color="auto"/>
                                                                          </w:divBdr>
                                                                          <w:divsChild>
                                                                            <w:div w:id="9314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468891">
                                                              <w:marLeft w:val="0"/>
                                                              <w:marRight w:val="0"/>
                                                              <w:marTop w:val="0"/>
                                                              <w:marBottom w:val="450"/>
                                                              <w:divBdr>
                                                                <w:top w:val="none" w:sz="0" w:space="0" w:color="auto"/>
                                                                <w:left w:val="none" w:sz="0" w:space="0" w:color="auto"/>
                                                                <w:bottom w:val="none" w:sz="0" w:space="0" w:color="auto"/>
                                                                <w:right w:val="none" w:sz="0" w:space="0" w:color="auto"/>
                                                              </w:divBdr>
                                                              <w:divsChild>
                                                                <w:div w:id="109891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8594185">
                                          <w:marLeft w:val="0"/>
                                          <w:marRight w:val="0"/>
                                          <w:marTop w:val="0"/>
                                          <w:marBottom w:val="300"/>
                                          <w:divBdr>
                                            <w:top w:val="none" w:sz="0" w:space="0" w:color="auto"/>
                                            <w:left w:val="none" w:sz="0" w:space="0" w:color="auto"/>
                                            <w:bottom w:val="none" w:sz="0" w:space="0" w:color="auto"/>
                                            <w:right w:val="none" w:sz="0" w:space="0" w:color="auto"/>
                                          </w:divBdr>
                                          <w:divsChild>
                                            <w:div w:id="984623398">
                                              <w:marLeft w:val="0"/>
                                              <w:marRight w:val="0"/>
                                              <w:marTop w:val="0"/>
                                              <w:marBottom w:val="0"/>
                                              <w:divBdr>
                                                <w:top w:val="none" w:sz="0" w:space="0" w:color="auto"/>
                                                <w:left w:val="none" w:sz="0" w:space="0" w:color="auto"/>
                                                <w:bottom w:val="none" w:sz="0" w:space="0" w:color="auto"/>
                                                <w:right w:val="none" w:sz="0" w:space="0" w:color="auto"/>
                                              </w:divBdr>
                                              <w:divsChild>
                                                <w:div w:id="81147629">
                                                  <w:marLeft w:val="0"/>
                                                  <w:marRight w:val="0"/>
                                                  <w:marTop w:val="0"/>
                                                  <w:marBottom w:val="0"/>
                                                  <w:divBdr>
                                                    <w:top w:val="none" w:sz="0" w:space="0" w:color="auto"/>
                                                    <w:left w:val="none" w:sz="0" w:space="0" w:color="auto"/>
                                                    <w:bottom w:val="none" w:sz="0" w:space="0" w:color="auto"/>
                                                    <w:right w:val="none" w:sz="0" w:space="0" w:color="auto"/>
                                                  </w:divBdr>
                                                  <w:divsChild>
                                                    <w:div w:id="1549298756">
                                                      <w:marLeft w:val="0"/>
                                                      <w:marRight w:val="0"/>
                                                      <w:marTop w:val="0"/>
                                                      <w:marBottom w:val="0"/>
                                                      <w:divBdr>
                                                        <w:top w:val="none" w:sz="0" w:space="0" w:color="auto"/>
                                                        <w:left w:val="none" w:sz="0" w:space="0" w:color="auto"/>
                                                        <w:bottom w:val="none" w:sz="0" w:space="0" w:color="auto"/>
                                                        <w:right w:val="none" w:sz="0" w:space="0" w:color="auto"/>
                                                      </w:divBdr>
                                                      <w:divsChild>
                                                        <w:div w:id="489440803">
                                                          <w:marLeft w:val="0"/>
                                                          <w:marRight w:val="0"/>
                                                          <w:marTop w:val="0"/>
                                                          <w:marBottom w:val="0"/>
                                                          <w:divBdr>
                                                            <w:top w:val="none" w:sz="0" w:space="0" w:color="auto"/>
                                                            <w:left w:val="none" w:sz="0" w:space="0" w:color="auto"/>
                                                            <w:bottom w:val="none" w:sz="0" w:space="0" w:color="auto"/>
                                                            <w:right w:val="none" w:sz="0" w:space="0" w:color="auto"/>
                                                          </w:divBdr>
                                                          <w:divsChild>
                                                            <w:div w:id="897739084">
                                                              <w:marLeft w:val="0"/>
                                                              <w:marRight w:val="0"/>
                                                              <w:marTop w:val="0"/>
                                                              <w:marBottom w:val="0"/>
                                                              <w:divBdr>
                                                                <w:top w:val="none" w:sz="0" w:space="0" w:color="auto"/>
                                                                <w:left w:val="none" w:sz="0" w:space="0" w:color="auto"/>
                                                                <w:bottom w:val="none" w:sz="0" w:space="0" w:color="auto"/>
                                                                <w:right w:val="none" w:sz="0" w:space="0" w:color="auto"/>
                                                              </w:divBdr>
                                                              <w:divsChild>
                                                                <w:div w:id="1113790193">
                                                                  <w:marLeft w:val="0"/>
                                                                  <w:marRight w:val="0"/>
                                                                  <w:marTop w:val="0"/>
                                                                  <w:marBottom w:val="0"/>
                                                                  <w:divBdr>
                                                                    <w:top w:val="single" w:sz="12" w:space="8" w:color="00FDB9"/>
                                                                    <w:left w:val="single" w:sz="12" w:space="8" w:color="00FDB9"/>
                                                                    <w:bottom w:val="single" w:sz="12" w:space="8" w:color="00FDB9"/>
                                                                    <w:right w:val="single" w:sz="12" w:space="8" w:color="00FDB9"/>
                                                                  </w:divBdr>
                                                                  <w:divsChild>
                                                                    <w:div w:id="1790975291">
                                                                      <w:marLeft w:val="0"/>
                                                                      <w:marRight w:val="0"/>
                                                                      <w:marTop w:val="0"/>
                                                                      <w:marBottom w:val="0"/>
                                                                      <w:divBdr>
                                                                        <w:top w:val="single" w:sz="2" w:space="0" w:color="00FDB9"/>
                                                                        <w:left w:val="single" w:sz="2" w:space="0" w:color="00FDB9"/>
                                                                        <w:bottom w:val="single" w:sz="12" w:space="0" w:color="00FDB9"/>
                                                                        <w:right w:val="single" w:sz="2" w:space="0" w:color="00FDB9"/>
                                                                      </w:divBdr>
                                                                    </w:div>
                                                                    <w:div w:id="1486702979">
                                                                      <w:marLeft w:val="0"/>
                                                                      <w:marRight w:val="0"/>
                                                                      <w:marTop w:val="0"/>
                                                                      <w:marBottom w:val="0"/>
                                                                      <w:divBdr>
                                                                        <w:top w:val="none" w:sz="0" w:space="0" w:color="auto"/>
                                                                        <w:left w:val="none" w:sz="0" w:space="0" w:color="auto"/>
                                                                        <w:bottom w:val="none" w:sz="0" w:space="0" w:color="auto"/>
                                                                        <w:right w:val="none" w:sz="0" w:space="0" w:color="auto"/>
                                                                      </w:divBdr>
                                                                      <w:divsChild>
                                                                        <w:div w:id="2056345185">
                                                                          <w:marLeft w:val="0"/>
                                                                          <w:marRight w:val="0"/>
                                                                          <w:marTop w:val="135"/>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841971207">
                                          <w:marLeft w:val="0"/>
                                          <w:marRight w:val="0"/>
                                          <w:marTop w:val="0"/>
                                          <w:marBottom w:val="300"/>
                                          <w:divBdr>
                                            <w:top w:val="none" w:sz="0" w:space="0" w:color="auto"/>
                                            <w:left w:val="none" w:sz="0" w:space="0" w:color="auto"/>
                                            <w:bottom w:val="none" w:sz="0" w:space="0" w:color="auto"/>
                                            <w:right w:val="none" w:sz="0" w:space="0" w:color="auto"/>
                                          </w:divBdr>
                                          <w:divsChild>
                                            <w:div w:id="338969149">
                                              <w:marLeft w:val="0"/>
                                              <w:marRight w:val="0"/>
                                              <w:marTop w:val="0"/>
                                              <w:marBottom w:val="0"/>
                                              <w:divBdr>
                                                <w:top w:val="none" w:sz="0" w:space="0" w:color="auto"/>
                                                <w:left w:val="none" w:sz="0" w:space="0" w:color="auto"/>
                                                <w:bottom w:val="none" w:sz="0" w:space="0" w:color="auto"/>
                                                <w:right w:val="none" w:sz="0" w:space="0" w:color="auto"/>
                                              </w:divBdr>
                                              <w:divsChild>
                                                <w:div w:id="329723794">
                                                  <w:marLeft w:val="0"/>
                                                  <w:marRight w:val="0"/>
                                                  <w:marTop w:val="0"/>
                                                  <w:marBottom w:val="0"/>
                                                  <w:divBdr>
                                                    <w:top w:val="none" w:sz="0" w:space="0" w:color="auto"/>
                                                    <w:left w:val="none" w:sz="0" w:space="0" w:color="auto"/>
                                                    <w:bottom w:val="none" w:sz="0" w:space="0" w:color="auto"/>
                                                    <w:right w:val="none" w:sz="0" w:space="0" w:color="auto"/>
                                                  </w:divBdr>
                                                  <w:divsChild>
                                                    <w:div w:id="1121610470">
                                                      <w:marLeft w:val="0"/>
                                                      <w:marRight w:val="0"/>
                                                      <w:marTop w:val="0"/>
                                                      <w:marBottom w:val="0"/>
                                                      <w:divBdr>
                                                        <w:top w:val="none" w:sz="0" w:space="0" w:color="auto"/>
                                                        <w:left w:val="none" w:sz="0" w:space="0" w:color="auto"/>
                                                        <w:bottom w:val="none" w:sz="0" w:space="0" w:color="auto"/>
                                                        <w:right w:val="none" w:sz="0" w:space="0" w:color="auto"/>
                                                      </w:divBdr>
                                                      <w:divsChild>
                                                        <w:div w:id="1752046281">
                                                          <w:marLeft w:val="0"/>
                                                          <w:marRight w:val="0"/>
                                                          <w:marTop w:val="0"/>
                                                          <w:marBottom w:val="0"/>
                                                          <w:divBdr>
                                                            <w:top w:val="none" w:sz="0" w:space="0" w:color="auto"/>
                                                            <w:left w:val="none" w:sz="0" w:space="0" w:color="auto"/>
                                                            <w:bottom w:val="none" w:sz="0" w:space="0" w:color="auto"/>
                                                            <w:right w:val="none" w:sz="0" w:space="0" w:color="auto"/>
                                                          </w:divBdr>
                                                          <w:divsChild>
                                                            <w:div w:id="400637043">
                                                              <w:marLeft w:val="0"/>
                                                              <w:marRight w:val="0"/>
                                                              <w:marTop w:val="0"/>
                                                              <w:marBottom w:val="0"/>
                                                              <w:divBdr>
                                                                <w:top w:val="none" w:sz="0" w:space="0" w:color="auto"/>
                                                                <w:left w:val="none" w:sz="0" w:space="0" w:color="auto"/>
                                                                <w:bottom w:val="none" w:sz="0" w:space="0" w:color="auto"/>
                                                                <w:right w:val="none" w:sz="0" w:space="0" w:color="auto"/>
                                                              </w:divBdr>
                                                              <w:divsChild>
                                                                <w:div w:id="1325084729">
                                                                  <w:marLeft w:val="0"/>
                                                                  <w:marRight w:val="0"/>
                                                                  <w:marTop w:val="0"/>
                                                                  <w:marBottom w:val="0"/>
                                                                  <w:divBdr>
                                                                    <w:top w:val="none" w:sz="0" w:space="0" w:color="auto"/>
                                                                    <w:left w:val="none" w:sz="0" w:space="0" w:color="auto"/>
                                                                    <w:bottom w:val="none" w:sz="0" w:space="0" w:color="auto"/>
                                                                    <w:right w:val="none" w:sz="0" w:space="0" w:color="auto"/>
                                                                  </w:divBdr>
                                                                </w:div>
                                                              </w:divsChild>
                                                            </w:div>
                                                            <w:div w:id="656887416">
                                                              <w:marLeft w:val="0"/>
                                                              <w:marRight w:val="0"/>
                                                              <w:marTop w:val="0"/>
                                                              <w:marBottom w:val="0"/>
                                                              <w:divBdr>
                                                                <w:top w:val="none" w:sz="0" w:space="0" w:color="auto"/>
                                                                <w:left w:val="none" w:sz="0" w:space="0" w:color="auto"/>
                                                                <w:bottom w:val="none" w:sz="0" w:space="0" w:color="auto"/>
                                                                <w:right w:val="none" w:sz="0" w:space="0" w:color="auto"/>
                                                              </w:divBdr>
                                                            </w:div>
                                                          </w:divsChild>
                                                        </w:div>
                                                        <w:div w:id="83430318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37767750">
                                          <w:marLeft w:val="0"/>
                                          <w:marRight w:val="0"/>
                                          <w:marTop w:val="0"/>
                                          <w:marBottom w:val="300"/>
                                          <w:divBdr>
                                            <w:top w:val="none" w:sz="0" w:space="0" w:color="auto"/>
                                            <w:left w:val="none" w:sz="0" w:space="0" w:color="auto"/>
                                            <w:bottom w:val="none" w:sz="0" w:space="0" w:color="auto"/>
                                            <w:right w:val="none" w:sz="0" w:space="0" w:color="auto"/>
                                          </w:divBdr>
                                          <w:divsChild>
                                            <w:div w:id="1341733482">
                                              <w:marLeft w:val="0"/>
                                              <w:marRight w:val="0"/>
                                              <w:marTop w:val="0"/>
                                              <w:marBottom w:val="0"/>
                                              <w:divBdr>
                                                <w:top w:val="none" w:sz="0" w:space="0" w:color="auto"/>
                                                <w:left w:val="none" w:sz="0" w:space="0" w:color="auto"/>
                                                <w:bottom w:val="none" w:sz="0" w:space="0" w:color="auto"/>
                                                <w:right w:val="none" w:sz="0" w:space="0" w:color="auto"/>
                                              </w:divBdr>
                                              <w:divsChild>
                                                <w:div w:id="1113330404">
                                                  <w:marLeft w:val="0"/>
                                                  <w:marRight w:val="0"/>
                                                  <w:marTop w:val="0"/>
                                                  <w:marBottom w:val="0"/>
                                                  <w:divBdr>
                                                    <w:top w:val="none" w:sz="0" w:space="0" w:color="auto"/>
                                                    <w:left w:val="none" w:sz="0" w:space="0" w:color="auto"/>
                                                    <w:bottom w:val="none" w:sz="0" w:space="0" w:color="auto"/>
                                                    <w:right w:val="none" w:sz="0" w:space="0" w:color="auto"/>
                                                  </w:divBdr>
                                                  <w:divsChild>
                                                    <w:div w:id="1578247119">
                                                      <w:marLeft w:val="0"/>
                                                      <w:marRight w:val="0"/>
                                                      <w:marTop w:val="0"/>
                                                      <w:marBottom w:val="0"/>
                                                      <w:divBdr>
                                                        <w:top w:val="none" w:sz="0" w:space="0" w:color="auto"/>
                                                        <w:left w:val="none" w:sz="0" w:space="0" w:color="auto"/>
                                                        <w:bottom w:val="none" w:sz="0" w:space="0" w:color="auto"/>
                                                        <w:right w:val="none" w:sz="0" w:space="0" w:color="auto"/>
                                                      </w:divBdr>
                                                      <w:divsChild>
                                                        <w:div w:id="317920823">
                                                          <w:marLeft w:val="0"/>
                                                          <w:marRight w:val="0"/>
                                                          <w:marTop w:val="0"/>
                                                          <w:marBottom w:val="0"/>
                                                          <w:divBdr>
                                                            <w:top w:val="none" w:sz="0" w:space="0" w:color="auto"/>
                                                            <w:left w:val="none" w:sz="0" w:space="0" w:color="auto"/>
                                                            <w:bottom w:val="none" w:sz="0" w:space="0" w:color="auto"/>
                                                            <w:right w:val="none" w:sz="0" w:space="0" w:color="auto"/>
                                                          </w:divBdr>
                                                        </w:div>
                                                        <w:div w:id="97787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368074">
                                          <w:marLeft w:val="0"/>
                                          <w:marRight w:val="0"/>
                                          <w:marTop w:val="0"/>
                                          <w:marBottom w:val="0"/>
                                          <w:divBdr>
                                            <w:top w:val="none" w:sz="0" w:space="0" w:color="auto"/>
                                            <w:left w:val="none" w:sz="0" w:space="0" w:color="auto"/>
                                            <w:bottom w:val="none" w:sz="0" w:space="0" w:color="auto"/>
                                            <w:right w:val="none" w:sz="0" w:space="0" w:color="auto"/>
                                          </w:divBdr>
                                          <w:divsChild>
                                            <w:div w:id="541096384">
                                              <w:marLeft w:val="0"/>
                                              <w:marRight w:val="0"/>
                                              <w:marTop w:val="0"/>
                                              <w:marBottom w:val="0"/>
                                              <w:divBdr>
                                                <w:top w:val="none" w:sz="0" w:space="0" w:color="auto"/>
                                                <w:left w:val="none" w:sz="0" w:space="0" w:color="auto"/>
                                                <w:bottom w:val="none" w:sz="0" w:space="0" w:color="auto"/>
                                                <w:right w:val="none" w:sz="0" w:space="0" w:color="auto"/>
                                              </w:divBdr>
                                              <w:divsChild>
                                                <w:div w:id="1552614931">
                                                  <w:marLeft w:val="0"/>
                                                  <w:marRight w:val="0"/>
                                                  <w:marTop w:val="0"/>
                                                  <w:marBottom w:val="0"/>
                                                  <w:divBdr>
                                                    <w:top w:val="none" w:sz="0" w:space="0" w:color="auto"/>
                                                    <w:left w:val="none" w:sz="0" w:space="0" w:color="auto"/>
                                                    <w:bottom w:val="none" w:sz="0" w:space="0" w:color="auto"/>
                                                    <w:right w:val="none" w:sz="0" w:space="0" w:color="auto"/>
                                                  </w:divBdr>
                                                  <w:divsChild>
                                                    <w:div w:id="987397836">
                                                      <w:marLeft w:val="0"/>
                                                      <w:marRight w:val="0"/>
                                                      <w:marTop w:val="0"/>
                                                      <w:marBottom w:val="0"/>
                                                      <w:divBdr>
                                                        <w:top w:val="none" w:sz="0" w:space="0" w:color="auto"/>
                                                        <w:left w:val="none" w:sz="0" w:space="0" w:color="auto"/>
                                                        <w:bottom w:val="none" w:sz="0" w:space="0" w:color="auto"/>
                                                        <w:right w:val="none" w:sz="0" w:space="0" w:color="auto"/>
                                                      </w:divBdr>
                                                    </w:div>
                                                    <w:div w:id="1140659007">
                                                      <w:marLeft w:val="0"/>
                                                      <w:marRight w:val="0"/>
                                                      <w:marTop w:val="0"/>
                                                      <w:marBottom w:val="0"/>
                                                      <w:divBdr>
                                                        <w:top w:val="none" w:sz="0" w:space="0" w:color="auto"/>
                                                        <w:left w:val="none" w:sz="0" w:space="0" w:color="auto"/>
                                                        <w:bottom w:val="none" w:sz="0" w:space="0" w:color="auto"/>
                                                        <w:right w:val="none" w:sz="0" w:space="0" w:color="auto"/>
                                                      </w:divBdr>
                                                      <w:divsChild>
                                                        <w:div w:id="1477995609">
                                                          <w:marLeft w:val="0"/>
                                                          <w:marRight w:val="0"/>
                                                          <w:marTop w:val="0"/>
                                                          <w:marBottom w:val="0"/>
                                                          <w:divBdr>
                                                            <w:top w:val="none" w:sz="0" w:space="0" w:color="auto"/>
                                                            <w:left w:val="none" w:sz="0" w:space="0" w:color="auto"/>
                                                            <w:bottom w:val="none" w:sz="0" w:space="0" w:color="auto"/>
                                                            <w:right w:val="none" w:sz="0" w:space="0" w:color="auto"/>
                                                          </w:divBdr>
                                                          <w:divsChild>
                                                            <w:div w:id="1041906277">
                                                              <w:marLeft w:val="0"/>
                                                              <w:marRight w:val="0"/>
                                                              <w:marTop w:val="0"/>
                                                              <w:marBottom w:val="0"/>
                                                              <w:divBdr>
                                                                <w:top w:val="none" w:sz="0" w:space="0" w:color="auto"/>
                                                                <w:left w:val="none" w:sz="0" w:space="0" w:color="auto"/>
                                                                <w:bottom w:val="none" w:sz="0" w:space="0" w:color="auto"/>
                                                                <w:right w:val="none" w:sz="0" w:space="0" w:color="auto"/>
                                                              </w:divBdr>
                                                              <w:divsChild>
                                                                <w:div w:id="1809274087">
                                                                  <w:marLeft w:val="0"/>
                                                                  <w:marRight w:val="0"/>
                                                                  <w:marTop w:val="0"/>
                                                                  <w:marBottom w:val="105"/>
                                                                  <w:divBdr>
                                                                    <w:top w:val="none" w:sz="0" w:space="0" w:color="auto"/>
                                                                    <w:left w:val="none" w:sz="0" w:space="0" w:color="auto"/>
                                                                    <w:bottom w:val="none" w:sz="0" w:space="0" w:color="auto"/>
                                                                    <w:right w:val="none" w:sz="0" w:space="0" w:color="auto"/>
                                                                  </w:divBdr>
                                                                </w:div>
                                                                <w:div w:id="1368797402">
                                                                  <w:marLeft w:val="0"/>
                                                                  <w:marRight w:val="0"/>
                                                                  <w:marTop w:val="0"/>
                                                                  <w:marBottom w:val="0"/>
                                                                  <w:divBdr>
                                                                    <w:top w:val="none" w:sz="0" w:space="0" w:color="auto"/>
                                                                    <w:left w:val="none" w:sz="0" w:space="0" w:color="auto"/>
                                                                    <w:bottom w:val="none" w:sz="0" w:space="0" w:color="auto"/>
                                                                    <w:right w:val="none" w:sz="0" w:space="0" w:color="auto"/>
                                                                  </w:divBdr>
                                                                </w:div>
                                                                <w:div w:id="572937615">
                                                                  <w:marLeft w:val="0"/>
                                                                  <w:marRight w:val="0"/>
                                                                  <w:marTop w:val="150"/>
                                                                  <w:marBottom w:val="0"/>
                                                                  <w:divBdr>
                                                                    <w:top w:val="none" w:sz="0" w:space="0" w:color="auto"/>
                                                                    <w:left w:val="none" w:sz="0" w:space="0" w:color="auto"/>
                                                                    <w:bottom w:val="none" w:sz="0" w:space="0" w:color="auto"/>
                                                                    <w:right w:val="none" w:sz="0" w:space="0" w:color="auto"/>
                                                                  </w:divBdr>
                                                                </w:div>
                                                                <w:div w:id="1944069388">
                                                                  <w:marLeft w:val="0"/>
                                                                  <w:marRight w:val="0"/>
                                                                  <w:marTop w:val="0"/>
                                                                  <w:marBottom w:val="0"/>
                                                                  <w:divBdr>
                                                                    <w:top w:val="none" w:sz="0" w:space="0" w:color="auto"/>
                                                                    <w:left w:val="none" w:sz="0" w:space="0" w:color="auto"/>
                                                                    <w:bottom w:val="none" w:sz="0" w:space="0" w:color="auto"/>
                                                                    <w:right w:val="none" w:sz="0" w:space="0" w:color="auto"/>
                                                                  </w:divBdr>
                                                                </w:div>
                                                              </w:divsChild>
                                                            </w:div>
                                                            <w:div w:id="124541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8533527">
                              <w:marLeft w:val="0"/>
                              <w:marRight w:val="0"/>
                              <w:marTop w:val="0"/>
                              <w:marBottom w:val="0"/>
                              <w:divBdr>
                                <w:top w:val="none" w:sz="0" w:space="0" w:color="auto"/>
                                <w:left w:val="none" w:sz="0" w:space="0" w:color="auto"/>
                                <w:bottom w:val="none" w:sz="0" w:space="0" w:color="auto"/>
                                <w:right w:val="none" w:sz="0" w:space="0" w:color="auto"/>
                              </w:divBdr>
                              <w:divsChild>
                                <w:div w:id="839926047">
                                  <w:marLeft w:val="0"/>
                                  <w:marRight w:val="0"/>
                                  <w:marTop w:val="0"/>
                                  <w:marBottom w:val="0"/>
                                  <w:divBdr>
                                    <w:top w:val="none" w:sz="0" w:space="0" w:color="auto"/>
                                    <w:left w:val="none" w:sz="0" w:space="0" w:color="auto"/>
                                    <w:bottom w:val="none" w:sz="0" w:space="0" w:color="auto"/>
                                    <w:right w:val="none" w:sz="0" w:space="0" w:color="auto"/>
                                  </w:divBdr>
                                  <w:divsChild>
                                    <w:div w:id="293606646">
                                      <w:marLeft w:val="0"/>
                                      <w:marRight w:val="0"/>
                                      <w:marTop w:val="0"/>
                                      <w:marBottom w:val="0"/>
                                      <w:divBdr>
                                        <w:top w:val="none" w:sz="0" w:space="0" w:color="auto"/>
                                        <w:left w:val="none" w:sz="0" w:space="0" w:color="auto"/>
                                        <w:bottom w:val="none" w:sz="0" w:space="0" w:color="auto"/>
                                        <w:right w:val="none" w:sz="0" w:space="0" w:color="auto"/>
                                      </w:divBdr>
                                      <w:divsChild>
                                        <w:div w:id="1210531661">
                                          <w:marLeft w:val="0"/>
                                          <w:marRight w:val="0"/>
                                          <w:marTop w:val="0"/>
                                          <w:marBottom w:val="0"/>
                                          <w:divBdr>
                                            <w:top w:val="none" w:sz="0" w:space="0" w:color="auto"/>
                                            <w:left w:val="none" w:sz="0" w:space="0" w:color="auto"/>
                                            <w:bottom w:val="none" w:sz="0" w:space="0" w:color="auto"/>
                                            <w:right w:val="none" w:sz="0" w:space="0" w:color="auto"/>
                                          </w:divBdr>
                                          <w:divsChild>
                                            <w:div w:id="1857763654">
                                              <w:marLeft w:val="0"/>
                                              <w:marRight w:val="0"/>
                                              <w:marTop w:val="0"/>
                                              <w:marBottom w:val="0"/>
                                              <w:divBdr>
                                                <w:top w:val="none" w:sz="0" w:space="0" w:color="auto"/>
                                                <w:left w:val="none" w:sz="0" w:space="0" w:color="auto"/>
                                                <w:bottom w:val="none" w:sz="0" w:space="0" w:color="auto"/>
                                                <w:right w:val="none" w:sz="0" w:space="0" w:color="auto"/>
                                              </w:divBdr>
                                              <w:divsChild>
                                                <w:div w:id="889269611">
                                                  <w:marLeft w:val="0"/>
                                                  <w:marRight w:val="0"/>
                                                  <w:marTop w:val="0"/>
                                                  <w:marBottom w:val="0"/>
                                                  <w:divBdr>
                                                    <w:top w:val="none" w:sz="0" w:space="0" w:color="auto"/>
                                                    <w:left w:val="none" w:sz="0" w:space="0" w:color="auto"/>
                                                    <w:bottom w:val="none" w:sz="0" w:space="0" w:color="auto"/>
                                                    <w:right w:val="none" w:sz="0" w:space="0" w:color="auto"/>
                                                  </w:divBdr>
                                                  <w:divsChild>
                                                    <w:div w:id="1171220612">
                                                      <w:marLeft w:val="0"/>
                                                      <w:marRight w:val="0"/>
                                                      <w:marTop w:val="0"/>
                                                      <w:marBottom w:val="0"/>
                                                      <w:divBdr>
                                                        <w:top w:val="none" w:sz="0" w:space="0" w:color="auto"/>
                                                        <w:left w:val="none" w:sz="0" w:space="0" w:color="auto"/>
                                                        <w:bottom w:val="none" w:sz="0" w:space="0" w:color="auto"/>
                                                        <w:right w:val="none" w:sz="0" w:space="0" w:color="auto"/>
                                                      </w:divBdr>
                                                      <w:divsChild>
                                                        <w:div w:id="802969949">
                                                          <w:marLeft w:val="0"/>
                                                          <w:marRight w:val="0"/>
                                                          <w:marTop w:val="0"/>
                                                          <w:marBottom w:val="0"/>
                                                          <w:divBdr>
                                                            <w:top w:val="none" w:sz="0" w:space="0" w:color="auto"/>
                                                            <w:left w:val="none" w:sz="0" w:space="0" w:color="auto"/>
                                                            <w:bottom w:val="none" w:sz="0" w:space="0" w:color="auto"/>
                                                            <w:right w:val="none" w:sz="0" w:space="0" w:color="auto"/>
                                                          </w:divBdr>
                                                          <w:divsChild>
                                                            <w:div w:id="1986933725">
                                                              <w:marLeft w:val="0"/>
                                                              <w:marRight w:val="0"/>
                                                              <w:marTop w:val="0"/>
                                                              <w:marBottom w:val="0"/>
                                                              <w:divBdr>
                                                                <w:top w:val="none" w:sz="0" w:space="0" w:color="auto"/>
                                                                <w:left w:val="none" w:sz="0" w:space="0" w:color="auto"/>
                                                                <w:bottom w:val="none" w:sz="0" w:space="0" w:color="auto"/>
                                                                <w:right w:val="none" w:sz="0" w:space="0" w:color="auto"/>
                                                              </w:divBdr>
                                                              <w:divsChild>
                                                                <w:div w:id="228343542">
                                                                  <w:marLeft w:val="0"/>
                                                                  <w:marRight w:val="0"/>
                                                                  <w:marTop w:val="0"/>
                                                                  <w:marBottom w:val="0"/>
                                                                  <w:divBdr>
                                                                    <w:top w:val="none" w:sz="0" w:space="0" w:color="auto"/>
                                                                    <w:left w:val="none" w:sz="0" w:space="0" w:color="auto"/>
                                                                    <w:bottom w:val="none" w:sz="0" w:space="0" w:color="auto"/>
                                                                    <w:right w:val="none" w:sz="0" w:space="0" w:color="auto"/>
                                                                  </w:divBdr>
                                                                  <w:divsChild>
                                                                    <w:div w:id="1790081953">
                                                                      <w:marLeft w:val="0"/>
                                                                      <w:marRight w:val="0"/>
                                                                      <w:marTop w:val="0"/>
                                                                      <w:marBottom w:val="0"/>
                                                                      <w:divBdr>
                                                                        <w:top w:val="none" w:sz="0" w:space="0" w:color="auto"/>
                                                                        <w:left w:val="none" w:sz="0" w:space="0" w:color="auto"/>
                                                                        <w:bottom w:val="none" w:sz="0" w:space="0" w:color="auto"/>
                                                                        <w:right w:val="none" w:sz="0" w:space="0" w:color="auto"/>
                                                                      </w:divBdr>
                                                                      <w:divsChild>
                                                                        <w:div w:id="1081834794">
                                                                          <w:marLeft w:val="0"/>
                                                                          <w:marRight w:val="0"/>
                                                                          <w:marTop w:val="0"/>
                                                                          <w:marBottom w:val="0"/>
                                                                          <w:divBdr>
                                                                            <w:top w:val="none" w:sz="0" w:space="0" w:color="auto"/>
                                                                            <w:left w:val="none" w:sz="0" w:space="0" w:color="auto"/>
                                                                            <w:bottom w:val="none" w:sz="0" w:space="0" w:color="auto"/>
                                                                            <w:right w:val="none" w:sz="0" w:space="0" w:color="auto"/>
                                                                          </w:divBdr>
                                                                          <w:divsChild>
                                                                            <w:div w:id="1935942874">
                                                                              <w:marLeft w:val="0"/>
                                                                              <w:marRight w:val="0"/>
                                                                              <w:marTop w:val="0"/>
                                                                              <w:marBottom w:val="0"/>
                                                                              <w:divBdr>
                                                                                <w:top w:val="none" w:sz="0" w:space="0" w:color="auto"/>
                                                                                <w:left w:val="none" w:sz="0" w:space="0" w:color="auto"/>
                                                                                <w:bottom w:val="none" w:sz="0" w:space="0" w:color="auto"/>
                                                                                <w:right w:val="none" w:sz="0" w:space="0" w:color="auto"/>
                                                                              </w:divBdr>
                                                                              <w:divsChild>
                                                                                <w:div w:id="1366365732">
                                                                                  <w:marLeft w:val="0"/>
                                                                                  <w:marRight w:val="0"/>
                                                                                  <w:marTop w:val="0"/>
                                                                                  <w:marBottom w:val="0"/>
                                                                                  <w:divBdr>
                                                                                    <w:top w:val="none" w:sz="0" w:space="0" w:color="auto"/>
                                                                                    <w:left w:val="none" w:sz="0" w:space="0" w:color="auto"/>
                                                                                    <w:bottom w:val="none" w:sz="0" w:space="0" w:color="auto"/>
                                                                                    <w:right w:val="none" w:sz="0" w:space="0" w:color="auto"/>
                                                                                  </w:divBdr>
                                                                                  <w:divsChild>
                                                                                    <w:div w:id="1589388613">
                                                                                      <w:marLeft w:val="0"/>
                                                                                      <w:marRight w:val="0"/>
                                                                                      <w:marTop w:val="0"/>
                                                                                      <w:marBottom w:val="0"/>
                                                                                      <w:divBdr>
                                                                                        <w:top w:val="none" w:sz="0" w:space="0" w:color="auto"/>
                                                                                        <w:left w:val="none" w:sz="0" w:space="0" w:color="auto"/>
                                                                                        <w:bottom w:val="none" w:sz="0" w:space="0" w:color="auto"/>
                                                                                        <w:right w:val="none" w:sz="0" w:space="0" w:color="auto"/>
                                                                                      </w:divBdr>
                                                                                      <w:divsChild>
                                                                                        <w:div w:id="747848868">
                                                                                          <w:marLeft w:val="-300"/>
                                                                                          <w:marRight w:val="-300"/>
                                                                                          <w:marTop w:val="0"/>
                                                                                          <w:marBottom w:val="0"/>
                                                                                          <w:divBdr>
                                                                                            <w:top w:val="none" w:sz="0" w:space="0" w:color="auto"/>
                                                                                            <w:left w:val="none" w:sz="0" w:space="0" w:color="auto"/>
                                                                                            <w:bottom w:val="none" w:sz="0" w:space="0" w:color="auto"/>
                                                                                            <w:right w:val="none" w:sz="0" w:space="0" w:color="auto"/>
                                                                                          </w:divBdr>
                                                                                          <w:divsChild>
                                                                                            <w:div w:id="114370077">
                                                                                              <w:marLeft w:val="0"/>
                                                                                              <w:marRight w:val="0"/>
                                                                                              <w:marTop w:val="0"/>
                                                                                              <w:marBottom w:val="0"/>
                                                                                              <w:divBdr>
                                                                                                <w:top w:val="none" w:sz="0" w:space="0" w:color="auto"/>
                                                                                                <w:left w:val="none" w:sz="0" w:space="0" w:color="auto"/>
                                                                                                <w:bottom w:val="none" w:sz="0" w:space="0" w:color="auto"/>
                                                                                                <w:right w:val="none" w:sz="0" w:space="0" w:color="auto"/>
                                                                                              </w:divBdr>
                                                                                              <w:divsChild>
                                                                                                <w:div w:id="993070021">
                                                                                                  <w:marLeft w:val="0"/>
                                                                                                  <w:marRight w:val="0"/>
                                                                                                  <w:marTop w:val="0"/>
                                                                                                  <w:marBottom w:val="0"/>
                                                                                                  <w:divBdr>
                                                                                                    <w:top w:val="none" w:sz="0" w:space="0" w:color="auto"/>
                                                                                                    <w:left w:val="none" w:sz="0" w:space="0" w:color="auto"/>
                                                                                                    <w:bottom w:val="none" w:sz="0" w:space="0" w:color="auto"/>
                                                                                                    <w:right w:val="none" w:sz="0" w:space="0" w:color="auto"/>
                                                                                                  </w:divBdr>
                                                                                                </w:div>
                                                                                                <w:div w:id="481308888">
                                                                                                  <w:marLeft w:val="0"/>
                                                                                                  <w:marRight w:val="0"/>
                                                                                                  <w:marTop w:val="0"/>
                                                                                                  <w:marBottom w:val="0"/>
                                                                                                  <w:divBdr>
                                                                                                    <w:top w:val="none" w:sz="0" w:space="0" w:color="auto"/>
                                                                                                    <w:left w:val="none" w:sz="0" w:space="0" w:color="auto"/>
                                                                                                    <w:bottom w:val="none" w:sz="0" w:space="0" w:color="auto"/>
                                                                                                    <w:right w:val="none" w:sz="0" w:space="0" w:color="auto"/>
                                                                                                  </w:divBdr>
                                                                                                  <w:divsChild>
                                                                                                    <w:div w:id="425733948">
                                                                                                      <w:marLeft w:val="0"/>
                                                                                                      <w:marRight w:val="0"/>
                                                                                                      <w:marTop w:val="0"/>
                                                                                                      <w:marBottom w:val="0"/>
                                                                                                      <w:divBdr>
                                                                                                        <w:top w:val="none" w:sz="0" w:space="0" w:color="auto"/>
                                                                                                        <w:left w:val="none" w:sz="0" w:space="0" w:color="auto"/>
                                                                                                        <w:bottom w:val="none" w:sz="0" w:space="0" w:color="auto"/>
                                                                                                        <w:right w:val="none" w:sz="0" w:space="0" w:color="auto"/>
                                                                                                      </w:divBdr>
                                                                                                    </w:div>
                                                                                                  </w:divsChild>
                                                                                                </w:div>
                                                                                                <w:div w:id="1630740799">
                                                                                                  <w:marLeft w:val="0"/>
                                                                                                  <w:marRight w:val="0"/>
                                                                                                  <w:marTop w:val="0"/>
                                                                                                  <w:marBottom w:val="0"/>
                                                                                                  <w:divBdr>
                                                                                                    <w:top w:val="none" w:sz="0" w:space="0" w:color="auto"/>
                                                                                                    <w:left w:val="none" w:sz="0" w:space="0" w:color="auto"/>
                                                                                                    <w:bottom w:val="none" w:sz="0" w:space="0" w:color="auto"/>
                                                                                                    <w:right w:val="none" w:sz="0" w:space="0" w:color="auto"/>
                                                                                                  </w:divBdr>
                                                                                                  <w:divsChild>
                                                                                                    <w:div w:id="153361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41014160">
                                                          <w:marLeft w:val="0"/>
                                                          <w:marRight w:val="0"/>
                                                          <w:marTop w:val="0"/>
                                                          <w:marBottom w:val="0"/>
                                                          <w:divBdr>
                                                            <w:top w:val="none" w:sz="0" w:space="0" w:color="auto"/>
                                                            <w:left w:val="none" w:sz="0" w:space="0" w:color="auto"/>
                                                            <w:bottom w:val="none" w:sz="0" w:space="0" w:color="auto"/>
                                                            <w:right w:val="none" w:sz="0" w:space="0" w:color="auto"/>
                                                          </w:divBdr>
                                                          <w:divsChild>
                                                            <w:div w:id="1740250837">
                                                              <w:marLeft w:val="0"/>
                                                              <w:marRight w:val="0"/>
                                                              <w:marTop w:val="0"/>
                                                              <w:marBottom w:val="0"/>
                                                              <w:divBdr>
                                                                <w:top w:val="none" w:sz="0" w:space="0" w:color="auto"/>
                                                                <w:left w:val="none" w:sz="0" w:space="0" w:color="auto"/>
                                                                <w:bottom w:val="none" w:sz="0" w:space="0" w:color="auto"/>
                                                                <w:right w:val="none" w:sz="0" w:space="0" w:color="auto"/>
                                                              </w:divBdr>
                                                              <w:divsChild>
                                                                <w:div w:id="1329359719">
                                                                  <w:marLeft w:val="0"/>
                                                                  <w:marRight w:val="0"/>
                                                                  <w:marTop w:val="0"/>
                                                                  <w:marBottom w:val="300"/>
                                                                  <w:divBdr>
                                                                    <w:top w:val="none" w:sz="0" w:space="0" w:color="auto"/>
                                                                    <w:left w:val="none" w:sz="0" w:space="0" w:color="auto"/>
                                                                    <w:bottom w:val="none" w:sz="0" w:space="0" w:color="auto"/>
                                                                    <w:right w:val="none" w:sz="0" w:space="0" w:color="auto"/>
                                                                  </w:divBdr>
                                                                  <w:divsChild>
                                                                    <w:div w:id="2043552999">
                                                                      <w:marLeft w:val="0"/>
                                                                      <w:marRight w:val="0"/>
                                                                      <w:marTop w:val="0"/>
                                                                      <w:marBottom w:val="0"/>
                                                                      <w:divBdr>
                                                                        <w:top w:val="none" w:sz="0" w:space="0" w:color="auto"/>
                                                                        <w:left w:val="none" w:sz="0" w:space="0" w:color="auto"/>
                                                                        <w:bottom w:val="none" w:sz="0" w:space="0" w:color="auto"/>
                                                                        <w:right w:val="none" w:sz="0" w:space="0" w:color="auto"/>
                                                                      </w:divBdr>
                                                                      <w:divsChild>
                                                                        <w:div w:id="322851986">
                                                                          <w:marLeft w:val="0"/>
                                                                          <w:marRight w:val="0"/>
                                                                          <w:marTop w:val="0"/>
                                                                          <w:marBottom w:val="0"/>
                                                                          <w:divBdr>
                                                                            <w:top w:val="none" w:sz="0" w:space="0" w:color="auto"/>
                                                                            <w:left w:val="none" w:sz="0" w:space="0" w:color="auto"/>
                                                                            <w:bottom w:val="none" w:sz="0" w:space="0" w:color="auto"/>
                                                                            <w:right w:val="none" w:sz="0" w:space="0" w:color="auto"/>
                                                                          </w:divBdr>
                                                                          <w:divsChild>
                                                                            <w:div w:id="180022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417137">
                                                                  <w:marLeft w:val="0"/>
                                                                  <w:marRight w:val="0"/>
                                                                  <w:marTop w:val="0"/>
                                                                  <w:marBottom w:val="0"/>
                                                                  <w:divBdr>
                                                                    <w:top w:val="none" w:sz="0" w:space="0" w:color="auto"/>
                                                                    <w:left w:val="none" w:sz="0" w:space="0" w:color="auto"/>
                                                                    <w:bottom w:val="none" w:sz="0" w:space="0" w:color="auto"/>
                                                                    <w:right w:val="none" w:sz="0" w:space="0" w:color="auto"/>
                                                                  </w:divBdr>
                                                                  <w:divsChild>
                                                                    <w:div w:id="1078207645">
                                                                      <w:marLeft w:val="0"/>
                                                                      <w:marRight w:val="0"/>
                                                                      <w:marTop w:val="0"/>
                                                                      <w:marBottom w:val="450"/>
                                                                      <w:divBdr>
                                                                        <w:top w:val="none" w:sz="0" w:space="0" w:color="auto"/>
                                                                        <w:left w:val="none" w:sz="0" w:space="0" w:color="auto"/>
                                                                        <w:bottom w:val="none" w:sz="0" w:space="0" w:color="auto"/>
                                                                        <w:right w:val="none" w:sz="0" w:space="0" w:color="auto"/>
                                                                      </w:divBdr>
                                                                      <w:divsChild>
                                                                        <w:div w:id="1319992957">
                                                                          <w:marLeft w:val="0"/>
                                                                          <w:marRight w:val="0"/>
                                                                          <w:marTop w:val="0"/>
                                                                          <w:marBottom w:val="0"/>
                                                                          <w:divBdr>
                                                                            <w:top w:val="none" w:sz="0" w:space="0" w:color="auto"/>
                                                                            <w:left w:val="none" w:sz="0" w:space="0" w:color="auto"/>
                                                                            <w:bottom w:val="none" w:sz="0" w:space="0" w:color="auto"/>
                                                                            <w:right w:val="none" w:sz="0" w:space="0" w:color="auto"/>
                                                                          </w:divBdr>
                                                                          <w:divsChild>
                                                                            <w:div w:id="1094788271">
                                                                              <w:marLeft w:val="-300"/>
                                                                              <w:marRight w:val="-300"/>
                                                                              <w:marTop w:val="0"/>
                                                                              <w:marBottom w:val="0"/>
                                                                              <w:divBdr>
                                                                                <w:top w:val="none" w:sz="0" w:space="0" w:color="auto"/>
                                                                                <w:left w:val="none" w:sz="0" w:space="0" w:color="auto"/>
                                                                                <w:bottom w:val="none" w:sz="0" w:space="0" w:color="auto"/>
                                                                                <w:right w:val="none" w:sz="0" w:space="0" w:color="auto"/>
                                                                              </w:divBdr>
                                                                              <w:divsChild>
                                                                                <w:div w:id="721909421">
                                                                                  <w:marLeft w:val="0"/>
                                                                                  <w:marRight w:val="0"/>
                                                                                  <w:marTop w:val="0"/>
                                                                                  <w:marBottom w:val="0"/>
                                                                                  <w:divBdr>
                                                                                    <w:top w:val="none" w:sz="0" w:space="0" w:color="auto"/>
                                                                                    <w:left w:val="none" w:sz="0" w:space="0" w:color="auto"/>
                                                                                    <w:bottom w:val="none" w:sz="0" w:space="0" w:color="auto"/>
                                                                                    <w:right w:val="none" w:sz="0" w:space="0" w:color="auto"/>
                                                                                  </w:divBdr>
                                                                                  <w:divsChild>
                                                                                    <w:div w:id="2127500464">
                                                                                      <w:marLeft w:val="0"/>
                                                                                      <w:marRight w:val="0"/>
                                                                                      <w:marTop w:val="0"/>
                                                                                      <w:marBottom w:val="0"/>
                                                                                      <w:divBdr>
                                                                                        <w:top w:val="none" w:sz="0" w:space="0" w:color="auto"/>
                                                                                        <w:left w:val="none" w:sz="0" w:space="0" w:color="auto"/>
                                                                                        <w:bottom w:val="none" w:sz="0" w:space="0" w:color="auto"/>
                                                                                        <w:right w:val="none" w:sz="0" w:space="0" w:color="auto"/>
                                                                                      </w:divBdr>
                                                                                      <w:divsChild>
                                                                                        <w:div w:id="281225696">
                                                                                          <w:marLeft w:val="0"/>
                                                                                          <w:marRight w:val="0"/>
                                                                                          <w:marTop w:val="0"/>
                                                                                          <w:marBottom w:val="0"/>
                                                                                          <w:divBdr>
                                                                                            <w:top w:val="none" w:sz="0" w:space="0" w:color="auto"/>
                                                                                            <w:left w:val="none" w:sz="0" w:space="0" w:color="auto"/>
                                                                                            <w:bottom w:val="none" w:sz="0" w:space="0" w:color="auto"/>
                                                                                            <w:right w:val="none" w:sz="0" w:space="0" w:color="auto"/>
                                                                                          </w:divBdr>
                                                                                          <w:divsChild>
                                                                                            <w:div w:id="1095245920">
                                                                                              <w:marLeft w:val="0"/>
                                                                                              <w:marRight w:val="0"/>
                                                                                              <w:marTop w:val="0"/>
                                                                                              <w:marBottom w:val="0"/>
                                                                                              <w:divBdr>
                                                                                                <w:top w:val="none" w:sz="0" w:space="0" w:color="auto"/>
                                                                                                <w:left w:val="none" w:sz="0" w:space="0" w:color="auto"/>
                                                                                                <w:bottom w:val="none" w:sz="0" w:space="0" w:color="auto"/>
                                                                                                <w:right w:val="none" w:sz="0" w:space="0" w:color="auto"/>
                                                                                              </w:divBdr>
                                                                                              <w:divsChild>
                                                                                                <w:div w:id="183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7176">
                                                                                          <w:marLeft w:val="0"/>
                                                                                          <w:marRight w:val="0"/>
                                                                                          <w:marTop w:val="0"/>
                                                                                          <w:marBottom w:val="0"/>
                                                                                          <w:divBdr>
                                                                                            <w:top w:val="none" w:sz="0" w:space="0" w:color="auto"/>
                                                                                            <w:left w:val="none" w:sz="0" w:space="0" w:color="auto"/>
                                                                                            <w:bottom w:val="none" w:sz="0" w:space="0" w:color="auto"/>
                                                                                            <w:right w:val="none" w:sz="0" w:space="0" w:color="auto"/>
                                                                                          </w:divBdr>
                                                                                          <w:divsChild>
                                                                                            <w:div w:id="17439042">
                                                                                              <w:marLeft w:val="0"/>
                                                                                              <w:marRight w:val="0"/>
                                                                                              <w:marTop w:val="0"/>
                                                                                              <w:marBottom w:val="0"/>
                                                                                              <w:divBdr>
                                                                                                <w:top w:val="none" w:sz="0" w:space="0" w:color="auto"/>
                                                                                                <w:left w:val="none" w:sz="0" w:space="0" w:color="auto"/>
                                                                                                <w:bottom w:val="none" w:sz="0" w:space="0" w:color="auto"/>
                                                                                                <w:right w:val="none" w:sz="0" w:space="0" w:color="auto"/>
                                                                                              </w:divBdr>
                                                                                            </w:div>
                                                                                            <w:div w:id="312829532">
                                                                                              <w:marLeft w:val="0"/>
                                                                                              <w:marRight w:val="0"/>
                                                                                              <w:marTop w:val="0"/>
                                                                                              <w:marBottom w:val="0"/>
                                                                                              <w:divBdr>
                                                                                                <w:top w:val="none" w:sz="0" w:space="0" w:color="auto"/>
                                                                                                <w:left w:val="none" w:sz="0" w:space="0" w:color="auto"/>
                                                                                                <w:bottom w:val="none" w:sz="0" w:space="0" w:color="auto"/>
                                                                                                <w:right w:val="none" w:sz="0" w:space="0" w:color="auto"/>
                                                                                              </w:divBdr>
                                                                                              <w:divsChild>
                                                                                                <w:div w:id="35377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342181">
                                                                                  <w:marLeft w:val="0"/>
                                                                                  <w:marRight w:val="0"/>
                                                                                  <w:marTop w:val="0"/>
                                                                                  <w:marBottom w:val="0"/>
                                                                                  <w:divBdr>
                                                                                    <w:top w:val="none" w:sz="0" w:space="0" w:color="auto"/>
                                                                                    <w:left w:val="none" w:sz="0" w:space="0" w:color="auto"/>
                                                                                    <w:bottom w:val="none" w:sz="0" w:space="0" w:color="auto"/>
                                                                                    <w:right w:val="none" w:sz="0" w:space="0" w:color="auto"/>
                                                                                  </w:divBdr>
                                                                                  <w:divsChild>
                                                                                    <w:div w:id="818769429">
                                                                                      <w:marLeft w:val="0"/>
                                                                                      <w:marRight w:val="0"/>
                                                                                      <w:marTop w:val="0"/>
                                                                                      <w:marBottom w:val="0"/>
                                                                                      <w:divBdr>
                                                                                        <w:top w:val="none" w:sz="0" w:space="0" w:color="auto"/>
                                                                                        <w:left w:val="none" w:sz="0" w:space="0" w:color="auto"/>
                                                                                        <w:bottom w:val="none" w:sz="0" w:space="0" w:color="auto"/>
                                                                                        <w:right w:val="none" w:sz="0" w:space="0" w:color="auto"/>
                                                                                      </w:divBdr>
                                                                                      <w:divsChild>
                                                                                        <w:div w:id="1995374961">
                                                                                          <w:marLeft w:val="0"/>
                                                                                          <w:marRight w:val="0"/>
                                                                                          <w:marTop w:val="0"/>
                                                                                          <w:marBottom w:val="0"/>
                                                                                          <w:divBdr>
                                                                                            <w:top w:val="none" w:sz="0" w:space="0" w:color="auto"/>
                                                                                            <w:left w:val="none" w:sz="0" w:space="0" w:color="auto"/>
                                                                                            <w:bottom w:val="none" w:sz="0" w:space="0" w:color="auto"/>
                                                                                            <w:right w:val="none" w:sz="0" w:space="0" w:color="auto"/>
                                                                                          </w:divBdr>
                                                                                          <w:divsChild>
                                                                                            <w:div w:id="731730262">
                                                                                              <w:marLeft w:val="0"/>
                                                                                              <w:marRight w:val="0"/>
                                                                                              <w:marTop w:val="0"/>
                                                                                              <w:marBottom w:val="0"/>
                                                                                              <w:divBdr>
                                                                                                <w:top w:val="none" w:sz="0" w:space="0" w:color="auto"/>
                                                                                                <w:left w:val="none" w:sz="0" w:space="0" w:color="auto"/>
                                                                                                <w:bottom w:val="none" w:sz="0" w:space="0" w:color="auto"/>
                                                                                                <w:right w:val="none" w:sz="0" w:space="0" w:color="auto"/>
                                                                                              </w:divBdr>
                                                                                              <w:divsChild>
                                                                                                <w:div w:id="6772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59798">
                                                                                          <w:marLeft w:val="0"/>
                                                                                          <w:marRight w:val="0"/>
                                                                                          <w:marTop w:val="0"/>
                                                                                          <w:marBottom w:val="0"/>
                                                                                          <w:divBdr>
                                                                                            <w:top w:val="none" w:sz="0" w:space="0" w:color="auto"/>
                                                                                            <w:left w:val="none" w:sz="0" w:space="0" w:color="auto"/>
                                                                                            <w:bottom w:val="none" w:sz="0" w:space="0" w:color="auto"/>
                                                                                            <w:right w:val="none" w:sz="0" w:space="0" w:color="auto"/>
                                                                                          </w:divBdr>
                                                                                          <w:divsChild>
                                                                                            <w:div w:id="1582906555">
                                                                                              <w:marLeft w:val="0"/>
                                                                                              <w:marRight w:val="0"/>
                                                                                              <w:marTop w:val="0"/>
                                                                                              <w:marBottom w:val="0"/>
                                                                                              <w:divBdr>
                                                                                                <w:top w:val="none" w:sz="0" w:space="0" w:color="auto"/>
                                                                                                <w:left w:val="none" w:sz="0" w:space="0" w:color="auto"/>
                                                                                                <w:bottom w:val="none" w:sz="0" w:space="0" w:color="auto"/>
                                                                                                <w:right w:val="none" w:sz="0" w:space="0" w:color="auto"/>
                                                                                              </w:divBdr>
                                                                                            </w:div>
                                                                                            <w:div w:id="1975138883">
                                                                                              <w:marLeft w:val="0"/>
                                                                                              <w:marRight w:val="0"/>
                                                                                              <w:marTop w:val="0"/>
                                                                                              <w:marBottom w:val="0"/>
                                                                                              <w:divBdr>
                                                                                                <w:top w:val="none" w:sz="0" w:space="0" w:color="auto"/>
                                                                                                <w:left w:val="none" w:sz="0" w:space="0" w:color="auto"/>
                                                                                                <w:bottom w:val="none" w:sz="0" w:space="0" w:color="auto"/>
                                                                                                <w:right w:val="none" w:sz="0" w:space="0" w:color="auto"/>
                                                                                              </w:divBdr>
                                                                                              <w:divsChild>
                                                                                                <w:div w:id="159547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814841">
                                                                                  <w:marLeft w:val="0"/>
                                                                                  <w:marRight w:val="0"/>
                                                                                  <w:marTop w:val="0"/>
                                                                                  <w:marBottom w:val="0"/>
                                                                                  <w:divBdr>
                                                                                    <w:top w:val="none" w:sz="0" w:space="0" w:color="auto"/>
                                                                                    <w:left w:val="none" w:sz="0" w:space="0" w:color="auto"/>
                                                                                    <w:bottom w:val="none" w:sz="0" w:space="0" w:color="auto"/>
                                                                                    <w:right w:val="none" w:sz="0" w:space="0" w:color="auto"/>
                                                                                  </w:divBdr>
                                                                                  <w:divsChild>
                                                                                    <w:div w:id="1329752064">
                                                                                      <w:marLeft w:val="0"/>
                                                                                      <w:marRight w:val="0"/>
                                                                                      <w:marTop w:val="0"/>
                                                                                      <w:marBottom w:val="0"/>
                                                                                      <w:divBdr>
                                                                                        <w:top w:val="none" w:sz="0" w:space="0" w:color="auto"/>
                                                                                        <w:left w:val="none" w:sz="0" w:space="0" w:color="auto"/>
                                                                                        <w:bottom w:val="none" w:sz="0" w:space="0" w:color="auto"/>
                                                                                        <w:right w:val="none" w:sz="0" w:space="0" w:color="auto"/>
                                                                                      </w:divBdr>
                                                                                      <w:divsChild>
                                                                                        <w:div w:id="927615542">
                                                                                          <w:marLeft w:val="0"/>
                                                                                          <w:marRight w:val="0"/>
                                                                                          <w:marTop w:val="0"/>
                                                                                          <w:marBottom w:val="0"/>
                                                                                          <w:divBdr>
                                                                                            <w:top w:val="none" w:sz="0" w:space="0" w:color="auto"/>
                                                                                            <w:left w:val="none" w:sz="0" w:space="0" w:color="auto"/>
                                                                                            <w:bottom w:val="none" w:sz="0" w:space="0" w:color="auto"/>
                                                                                            <w:right w:val="none" w:sz="0" w:space="0" w:color="auto"/>
                                                                                          </w:divBdr>
                                                                                          <w:divsChild>
                                                                                            <w:div w:id="491454846">
                                                                                              <w:marLeft w:val="0"/>
                                                                                              <w:marRight w:val="0"/>
                                                                                              <w:marTop w:val="0"/>
                                                                                              <w:marBottom w:val="0"/>
                                                                                              <w:divBdr>
                                                                                                <w:top w:val="none" w:sz="0" w:space="0" w:color="auto"/>
                                                                                                <w:left w:val="none" w:sz="0" w:space="0" w:color="auto"/>
                                                                                                <w:bottom w:val="none" w:sz="0" w:space="0" w:color="auto"/>
                                                                                                <w:right w:val="none" w:sz="0" w:space="0" w:color="auto"/>
                                                                                              </w:divBdr>
                                                                                              <w:divsChild>
                                                                                                <w:div w:id="62750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0027">
                                                                                          <w:marLeft w:val="0"/>
                                                                                          <w:marRight w:val="0"/>
                                                                                          <w:marTop w:val="0"/>
                                                                                          <w:marBottom w:val="0"/>
                                                                                          <w:divBdr>
                                                                                            <w:top w:val="none" w:sz="0" w:space="0" w:color="auto"/>
                                                                                            <w:left w:val="none" w:sz="0" w:space="0" w:color="auto"/>
                                                                                            <w:bottom w:val="none" w:sz="0" w:space="0" w:color="auto"/>
                                                                                            <w:right w:val="none" w:sz="0" w:space="0" w:color="auto"/>
                                                                                          </w:divBdr>
                                                                                          <w:divsChild>
                                                                                            <w:div w:id="150608494">
                                                                                              <w:marLeft w:val="0"/>
                                                                                              <w:marRight w:val="0"/>
                                                                                              <w:marTop w:val="0"/>
                                                                                              <w:marBottom w:val="0"/>
                                                                                              <w:divBdr>
                                                                                                <w:top w:val="none" w:sz="0" w:space="0" w:color="auto"/>
                                                                                                <w:left w:val="none" w:sz="0" w:space="0" w:color="auto"/>
                                                                                                <w:bottom w:val="none" w:sz="0" w:space="0" w:color="auto"/>
                                                                                                <w:right w:val="none" w:sz="0" w:space="0" w:color="auto"/>
                                                                                              </w:divBdr>
                                                                                            </w:div>
                                                                                            <w:div w:id="1384333470">
                                                                                              <w:marLeft w:val="0"/>
                                                                                              <w:marRight w:val="0"/>
                                                                                              <w:marTop w:val="0"/>
                                                                                              <w:marBottom w:val="0"/>
                                                                                              <w:divBdr>
                                                                                                <w:top w:val="none" w:sz="0" w:space="0" w:color="auto"/>
                                                                                                <w:left w:val="none" w:sz="0" w:space="0" w:color="auto"/>
                                                                                                <w:bottom w:val="none" w:sz="0" w:space="0" w:color="auto"/>
                                                                                                <w:right w:val="none" w:sz="0" w:space="0" w:color="auto"/>
                                                                                              </w:divBdr>
                                                                                              <w:divsChild>
                                                                                                <w:div w:id="20103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088897">
                                                                                  <w:marLeft w:val="0"/>
                                                                                  <w:marRight w:val="0"/>
                                                                                  <w:marTop w:val="0"/>
                                                                                  <w:marBottom w:val="0"/>
                                                                                  <w:divBdr>
                                                                                    <w:top w:val="none" w:sz="0" w:space="0" w:color="auto"/>
                                                                                    <w:left w:val="none" w:sz="0" w:space="0" w:color="auto"/>
                                                                                    <w:bottom w:val="none" w:sz="0" w:space="0" w:color="auto"/>
                                                                                    <w:right w:val="none" w:sz="0" w:space="0" w:color="auto"/>
                                                                                  </w:divBdr>
                                                                                  <w:divsChild>
                                                                                    <w:div w:id="1260454051">
                                                                                      <w:marLeft w:val="0"/>
                                                                                      <w:marRight w:val="0"/>
                                                                                      <w:marTop w:val="0"/>
                                                                                      <w:marBottom w:val="0"/>
                                                                                      <w:divBdr>
                                                                                        <w:top w:val="none" w:sz="0" w:space="0" w:color="auto"/>
                                                                                        <w:left w:val="none" w:sz="0" w:space="0" w:color="auto"/>
                                                                                        <w:bottom w:val="none" w:sz="0" w:space="0" w:color="auto"/>
                                                                                        <w:right w:val="none" w:sz="0" w:space="0" w:color="auto"/>
                                                                                      </w:divBdr>
                                                                                      <w:divsChild>
                                                                                        <w:div w:id="2100521524">
                                                                                          <w:marLeft w:val="0"/>
                                                                                          <w:marRight w:val="0"/>
                                                                                          <w:marTop w:val="0"/>
                                                                                          <w:marBottom w:val="0"/>
                                                                                          <w:divBdr>
                                                                                            <w:top w:val="none" w:sz="0" w:space="0" w:color="auto"/>
                                                                                            <w:left w:val="none" w:sz="0" w:space="0" w:color="auto"/>
                                                                                            <w:bottom w:val="none" w:sz="0" w:space="0" w:color="auto"/>
                                                                                            <w:right w:val="none" w:sz="0" w:space="0" w:color="auto"/>
                                                                                          </w:divBdr>
                                                                                          <w:divsChild>
                                                                                            <w:div w:id="955527238">
                                                                                              <w:marLeft w:val="0"/>
                                                                                              <w:marRight w:val="0"/>
                                                                                              <w:marTop w:val="0"/>
                                                                                              <w:marBottom w:val="0"/>
                                                                                              <w:divBdr>
                                                                                                <w:top w:val="none" w:sz="0" w:space="0" w:color="auto"/>
                                                                                                <w:left w:val="none" w:sz="0" w:space="0" w:color="auto"/>
                                                                                                <w:bottom w:val="none" w:sz="0" w:space="0" w:color="auto"/>
                                                                                                <w:right w:val="none" w:sz="0" w:space="0" w:color="auto"/>
                                                                                              </w:divBdr>
                                                                                              <w:divsChild>
                                                                                                <w:div w:id="16313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387">
                                                                                          <w:marLeft w:val="0"/>
                                                                                          <w:marRight w:val="0"/>
                                                                                          <w:marTop w:val="0"/>
                                                                                          <w:marBottom w:val="0"/>
                                                                                          <w:divBdr>
                                                                                            <w:top w:val="none" w:sz="0" w:space="0" w:color="auto"/>
                                                                                            <w:left w:val="none" w:sz="0" w:space="0" w:color="auto"/>
                                                                                            <w:bottom w:val="none" w:sz="0" w:space="0" w:color="auto"/>
                                                                                            <w:right w:val="none" w:sz="0" w:space="0" w:color="auto"/>
                                                                                          </w:divBdr>
                                                                                          <w:divsChild>
                                                                                            <w:div w:id="1637490164">
                                                                                              <w:marLeft w:val="0"/>
                                                                                              <w:marRight w:val="0"/>
                                                                                              <w:marTop w:val="0"/>
                                                                                              <w:marBottom w:val="0"/>
                                                                                              <w:divBdr>
                                                                                                <w:top w:val="none" w:sz="0" w:space="0" w:color="auto"/>
                                                                                                <w:left w:val="none" w:sz="0" w:space="0" w:color="auto"/>
                                                                                                <w:bottom w:val="none" w:sz="0" w:space="0" w:color="auto"/>
                                                                                                <w:right w:val="none" w:sz="0" w:space="0" w:color="auto"/>
                                                                                              </w:divBdr>
                                                                                            </w:div>
                                                                                            <w:div w:id="745540953">
                                                                                              <w:marLeft w:val="0"/>
                                                                                              <w:marRight w:val="0"/>
                                                                                              <w:marTop w:val="0"/>
                                                                                              <w:marBottom w:val="0"/>
                                                                                              <w:divBdr>
                                                                                                <w:top w:val="none" w:sz="0" w:space="0" w:color="auto"/>
                                                                                                <w:left w:val="none" w:sz="0" w:space="0" w:color="auto"/>
                                                                                                <w:bottom w:val="none" w:sz="0" w:space="0" w:color="auto"/>
                                                                                                <w:right w:val="none" w:sz="0" w:space="0" w:color="auto"/>
                                                                                              </w:divBdr>
                                                                                              <w:divsChild>
                                                                                                <w:div w:id="66239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2646865">
              <w:marLeft w:val="0"/>
              <w:marRight w:val="0"/>
              <w:marTop w:val="0"/>
              <w:marBottom w:val="0"/>
              <w:divBdr>
                <w:top w:val="none" w:sz="0" w:space="0" w:color="auto"/>
                <w:left w:val="none" w:sz="0" w:space="0" w:color="auto"/>
                <w:bottom w:val="none" w:sz="0" w:space="0" w:color="auto"/>
                <w:right w:val="none" w:sz="0" w:space="0" w:color="auto"/>
              </w:divBdr>
              <w:divsChild>
                <w:div w:id="2094426617">
                  <w:marLeft w:val="0"/>
                  <w:marRight w:val="0"/>
                  <w:marTop w:val="0"/>
                  <w:marBottom w:val="0"/>
                  <w:divBdr>
                    <w:top w:val="none" w:sz="0" w:space="0" w:color="auto"/>
                    <w:left w:val="none" w:sz="0" w:space="0" w:color="auto"/>
                    <w:bottom w:val="none" w:sz="0" w:space="0" w:color="auto"/>
                    <w:right w:val="none" w:sz="0" w:space="0" w:color="auto"/>
                  </w:divBdr>
                  <w:divsChild>
                    <w:div w:id="1527478897">
                      <w:marLeft w:val="0"/>
                      <w:marRight w:val="0"/>
                      <w:marTop w:val="0"/>
                      <w:marBottom w:val="0"/>
                      <w:divBdr>
                        <w:top w:val="none" w:sz="0" w:space="0" w:color="auto"/>
                        <w:left w:val="none" w:sz="0" w:space="0" w:color="auto"/>
                        <w:bottom w:val="none" w:sz="0" w:space="0" w:color="auto"/>
                        <w:right w:val="none" w:sz="0" w:space="0" w:color="auto"/>
                      </w:divBdr>
                      <w:divsChild>
                        <w:div w:id="167407176">
                          <w:marLeft w:val="300"/>
                          <w:marRight w:val="0"/>
                          <w:marTop w:val="0"/>
                          <w:marBottom w:val="0"/>
                          <w:divBdr>
                            <w:top w:val="single" w:sz="2" w:space="15" w:color="30CCA0"/>
                            <w:left w:val="single" w:sz="36" w:space="15" w:color="30CCA0"/>
                            <w:bottom w:val="single" w:sz="2" w:space="15" w:color="30CCA0"/>
                            <w:right w:val="single" w:sz="2" w:space="15" w:color="30CCA0"/>
                          </w:divBdr>
                          <w:divsChild>
                            <w:div w:id="1331447283">
                              <w:marLeft w:val="0"/>
                              <w:marRight w:val="0"/>
                              <w:marTop w:val="0"/>
                              <w:marBottom w:val="300"/>
                              <w:divBdr>
                                <w:top w:val="none" w:sz="0" w:space="0" w:color="auto"/>
                                <w:left w:val="none" w:sz="0" w:space="0" w:color="auto"/>
                                <w:bottom w:val="none" w:sz="0" w:space="0" w:color="auto"/>
                                <w:right w:val="none" w:sz="0" w:space="0" w:color="auto"/>
                              </w:divBdr>
                              <w:divsChild>
                                <w:div w:id="2110391298">
                                  <w:marLeft w:val="0"/>
                                  <w:marRight w:val="0"/>
                                  <w:marTop w:val="0"/>
                                  <w:marBottom w:val="0"/>
                                  <w:divBdr>
                                    <w:top w:val="none" w:sz="0" w:space="0" w:color="auto"/>
                                    <w:left w:val="none" w:sz="0" w:space="0" w:color="auto"/>
                                    <w:bottom w:val="none" w:sz="0" w:space="0" w:color="auto"/>
                                    <w:right w:val="none" w:sz="0" w:space="0" w:color="auto"/>
                                  </w:divBdr>
                                  <w:divsChild>
                                    <w:div w:id="150516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90039">
                              <w:marLeft w:val="0"/>
                              <w:marRight w:val="0"/>
                              <w:marTop w:val="0"/>
                              <w:marBottom w:val="0"/>
                              <w:divBdr>
                                <w:top w:val="none" w:sz="0" w:space="0" w:color="auto"/>
                                <w:left w:val="none" w:sz="0" w:space="0" w:color="auto"/>
                                <w:bottom w:val="none" w:sz="0" w:space="0" w:color="auto"/>
                                <w:right w:val="none" w:sz="0" w:space="0" w:color="auto"/>
                              </w:divBdr>
                              <w:divsChild>
                                <w:div w:id="34945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028364">
                      <w:marLeft w:val="0"/>
                      <w:marRight w:val="0"/>
                      <w:marTop w:val="0"/>
                      <w:marBottom w:val="0"/>
                      <w:divBdr>
                        <w:top w:val="none" w:sz="0" w:space="0" w:color="auto"/>
                        <w:left w:val="none" w:sz="0" w:space="0" w:color="auto"/>
                        <w:bottom w:val="none" w:sz="0" w:space="0" w:color="auto"/>
                        <w:right w:val="none" w:sz="0" w:space="0" w:color="auto"/>
                      </w:divBdr>
                      <w:divsChild>
                        <w:div w:id="234096466">
                          <w:marLeft w:val="0"/>
                          <w:marRight w:val="0"/>
                          <w:marTop w:val="0"/>
                          <w:marBottom w:val="0"/>
                          <w:divBdr>
                            <w:top w:val="none" w:sz="0" w:space="0" w:color="auto"/>
                            <w:left w:val="none" w:sz="0" w:space="0" w:color="auto"/>
                            <w:bottom w:val="none" w:sz="0" w:space="0" w:color="auto"/>
                            <w:right w:val="none" w:sz="0" w:space="0" w:color="auto"/>
                          </w:divBdr>
                          <w:divsChild>
                            <w:div w:id="986975791">
                              <w:marLeft w:val="0"/>
                              <w:marRight w:val="0"/>
                              <w:marTop w:val="0"/>
                              <w:marBottom w:val="300"/>
                              <w:divBdr>
                                <w:top w:val="none" w:sz="0" w:space="0" w:color="auto"/>
                                <w:left w:val="none" w:sz="0" w:space="0" w:color="auto"/>
                                <w:bottom w:val="none" w:sz="0" w:space="0" w:color="auto"/>
                                <w:right w:val="none" w:sz="0" w:space="0" w:color="auto"/>
                              </w:divBdr>
                              <w:divsChild>
                                <w:div w:id="1994094578">
                                  <w:marLeft w:val="0"/>
                                  <w:marRight w:val="0"/>
                                  <w:marTop w:val="0"/>
                                  <w:marBottom w:val="0"/>
                                  <w:divBdr>
                                    <w:top w:val="none" w:sz="0" w:space="0" w:color="auto"/>
                                    <w:left w:val="none" w:sz="0" w:space="0" w:color="auto"/>
                                    <w:bottom w:val="none" w:sz="0" w:space="0" w:color="auto"/>
                                    <w:right w:val="none" w:sz="0" w:space="0" w:color="auto"/>
                                  </w:divBdr>
                                </w:div>
                              </w:divsChild>
                            </w:div>
                            <w:div w:id="388647026">
                              <w:marLeft w:val="0"/>
                              <w:marRight w:val="0"/>
                              <w:marTop w:val="0"/>
                              <w:marBottom w:val="0"/>
                              <w:divBdr>
                                <w:top w:val="none" w:sz="0" w:space="0" w:color="auto"/>
                                <w:left w:val="none" w:sz="0" w:space="0" w:color="auto"/>
                                <w:bottom w:val="none" w:sz="0" w:space="0" w:color="auto"/>
                                <w:right w:val="none" w:sz="0" w:space="0" w:color="auto"/>
                              </w:divBdr>
                              <w:divsChild>
                                <w:div w:id="718825633">
                                  <w:marLeft w:val="0"/>
                                  <w:marRight w:val="0"/>
                                  <w:marTop w:val="0"/>
                                  <w:marBottom w:val="0"/>
                                  <w:divBdr>
                                    <w:top w:val="none" w:sz="0" w:space="0" w:color="auto"/>
                                    <w:left w:val="none" w:sz="0" w:space="0" w:color="auto"/>
                                    <w:bottom w:val="none" w:sz="0" w:space="0" w:color="auto"/>
                                    <w:right w:val="none" w:sz="0" w:space="0" w:color="auto"/>
                                  </w:divBdr>
                                </w:div>
                              </w:divsChild>
                            </w:div>
                            <w:div w:id="874125337">
                              <w:marLeft w:val="0"/>
                              <w:marRight w:val="0"/>
                              <w:marTop w:val="0"/>
                              <w:marBottom w:val="0"/>
                              <w:divBdr>
                                <w:top w:val="none" w:sz="0" w:space="0" w:color="auto"/>
                                <w:left w:val="none" w:sz="0" w:space="0" w:color="auto"/>
                                <w:bottom w:val="none" w:sz="0" w:space="0" w:color="auto"/>
                                <w:right w:val="none" w:sz="0" w:space="0" w:color="auto"/>
                              </w:divBdr>
                              <w:divsChild>
                                <w:div w:id="133379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704598">
                      <w:marLeft w:val="0"/>
                      <w:marRight w:val="0"/>
                      <w:marTop w:val="0"/>
                      <w:marBottom w:val="0"/>
                      <w:divBdr>
                        <w:top w:val="none" w:sz="0" w:space="0" w:color="auto"/>
                        <w:left w:val="none" w:sz="0" w:space="0" w:color="auto"/>
                        <w:bottom w:val="none" w:sz="0" w:space="0" w:color="auto"/>
                        <w:right w:val="none" w:sz="0" w:space="0" w:color="auto"/>
                      </w:divBdr>
                      <w:divsChild>
                        <w:div w:id="1449279812">
                          <w:marLeft w:val="0"/>
                          <w:marRight w:val="0"/>
                          <w:marTop w:val="0"/>
                          <w:marBottom w:val="0"/>
                          <w:divBdr>
                            <w:top w:val="none" w:sz="0" w:space="0" w:color="auto"/>
                            <w:left w:val="none" w:sz="0" w:space="0" w:color="auto"/>
                            <w:bottom w:val="none" w:sz="0" w:space="0" w:color="auto"/>
                            <w:right w:val="none" w:sz="0" w:space="0" w:color="auto"/>
                          </w:divBdr>
                          <w:divsChild>
                            <w:div w:id="1813132507">
                              <w:marLeft w:val="0"/>
                              <w:marRight w:val="0"/>
                              <w:marTop w:val="0"/>
                              <w:marBottom w:val="300"/>
                              <w:divBdr>
                                <w:top w:val="none" w:sz="0" w:space="0" w:color="auto"/>
                                <w:left w:val="none" w:sz="0" w:space="0" w:color="auto"/>
                                <w:bottom w:val="none" w:sz="0" w:space="0" w:color="auto"/>
                                <w:right w:val="none" w:sz="0" w:space="0" w:color="auto"/>
                              </w:divBdr>
                              <w:divsChild>
                                <w:div w:id="1431853105">
                                  <w:marLeft w:val="0"/>
                                  <w:marRight w:val="0"/>
                                  <w:marTop w:val="0"/>
                                  <w:marBottom w:val="0"/>
                                  <w:divBdr>
                                    <w:top w:val="single" w:sz="12" w:space="0" w:color="auto"/>
                                    <w:left w:val="single" w:sz="2" w:space="0" w:color="auto"/>
                                    <w:bottom w:val="single" w:sz="2" w:space="0" w:color="auto"/>
                                    <w:right w:val="single" w:sz="2" w:space="0" w:color="auto"/>
                                  </w:divBdr>
                                </w:div>
                              </w:divsChild>
                            </w:div>
                            <w:div w:id="161344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5857251">
      <w:bodyDiv w:val="1"/>
      <w:marLeft w:val="0"/>
      <w:marRight w:val="0"/>
      <w:marTop w:val="0"/>
      <w:marBottom w:val="0"/>
      <w:divBdr>
        <w:top w:val="none" w:sz="0" w:space="0" w:color="auto"/>
        <w:left w:val="none" w:sz="0" w:space="0" w:color="auto"/>
        <w:bottom w:val="none" w:sz="0" w:space="0" w:color="auto"/>
        <w:right w:val="none" w:sz="0" w:space="0" w:color="auto"/>
      </w:divBdr>
    </w:div>
    <w:div w:id="1186018248">
      <w:bodyDiv w:val="1"/>
      <w:marLeft w:val="0"/>
      <w:marRight w:val="0"/>
      <w:marTop w:val="0"/>
      <w:marBottom w:val="0"/>
      <w:divBdr>
        <w:top w:val="none" w:sz="0" w:space="0" w:color="auto"/>
        <w:left w:val="none" w:sz="0" w:space="0" w:color="auto"/>
        <w:bottom w:val="none" w:sz="0" w:space="0" w:color="auto"/>
        <w:right w:val="none" w:sz="0" w:space="0" w:color="auto"/>
      </w:divBdr>
      <w:divsChild>
        <w:div w:id="1603873083">
          <w:marLeft w:val="0"/>
          <w:marRight w:val="0"/>
          <w:marTop w:val="0"/>
          <w:marBottom w:val="0"/>
          <w:divBdr>
            <w:top w:val="none" w:sz="0" w:space="0" w:color="auto"/>
            <w:left w:val="none" w:sz="0" w:space="0" w:color="auto"/>
            <w:bottom w:val="none" w:sz="0" w:space="0" w:color="auto"/>
            <w:right w:val="none" w:sz="0" w:space="0" w:color="auto"/>
          </w:divBdr>
          <w:divsChild>
            <w:div w:id="951666609">
              <w:marLeft w:val="0"/>
              <w:marRight w:val="0"/>
              <w:marTop w:val="0"/>
              <w:marBottom w:val="0"/>
              <w:divBdr>
                <w:top w:val="none" w:sz="0" w:space="0" w:color="auto"/>
                <w:left w:val="none" w:sz="0" w:space="0" w:color="auto"/>
                <w:bottom w:val="none" w:sz="0" w:space="0" w:color="auto"/>
                <w:right w:val="none" w:sz="0" w:space="0" w:color="auto"/>
              </w:divBdr>
              <w:divsChild>
                <w:div w:id="155511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83694">
          <w:marLeft w:val="0"/>
          <w:marRight w:val="0"/>
          <w:marTop w:val="0"/>
          <w:marBottom w:val="0"/>
          <w:divBdr>
            <w:top w:val="none" w:sz="0" w:space="0" w:color="auto"/>
            <w:left w:val="none" w:sz="0" w:space="0" w:color="auto"/>
            <w:bottom w:val="none" w:sz="0" w:space="0" w:color="auto"/>
            <w:right w:val="none" w:sz="0" w:space="0" w:color="auto"/>
          </w:divBdr>
          <w:divsChild>
            <w:div w:id="1196772046">
              <w:marLeft w:val="0"/>
              <w:marRight w:val="0"/>
              <w:marTop w:val="0"/>
              <w:marBottom w:val="450"/>
              <w:divBdr>
                <w:top w:val="none" w:sz="0" w:space="0" w:color="auto"/>
                <w:left w:val="none" w:sz="0" w:space="0" w:color="auto"/>
                <w:bottom w:val="none" w:sz="0" w:space="0" w:color="auto"/>
                <w:right w:val="none" w:sz="0" w:space="0" w:color="auto"/>
              </w:divBdr>
              <w:divsChild>
                <w:div w:id="1152139912">
                  <w:marLeft w:val="0"/>
                  <w:marRight w:val="0"/>
                  <w:marTop w:val="0"/>
                  <w:marBottom w:val="360"/>
                  <w:divBdr>
                    <w:top w:val="none" w:sz="0" w:space="0" w:color="auto"/>
                    <w:left w:val="none" w:sz="0" w:space="0" w:color="auto"/>
                    <w:bottom w:val="none" w:sz="0" w:space="0" w:color="auto"/>
                    <w:right w:val="none" w:sz="0" w:space="0" w:color="auto"/>
                  </w:divBdr>
                  <w:divsChild>
                    <w:div w:id="1165894437">
                      <w:marLeft w:val="0"/>
                      <w:marRight w:val="0"/>
                      <w:marTop w:val="0"/>
                      <w:marBottom w:val="0"/>
                      <w:divBdr>
                        <w:top w:val="none" w:sz="0" w:space="0" w:color="auto"/>
                        <w:left w:val="none" w:sz="0" w:space="0" w:color="auto"/>
                        <w:bottom w:val="none" w:sz="0" w:space="0" w:color="auto"/>
                        <w:right w:val="none" w:sz="0" w:space="0" w:color="auto"/>
                      </w:divBdr>
                    </w:div>
                    <w:div w:id="1705597306">
                      <w:marLeft w:val="0"/>
                      <w:marRight w:val="0"/>
                      <w:marTop w:val="0"/>
                      <w:marBottom w:val="0"/>
                      <w:divBdr>
                        <w:top w:val="none" w:sz="0" w:space="0" w:color="auto"/>
                        <w:left w:val="none" w:sz="0" w:space="0" w:color="auto"/>
                        <w:bottom w:val="none" w:sz="0" w:space="0" w:color="auto"/>
                        <w:right w:val="none" w:sz="0" w:space="0" w:color="auto"/>
                      </w:divBdr>
                    </w:div>
                  </w:divsChild>
                </w:div>
                <w:div w:id="1148209699">
                  <w:marLeft w:val="0"/>
                  <w:marRight w:val="0"/>
                  <w:marTop w:val="0"/>
                  <w:marBottom w:val="0"/>
                  <w:divBdr>
                    <w:top w:val="none" w:sz="0" w:space="0" w:color="auto"/>
                    <w:left w:val="none" w:sz="0" w:space="0" w:color="auto"/>
                    <w:bottom w:val="none" w:sz="0" w:space="0" w:color="auto"/>
                    <w:right w:val="none" w:sz="0" w:space="0" w:color="auto"/>
                  </w:divBdr>
                  <w:divsChild>
                    <w:div w:id="1700467030">
                      <w:marLeft w:val="0"/>
                      <w:marRight w:val="0"/>
                      <w:marTop w:val="0"/>
                      <w:marBottom w:val="0"/>
                      <w:divBdr>
                        <w:top w:val="none" w:sz="0" w:space="0" w:color="auto"/>
                        <w:left w:val="none" w:sz="0" w:space="0" w:color="auto"/>
                        <w:bottom w:val="none" w:sz="0" w:space="0" w:color="auto"/>
                        <w:right w:val="none" w:sz="0" w:space="0" w:color="auto"/>
                      </w:divBdr>
                    </w:div>
                    <w:div w:id="311565145">
                      <w:marLeft w:val="0"/>
                      <w:marRight w:val="0"/>
                      <w:marTop w:val="0"/>
                      <w:marBottom w:val="0"/>
                      <w:divBdr>
                        <w:top w:val="none" w:sz="0" w:space="0" w:color="auto"/>
                        <w:left w:val="none" w:sz="0" w:space="0" w:color="auto"/>
                        <w:bottom w:val="none" w:sz="0" w:space="0" w:color="auto"/>
                        <w:right w:val="none" w:sz="0" w:space="0" w:color="auto"/>
                      </w:divBdr>
                    </w:div>
                  </w:divsChild>
                </w:div>
                <w:div w:id="167445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118795">
      <w:bodyDiv w:val="1"/>
      <w:marLeft w:val="0"/>
      <w:marRight w:val="0"/>
      <w:marTop w:val="0"/>
      <w:marBottom w:val="0"/>
      <w:divBdr>
        <w:top w:val="none" w:sz="0" w:space="0" w:color="auto"/>
        <w:left w:val="none" w:sz="0" w:space="0" w:color="auto"/>
        <w:bottom w:val="none" w:sz="0" w:space="0" w:color="auto"/>
        <w:right w:val="none" w:sz="0" w:space="0" w:color="auto"/>
      </w:divBdr>
    </w:div>
    <w:div w:id="1285817028">
      <w:bodyDiv w:val="1"/>
      <w:marLeft w:val="0"/>
      <w:marRight w:val="0"/>
      <w:marTop w:val="0"/>
      <w:marBottom w:val="0"/>
      <w:divBdr>
        <w:top w:val="none" w:sz="0" w:space="0" w:color="auto"/>
        <w:left w:val="none" w:sz="0" w:space="0" w:color="auto"/>
        <w:bottom w:val="none" w:sz="0" w:space="0" w:color="auto"/>
        <w:right w:val="none" w:sz="0" w:space="0" w:color="auto"/>
      </w:divBdr>
    </w:div>
    <w:div w:id="1398212891">
      <w:bodyDiv w:val="1"/>
      <w:marLeft w:val="0"/>
      <w:marRight w:val="0"/>
      <w:marTop w:val="0"/>
      <w:marBottom w:val="0"/>
      <w:divBdr>
        <w:top w:val="none" w:sz="0" w:space="0" w:color="auto"/>
        <w:left w:val="none" w:sz="0" w:space="0" w:color="auto"/>
        <w:bottom w:val="none" w:sz="0" w:space="0" w:color="auto"/>
        <w:right w:val="none" w:sz="0" w:space="0" w:color="auto"/>
      </w:divBdr>
    </w:div>
    <w:div w:id="1459642670">
      <w:bodyDiv w:val="1"/>
      <w:marLeft w:val="0"/>
      <w:marRight w:val="0"/>
      <w:marTop w:val="0"/>
      <w:marBottom w:val="0"/>
      <w:divBdr>
        <w:top w:val="none" w:sz="0" w:space="0" w:color="auto"/>
        <w:left w:val="none" w:sz="0" w:space="0" w:color="auto"/>
        <w:bottom w:val="none" w:sz="0" w:space="0" w:color="auto"/>
        <w:right w:val="none" w:sz="0" w:space="0" w:color="auto"/>
      </w:divBdr>
    </w:div>
    <w:div w:id="1481996302">
      <w:bodyDiv w:val="1"/>
      <w:marLeft w:val="0"/>
      <w:marRight w:val="0"/>
      <w:marTop w:val="0"/>
      <w:marBottom w:val="0"/>
      <w:divBdr>
        <w:top w:val="none" w:sz="0" w:space="0" w:color="auto"/>
        <w:left w:val="none" w:sz="0" w:space="0" w:color="auto"/>
        <w:bottom w:val="none" w:sz="0" w:space="0" w:color="auto"/>
        <w:right w:val="none" w:sz="0" w:space="0" w:color="auto"/>
      </w:divBdr>
    </w:div>
    <w:div w:id="1484615894">
      <w:bodyDiv w:val="1"/>
      <w:marLeft w:val="0"/>
      <w:marRight w:val="0"/>
      <w:marTop w:val="0"/>
      <w:marBottom w:val="0"/>
      <w:divBdr>
        <w:top w:val="none" w:sz="0" w:space="0" w:color="auto"/>
        <w:left w:val="none" w:sz="0" w:space="0" w:color="auto"/>
        <w:bottom w:val="none" w:sz="0" w:space="0" w:color="auto"/>
        <w:right w:val="none" w:sz="0" w:space="0" w:color="auto"/>
      </w:divBdr>
    </w:div>
    <w:div w:id="1505124943">
      <w:bodyDiv w:val="1"/>
      <w:marLeft w:val="0"/>
      <w:marRight w:val="0"/>
      <w:marTop w:val="0"/>
      <w:marBottom w:val="0"/>
      <w:divBdr>
        <w:top w:val="none" w:sz="0" w:space="0" w:color="auto"/>
        <w:left w:val="none" w:sz="0" w:space="0" w:color="auto"/>
        <w:bottom w:val="none" w:sz="0" w:space="0" w:color="auto"/>
        <w:right w:val="none" w:sz="0" w:space="0" w:color="auto"/>
      </w:divBdr>
      <w:divsChild>
        <w:div w:id="934442979">
          <w:marLeft w:val="0"/>
          <w:marRight w:val="0"/>
          <w:marTop w:val="0"/>
          <w:marBottom w:val="0"/>
          <w:divBdr>
            <w:top w:val="single" w:sz="18" w:space="15" w:color="000000"/>
            <w:left w:val="single" w:sz="18" w:space="15" w:color="000000"/>
            <w:bottom w:val="single" w:sz="18" w:space="15" w:color="000000"/>
            <w:right w:val="single" w:sz="18" w:space="15" w:color="000000"/>
          </w:divBdr>
        </w:div>
      </w:divsChild>
    </w:div>
    <w:div w:id="1554343767">
      <w:bodyDiv w:val="1"/>
      <w:marLeft w:val="0"/>
      <w:marRight w:val="0"/>
      <w:marTop w:val="0"/>
      <w:marBottom w:val="0"/>
      <w:divBdr>
        <w:top w:val="none" w:sz="0" w:space="0" w:color="auto"/>
        <w:left w:val="none" w:sz="0" w:space="0" w:color="auto"/>
        <w:bottom w:val="none" w:sz="0" w:space="0" w:color="auto"/>
        <w:right w:val="none" w:sz="0" w:space="0" w:color="auto"/>
      </w:divBdr>
    </w:div>
    <w:div w:id="1645309072">
      <w:bodyDiv w:val="1"/>
      <w:marLeft w:val="0"/>
      <w:marRight w:val="0"/>
      <w:marTop w:val="0"/>
      <w:marBottom w:val="0"/>
      <w:divBdr>
        <w:top w:val="none" w:sz="0" w:space="0" w:color="auto"/>
        <w:left w:val="none" w:sz="0" w:space="0" w:color="auto"/>
        <w:bottom w:val="none" w:sz="0" w:space="0" w:color="auto"/>
        <w:right w:val="none" w:sz="0" w:space="0" w:color="auto"/>
      </w:divBdr>
    </w:div>
    <w:div w:id="1669676248">
      <w:bodyDiv w:val="1"/>
      <w:marLeft w:val="0"/>
      <w:marRight w:val="0"/>
      <w:marTop w:val="0"/>
      <w:marBottom w:val="0"/>
      <w:divBdr>
        <w:top w:val="none" w:sz="0" w:space="0" w:color="auto"/>
        <w:left w:val="none" w:sz="0" w:space="0" w:color="auto"/>
        <w:bottom w:val="none" w:sz="0" w:space="0" w:color="auto"/>
        <w:right w:val="none" w:sz="0" w:space="0" w:color="auto"/>
      </w:divBdr>
    </w:div>
    <w:div w:id="1696737042">
      <w:bodyDiv w:val="1"/>
      <w:marLeft w:val="0"/>
      <w:marRight w:val="0"/>
      <w:marTop w:val="0"/>
      <w:marBottom w:val="0"/>
      <w:divBdr>
        <w:top w:val="none" w:sz="0" w:space="0" w:color="auto"/>
        <w:left w:val="none" w:sz="0" w:space="0" w:color="auto"/>
        <w:bottom w:val="none" w:sz="0" w:space="0" w:color="auto"/>
        <w:right w:val="none" w:sz="0" w:space="0" w:color="auto"/>
      </w:divBdr>
    </w:div>
    <w:div w:id="1697197450">
      <w:bodyDiv w:val="1"/>
      <w:marLeft w:val="0"/>
      <w:marRight w:val="0"/>
      <w:marTop w:val="0"/>
      <w:marBottom w:val="0"/>
      <w:divBdr>
        <w:top w:val="none" w:sz="0" w:space="0" w:color="auto"/>
        <w:left w:val="none" w:sz="0" w:space="0" w:color="auto"/>
        <w:bottom w:val="none" w:sz="0" w:space="0" w:color="auto"/>
        <w:right w:val="none" w:sz="0" w:space="0" w:color="auto"/>
      </w:divBdr>
    </w:div>
    <w:div w:id="1737627958">
      <w:bodyDiv w:val="1"/>
      <w:marLeft w:val="0"/>
      <w:marRight w:val="0"/>
      <w:marTop w:val="0"/>
      <w:marBottom w:val="0"/>
      <w:divBdr>
        <w:top w:val="none" w:sz="0" w:space="0" w:color="auto"/>
        <w:left w:val="none" w:sz="0" w:space="0" w:color="auto"/>
        <w:bottom w:val="none" w:sz="0" w:space="0" w:color="auto"/>
        <w:right w:val="none" w:sz="0" w:space="0" w:color="auto"/>
      </w:divBdr>
    </w:div>
    <w:div w:id="1785415327">
      <w:bodyDiv w:val="1"/>
      <w:marLeft w:val="0"/>
      <w:marRight w:val="0"/>
      <w:marTop w:val="0"/>
      <w:marBottom w:val="0"/>
      <w:divBdr>
        <w:top w:val="none" w:sz="0" w:space="0" w:color="auto"/>
        <w:left w:val="none" w:sz="0" w:space="0" w:color="auto"/>
        <w:bottom w:val="none" w:sz="0" w:space="0" w:color="auto"/>
        <w:right w:val="none" w:sz="0" w:space="0" w:color="auto"/>
      </w:divBdr>
    </w:div>
    <w:div w:id="1818111526">
      <w:bodyDiv w:val="1"/>
      <w:marLeft w:val="0"/>
      <w:marRight w:val="0"/>
      <w:marTop w:val="0"/>
      <w:marBottom w:val="0"/>
      <w:divBdr>
        <w:top w:val="none" w:sz="0" w:space="0" w:color="auto"/>
        <w:left w:val="none" w:sz="0" w:space="0" w:color="auto"/>
        <w:bottom w:val="none" w:sz="0" w:space="0" w:color="auto"/>
        <w:right w:val="none" w:sz="0" w:space="0" w:color="auto"/>
      </w:divBdr>
    </w:div>
    <w:div w:id="1937206196">
      <w:bodyDiv w:val="1"/>
      <w:marLeft w:val="0"/>
      <w:marRight w:val="0"/>
      <w:marTop w:val="0"/>
      <w:marBottom w:val="0"/>
      <w:divBdr>
        <w:top w:val="none" w:sz="0" w:space="0" w:color="auto"/>
        <w:left w:val="none" w:sz="0" w:space="0" w:color="auto"/>
        <w:bottom w:val="none" w:sz="0" w:space="0" w:color="auto"/>
        <w:right w:val="none" w:sz="0" w:space="0" w:color="auto"/>
      </w:divBdr>
      <w:divsChild>
        <w:div w:id="8486867">
          <w:marLeft w:val="0"/>
          <w:marRight w:val="0"/>
          <w:marTop w:val="0"/>
          <w:marBottom w:val="0"/>
          <w:divBdr>
            <w:top w:val="none" w:sz="0" w:space="0" w:color="auto"/>
            <w:left w:val="none" w:sz="0" w:space="0" w:color="auto"/>
            <w:bottom w:val="none" w:sz="0" w:space="0" w:color="auto"/>
            <w:right w:val="none" w:sz="0" w:space="0" w:color="auto"/>
          </w:divBdr>
        </w:div>
        <w:div w:id="1757823594">
          <w:marLeft w:val="0"/>
          <w:marRight w:val="0"/>
          <w:marTop w:val="0"/>
          <w:marBottom w:val="0"/>
          <w:divBdr>
            <w:top w:val="none" w:sz="0" w:space="0" w:color="auto"/>
            <w:left w:val="none" w:sz="0" w:space="0" w:color="auto"/>
            <w:bottom w:val="none" w:sz="0" w:space="0" w:color="auto"/>
            <w:right w:val="none" w:sz="0" w:space="0" w:color="auto"/>
          </w:divBdr>
        </w:div>
      </w:divsChild>
    </w:div>
    <w:div w:id="1993826745">
      <w:bodyDiv w:val="1"/>
      <w:marLeft w:val="0"/>
      <w:marRight w:val="0"/>
      <w:marTop w:val="0"/>
      <w:marBottom w:val="0"/>
      <w:divBdr>
        <w:top w:val="none" w:sz="0" w:space="0" w:color="auto"/>
        <w:left w:val="none" w:sz="0" w:space="0" w:color="auto"/>
        <w:bottom w:val="none" w:sz="0" w:space="0" w:color="auto"/>
        <w:right w:val="none" w:sz="0" w:space="0" w:color="auto"/>
      </w:divBdr>
    </w:div>
    <w:div w:id="2069718188">
      <w:bodyDiv w:val="1"/>
      <w:marLeft w:val="0"/>
      <w:marRight w:val="0"/>
      <w:marTop w:val="0"/>
      <w:marBottom w:val="0"/>
      <w:divBdr>
        <w:top w:val="none" w:sz="0" w:space="0" w:color="auto"/>
        <w:left w:val="none" w:sz="0" w:space="0" w:color="auto"/>
        <w:bottom w:val="none" w:sz="0" w:space="0" w:color="auto"/>
        <w:right w:val="none" w:sz="0" w:space="0" w:color="auto"/>
      </w:divBdr>
    </w:div>
    <w:div w:id="2095660844">
      <w:bodyDiv w:val="1"/>
      <w:marLeft w:val="0"/>
      <w:marRight w:val="0"/>
      <w:marTop w:val="0"/>
      <w:marBottom w:val="0"/>
      <w:divBdr>
        <w:top w:val="none" w:sz="0" w:space="0" w:color="auto"/>
        <w:left w:val="none" w:sz="0" w:space="0" w:color="auto"/>
        <w:bottom w:val="none" w:sz="0" w:space="0" w:color="auto"/>
        <w:right w:val="none" w:sz="0" w:space="0" w:color="auto"/>
      </w:divBdr>
    </w:div>
    <w:div w:id="2135557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reataiprompts.com/product-category/chatgpt/" TargetMode="External"/><Relationship Id="rId21" Type="http://schemas.openxmlformats.org/officeDocument/2006/relationships/image" Target="media/image3.png"/><Relationship Id="rId42" Type="http://schemas.openxmlformats.org/officeDocument/2006/relationships/hyperlink" Target="https://www.greataiprompts.com/wp-content/uploads/2024/03/midjourney-album-cover-prompt.webp" TargetMode="External"/><Relationship Id="rId63" Type="http://schemas.openxmlformats.org/officeDocument/2006/relationships/hyperlink" Target="https://www.greataiprompts.com/wp-content/uploads/2024/03/illustrative-album-style5.webp" TargetMode="External"/><Relationship Id="rId84" Type="http://schemas.openxmlformats.org/officeDocument/2006/relationships/image" Target="media/image24.png"/><Relationship Id="rId138" Type="http://schemas.openxmlformats.org/officeDocument/2006/relationships/hyperlink" Target="https://www.greataiprompts.com/prompts/chatgpt-prompts-for-book-writing/" TargetMode="External"/><Relationship Id="rId159" Type="http://schemas.openxmlformats.org/officeDocument/2006/relationships/image" Target="media/image55.png"/><Relationship Id="rId170" Type="http://schemas.openxmlformats.org/officeDocument/2006/relationships/hyperlink" Target="https://promptomania.com/prompt-builder/" TargetMode="External"/><Relationship Id="rId191" Type="http://schemas.openxmlformats.org/officeDocument/2006/relationships/hyperlink" Target="https://twitter.com/intent/tweet?text=45%2B+Best+Midjourney+Prompts+to+Try+Out&amp;url=https%3A%2F%2Fwww.greataiprompts.com%2Fimageprompt%2Fmidjourney-text-to-image-ai-prompts%2F&amp;via=MukundWrites" TargetMode="External"/><Relationship Id="rId205" Type="http://schemas.openxmlformats.org/officeDocument/2006/relationships/hyperlink" Target="https://www.greataiprompts.com/imageprompt/midjourney-text-to-image-ai-prompts/" TargetMode="External"/><Relationship Id="rId226" Type="http://schemas.openxmlformats.org/officeDocument/2006/relationships/image" Target="media/image74.jpeg"/><Relationship Id="rId107" Type="http://schemas.openxmlformats.org/officeDocument/2006/relationships/hyperlink" Target="https://www.greataiprompts.com/product-category/notion/" TargetMode="External"/><Relationship Id="rId11" Type="http://schemas.openxmlformats.org/officeDocument/2006/relationships/hyperlink" Target="https://www.greataiprompts.com/wp-content/uploads/2023/12/chatgpt-prompt-example-2023-12-22-at-11.01.43-AM-1024x786.png" TargetMode="External"/><Relationship Id="rId32" Type="http://schemas.openxmlformats.org/officeDocument/2006/relationships/hyperlink" Target="https://www.whatplugin.ai/plugins/research-by-vector" TargetMode="External"/><Relationship Id="rId53" Type="http://schemas.openxmlformats.org/officeDocument/2006/relationships/hyperlink" Target="https://www.greataiprompts.com/wp-content/uploads/2024/03/minimal-abstract-style-album-cover.webp" TargetMode="External"/><Relationship Id="rId74" Type="http://schemas.openxmlformats.org/officeDocument/2006/relationships/image" Target="media/image17.jpeg"/><Relationship Id="rId128" Type="http://schemas.openxmlformats.org/officeDocument/2006/relationships/image" Target="media/image47.jpeg"/><Relationship Id="rId149" Type="http://schemas.openxmlformats.org/officeDocument/2006/relationships/image" Target="media/image48.png"/><Relationship Id="rId5" Type="http://schemas.openxmlformats.org/officeDocument/2006/relationships/footnotes" Target="footnotes.xml"/><Relationship Id="rId95" Type="http://schemas.openxmlformats.org/officeDocument/2006/relationships/image" Target="media/image33.png"/><Relationship Id="rId160" Type="http://schemas.openxmlformats.org/officeDocument/2006/relationships/hyperlink" Target="https://huggingface.co/spaces/pharma/CLIP-Interrogator" TargetMode="External"/><Relationship Id="rId181" Type="http://schemas.openxmlformats.org/officeDocument/2006/relationships/image" Target="media/image64.png"/><Relationship Id="rId216" Type="http://schemas.openxmlformats.org/officeDocument/2006/relationships/hyperlink" Target="https://www.greataiprompts.com/imageprompt/midjourney-text-to-image-ai-prompts/" TargetMode="External"/><Relationship Id="rId22" Type="http://schemas.openxmlformats.org/officeDocument/2006/relationships/image" Target="media/image4.png"/><Relationship Id="rId43" Type="http://schemas.openxmlformats.org/officeDocument/2006/relationships/hyperlink" Target="https://www.greataiprompts.com/wp-content/uploads/2024/03/midjourney-album-cover-prompt.webp.webp" TargetMode="External"/><Relationship Id="rId64" Type="http://schemas.openxmlformats.org/officeDocument/2006/relationships/image" Target="media/image13.png"/><Relationship Id="rId118" Type="http://schemas.openxmlformats.org/officeDocument/2006/relationships/hyperlink" Target="https://www.greataiprompts.com/product-category/prompts/" TargetMode="External"/><Relationship Id="rId139" Type="http://schemas.openxmlformats.org/officeDocument/2006/relationships/hyperlink" Target="https://www.greataiprompts.com/prompts/chatgpt-prompts-for-book-writing/" TargetMode="External"/><Relationship Id="rId85" Type="http://schemas.openxmlformats.org/officeDocument/2006/relationships/hyperlink" Target="https://www.greataiprompts.com/ai-tools/" TargetMode="External"/><Relationship Id="rId150" Type="http://schemas.openxmlformats.org/officeDocument/2006/relationships/image" Target="media/image49.png"/><Relationship Id="rId171" Type="http://schemas.openxmlformats.org/officeDocument/2006/relationships/hyperlink" Target="https://nichesss.com/tools/ai-art-prompt-helper-1NPiQNf4e" TargetMode="External"/><Relationship Id="rId192" Type="http://schemas.openxmlformats.org/officeDocument/2006/relationships/hyperlink" Target="https://www.greataiprompts.com/imageprompt/midjourney-text-to-image-ai-prompts/" TargetMode="External"/><Relationship Id="rId206" Type="http://schemas.openxmlformats.org/officeDocument/2006/relationships/hyperlink" Target="https://www.greataiprompts.com/imageprompt/midjourney-text-to-image-ai-prompts/" TargetMode="External"/><Relationship Id="rId227" Type="http://schemas.openxmlformats.org/officeDocument/2006/relationships/fontTable" Target="fontTable.xml"/><Relationship Id="rId12" Type="http://schemas.openxmlformats.org/officeDocument/2006/relationships/hyperlink" Target="https://www.greataiprompts.com/wp-content/uploads/2023/12/chatgpt-prompt-example-2023-12-22-at-11.05.30-AM-1024x786.png" TargetMode="External"/><Relationship Id="rId33" Type="http://schemas.openxmlformats.org/officeDocument/2006/relationships/image" Target="media/image10.png"/><Relationship Id="rId108" Type="http://schemas.openxmlformats.org/officeDocument/2006/relationships/hyperlink" Target="https://greataiprompts.gumroad.com/l/chatgpt-mastery-hub?_gl=1*1vlomad*_ga*MzgyMjk3ODYuMTcwMTM1MTUyNw..*_ga_6LJN6D94N6*MTcwMTU3Mzk5My42LjAuMTcwMTU3Mzk5My4wLjAuMA.." TargetMode="External"/><Relationship Id="rId129" Type="http://schemas.openxmlformats.org/officeDocument/2006/relationships/hyperlink" Target="https://www.greataiprompts.com/wp-content/uploads/2024/01/a_young_women_picking_flowers_wall_art_ukrainian_f_60da002d-f6c3-4877-8e4c-b768bd8e068d.webp" TargetMode="External"/><Relationship Id="rId54" Type="http://schemas.openxmlformats.org/officeDocument/2006/relationships/hyperlink" Target="https://www.greataiprompts.com/wp-content/uploads/2024/03/minimal-abstract-style-album-cover1.webp" TargetMode="External"/><Relationship Id="rId75" Type="http://schemas.openxmlformats.org/officeDocument/2006/relationships/image" Target="media/image18.jpeg"/><Relationship Id="rId96" Type="http://schemas.openxmlformats.org/officeDocument/2006/relationships/image" Target="media/image34.png"/><Relationship Id="rId140" Type="http://schemas.openxmlformats.org/officeDocument/2006/relationships/hyperlink" Target="https://www.greataiprompts.com/prompts/chatgpt-prompts-for-book-writing/" TargetMode="External"/><Relationship Id="rId161" Type="http://schemas.openxmlformats.org/officeDocument/2006/relationships/image" Target="media/image56.png"/><Relationship Id="rId182" Type="http://schemas.openxmlformats.org/officeDocument/2006/relationships/image" Target="media/image65.png"/><Relationship Id="rId217" Type="http://schemas.openxmlformats.org/officeDocument/2006/relationships/hyperlink" Target="https://www.greataiprompts.com/imageprompt/midjourney-text-to-image-ai-prompts/" TargetMode="External"/><Relationship Id="rId6" Type="http://schemas.openxmlformats.org/officeDocument/2006/relationships/endnotes" Target="endnotes.xml"/><Relationship Id="rId23" Type="http://schemas.openxmlformats.org/officeDocument/2006/relationships/image" Target="media/image5.png"/><Relationship Id="rId119" Type="http://schemas.openxmlformats.org/officeDocument/2006/relationships/hyperlink" Target="https://greataiprompts.gumroad.com/l/chatgpt-blog-post-prompt-human-like" TargetMode="External"/><Relationship Id="rId44" Type="http://schemas.openxmlformats.org/officeDocument/2006/relationships/hyperlink" Target="https://www.greataiprompts.com/wp-content/uploads/2024/03/midjourney-album-cover-prompt3.webp.webp" TargetMode="External"/><Relationship Id="rId65" Type="http://schemas.openxmlformats.org/officeDocument/2006/relationships/image" Target="media/image14.png"/><Relationship Id="rId86" Type="http://schemas.openxmlformats.org/officeDocument/2006/relationships/hyperlink" Target="https://www.greataiprompts.com/ai-news/anthropics-new-ai-claude-3-surpasses-openais-gpt-4/" TargetMode="External"/><Relationship Id="rId130" Type="http://schemas.openxmlformats.org/officeDocument/2006/relationships/hyperlink" Target="https://www.greataiprompts.com/wp-content/uploads/2024/01/space-age_environment_surrounded_by_sleek_futurist_.webp" TargetMode="External"/><Relationship Id="rId151" Type="http://schemas.openxmlformats.org/officeDocument/2006/relationships/hyperlink" Target="https://www.greataiprompts.com/prompts/best-chat-gpt-prompts/" TargetMode="External"/><Relationship Id="rId172" Type="http://schemas.openxmlformats.org/officeDocument/2006/relationships/image" Target="media/image60.png"/><Relationship Id="rId193" Type="http://schemas.openxmlformats.org/officeDocument/2006/relationships/hyperlink" Target="https://www.greataiprompts.com/imageprompt/midjourney-text-to-image-ai-prompts/" TargetMode="External"/><Relationship Id="rId207" Type="http://schemas.openxmlformats.org/officeDocument/2006/relationships/hyperlink" Target="https://www.greataiprompts.com/imageprompt/midjourney-text-to-image-ai-prompts/" TargetMode="External"/><Relationship Id="rId228" Type="http://schemas.openxmlformats.org/officeDocument/2006/relationships/theme" Target="theme/theme1.xml"/><Relationship Id="rId13" Type="http://schemas.openxmlformats.org/officeDocument/2006/relationships/hyperlink" Target="https://www.greataiprompts.com/wp-content/uploads/2023/12/chatgpt-prompt-example-2023-12-22-at-11.08.19-AM-1024x786.png" TargetMode="External"/><Relationship Id="rId109" Type="http://schemas.openxmlformats.org/officeDocument/2006/relationships/image" Target="media/image38.png"/><Relationship Id="rId34" Type="http://schemas.openxmlformats.org/officeDocument/2006/relationships/image" Target="media/image11.png"/><Relationship Id="rId55" Type="http://schemas.openxmlformats.org/officeDocument/2006/relationships/hyperlink" Target="https://www.greataiprompts.com/wp-content/uploads/2024/03/minimal-abstract-style-album-cover3.webp" TargetMode="External"/><Relationship Id="rId76" Type="http://schemas.openxmlformats.org/officeDocument/2006/relationships/image" Target="media/image19.jpeg"/><Relationship Id="rId97" Type="http://schemas.openxmlformats.org/officeDocument/2006/relationships/image" Target="media/image35.png"/><Relationship Id="rId120" Type="http://schemas.openxmlformats.org/officeDocument/2006/relationships/image" Target="media/image40.jpeg"/><Relationship Id="rId141" Type="http://schemas.openxmlformats.org/officeDocument/2006/relationships/hyperlink" Target="https://www.greataiprompts.com/prompts/chatgpt-prompts-for-book-writing/" TargetMode="External"/><Relationship Id="rId7" Type="http://schemas.openxmlformats.org/officeDocument/2006/relationships/hyperlink" Target="https://www.greataiprompts.com/wp-content/uploads/2023/01/Prompts-For-Marketers-1024x536.png" TargetMode="External"/><Relationship Id="rId162" Type="http://schemas.openxmlformats.org/officeDocument/2006/relationships/hyperlink" Target="https://www.greataiprompts.com/ai-tools/best-ai-tools/" TargetMode="External"/><Relationship Id="rId183" Type="http://schemas.openxmlformats.org/officeDocument/2006/relationships/image" Target="media/image66.png"/><Relationship Id="rId218" Type="http://schemas.openxmlformats.org/officeDocument/2006/relationships/hyperlink" Target="https://www.greataiprompts.com/imageprompt/midjourney-text-to-image-ai-prompts/" TargetMode="External"/><Relationship Id="rId24" Type="http://schemas.openxmlformats.org/officeDocument/2006/relationships/image" Target="media/image6.png"/><Relationship Id="rId45" Type="http://schemas.openxmlformats.org/officeDocument/2006/relationships/hyperlink" Target="https://www.greataiprompts.com/wp-content/uploads/2024/03/midjourney-album-cover-prompt4.webp" TargetMode="External"/><Relationship Id="rId66" Type="http://schemas.openxmlformats.org/officeDocument/2006/relationships/image" Target="media/image15.png"/><Relationship Id="rId87" Type="http://schemas.openxmlformats.org/officeDocument/2006/relationships/image" Target="media/image25.png"/><Relationship Id="rId110" Type="http://schemas.openxmlformats.org/officeDocument/2006/relationships/hyperlink" Target="https://www.greataiprompts.com/product-category/prompts/" TargetMode="External"/><Relationship Id="rId131" Type="http://schemas.openxmlformats.org/officeDocument/2006/relationships/hyperlink" Target="https://www.abaa.org/member-articles/the-secret-life-of-victorian-cards" TargetMode="External"/><Relationship Id="rId152" Type="http://schemas.openxmlformats.org/officeDocument/2006/relationships/hyperlink" Target="https://www.reddit.com/r/mutantsandmasterminds/comments/14ovh8l/any_tips_for_using_chat_gpt_for_character/" TargetMode="External"/><Relationship Id="rId173" Type="http://schemas.openxmlformats.org/officeDocument/2006/relationships/hyperlink" Target="https://nichesss.com/tools/ai-art-prompt-helper-1NPiQNf4e" TargetMode="External"/><Relationship Id="rId194" Type="http://schemas.openxmlformats.org/officeDocument/2006/relationships/hyperlink" Target="https://www.greataiprompts.com/imageprompt/midjourney-text-to-image-ai-prompts/" TargetMode="External"/><Relationship Id="rId208" Type="http://schemas.openxmlformats.org/officeDocument/2006/relationships/hyperlink" Target="https://www.greataiprompts.com/imageprompt/midjourney-text-to-image-ai-prompts/" TargetMode="External"/><Relationship Id="rId14" Type="http://schemas.openxmlformats.org/officeDocument/2006/relationships/hyperlink" Target="https://www.greataiprompts.com/ai-tools/best-ai-to-do-list-tools-and-apps/" TargetMode="External"/><Relationship Id="rId35" Type="http://schemas.openxmlformats.org/officeDocument/2006/relationships/image" Target="media/image12.jpeg"/><Relationship Id="rId56" Type="http://schemas.openxmlformats.org/officeDocument/2006/relationships/hyperlink" Target="https://www.greataiprompts.com/wp-content/uploads/2024/03/minimal-abstract-style-album-cover4.webp" TargetMode="External"/><Relationship Id="rId77" Type="http://schemas.openxmlformats.org/officeDocument/2006/relationships/image" Target="media/image20.jpeg"/><Relationship Id="rId100" Type="http://schemas.openxmlformats.org/officeDocument/2006/relationships/hyperlink" Target="https://greataiprompts.gumroad.com/l/chatgpt-blog-post-prompt-human-like" TargetMode="External"/><Relationship Id="rId8" Type="http://schemas.openxmlformats.org/officeDocument/2006/relationships/hyperlink" Target="https://www.greataiprompts.com/wp-content/uploads/2023/01/chat-gpt-prompts-for-marketers-1.png" TargetMode="External"/><Relationship Id="rId98" Type="http://schemas.openxmlformats.org/officeDocument/2006/relationships/hyperlink" Target="https://www.greataiprompts.com/product-category/chatgpt/" TargetMode="External"/><Relationship Id="rId121" Type="http://schemas.openxmlformats.org/officeDocument/2006/relationships/image" Target="media/image41.jpeg"/><Relationship Id="rId142" Type="http://schemas.openxmlformats.org/officeDocument/2006/relationships/hyperlink" Target="https://www.greataiprompts.com/prompts/chatgpt-prompts-for-book-writing/" TargetMode="External"/><Relationship Id="rId163" Type="http://schemas.openxmlformats.org/officeDocument/2006/relationships/image" Target="media/image57.png"/><Relationship Id="rId184" Type="http://schemas.openxmlformats.org/officeDocument/2006/relationships/image" Target="media/image67.png"/><Relationship Id="rId219" Type="http://schemas.openxmlformats.org/officeDocument/2006/relationships/hyperlink" Target="https://www.greataiprompts.com/imageprompt/midjourney-text-to-image-ai-prompts/" TargetMode="External"/><Relationship Id="rId3" Type="http://schemas.openxmlformats.org/officeDocument/2006/relationships/settings" Target="settings.xml"/><Relationship Id="rId214" Type="http://schemas.openxmlformats.org/officeDocument/2006/relationships/hyperlink" Target="https://www.greataiprompts.com/imageprompt/midjourney-text-to-image-ai-prompts/" TargetMode="External"/><Relationship Id="rId25" Type="http://schemas.openxmlformats.org/officeDocument/2006/relationships/image" Target="media/image7.png"/><Relationship Id="rId46" Type="http://schemas.openxmlformats.org/officeDocument/2006/relationships/hyperlink" Target="https://www.greataiprompts.com/wp-content/uploads/2024/03/abstract-style-album-art-midjourney-prompt.webp" TargetMode="External"/><Relationship Id="rId67" Type="http://schemas.openxmlformats.org/officeDocument/2006/relationships/image" Target="media/image16.png"/><Relationship Id="rId116" Type="http://schemas.openxmlformats.org/officeDocument/2006/relationships/hyperlink" Target="https://greataiprompts.gumroad.com/l/realistic-portrait-photography-midjourney-prompts" TargetMode="External"/><Relationship Id="rId137" Type="http://schemas.openxmlformats.org/officeDocument/2006/relationships/hyperlink" Target="https://www.greataiprompts.com/prompts/chatgpt-prompts-for-book-writing/" TargetMode="External"/><Relationship Id="rId158" Type="http://schemas.openxmlformats.org/officeDocument/2006/relationships/image" Target="media/image54.png"/><Relationship Id="rId20" Type="http://schemas.openxmlformats.org/officeDocument/2006/relationships/image" Target="media/image2.png"/><Relationship Id="rId41" Type="http://schemas.openxmlformats.org/officeDocument/2006/relationships/hyperlink" Target="https://www.greataiprompts.com/wp-content/uploads/2024/03/Best-Midjourney-Prompts-for-Album-Covers.webp" TargetMode="External"/><Relationship Id="rId62" Type="http://schemas.openxmlformats.org/officeDocument/2006/relationships/hyperlink" Target="https://www.greataiprompts.com/wp-content/uploads/2024/03/illustrative-album-style5.webp" TargetMode="External"/><Relationship Id="rId83" Type="http://schemas.openxmlformats.org/officeDocument/2006/relationships/image" Target="media/image23.png"/><Relationship Id="rId88" Type="http://schemas.openxmlformats.org/officeDocument/2006/relationships/image" Target="media/image26.png"/><Relationship Id="rId111" Type="http://schemas.openxmlformats.org/officeDocument/2006/relationships/hyperlink" Target="https://www.greataiprompts.com/product-category/midjourney/" TargetMode="External"/><Relationship Id="rId132" Type="http://schemas.openxmlformats.org/officeDocument/2006/relationships/hyperlink" Target="https://twitter.com/intent/tweet?text=20+Best+ChatGPT+Prompts+for+Book+Writing&amp;url=https%3A%2F%2Fwww.greataiprompts.com%2Fprompts%2Fchatgpt-prompts-for-book-writing%2F&amp;via=MukundWrites" TargetMode="External"/><Relationship Id="rId153" Type="http://schemas.openxmlformats.org/officeDocument/2006/relationships/image" Target="media/image50.png"/><Relationship Id="rId174" Type="http://schemas.openxmlformats.org/officeDocument/2006/relationships/hyperlink" Target="https://aitextpromptgenerator.com/" TargetMode="External"/><Relationship Id="rId179" Type="http://schemas.openxmlformats.org/officeDocument/2006/relationships/hyperlink" Target="https://www.greataiprompts.com/prompts/how-to-write-better-chat-gpt-or-gpt-prompts/" TargetMode="External"/><Relationship Id="rId195" Type="http://schemas.openxmlformats.org/officeDocument/2006/relationships/hyperlink" Target="https://www.greataiprompts.com/imageprompt/midjourney-text-to-image-ai-prompts/" TargetMode="External"/><Relationship Id="rId209" Type="http://schemas.openxmlformats.org/officeDocument/2006/relationships/hyperlink" Target="https://www.greataiprompts.com/imageprompt/midjourney-text-to-image-ai-prompts/" TargetMode="External"/><Relationship Id="rId190" Type="http://schemas.openxmlformats.org/officeDocument/2006/relationships/image" Target="media/image71.jpeg"/><Relationship Id="rId204" Type="http://schemas.openxmlformats.org/officeDocument/2006/relationships/hyperlink" Target="https://www.greataiprompts.com/imageprompt/midjourney-text-to-image-ai-prompts/" TargetMode="External"/><Relationship Id="rId220" Type="http://schemas.openxmlformats.org/officeDocument/2006/relationships/hyperlink" Target="https://www.greataiprompts.com/imageprompt/midjourney-text-to-image-ai-prompts/" TargetMode="External"/><Relationship Id="rId225" Type="http://schemas.openxmlformats.org/officeDocument/2006/relationships/image" Target="media/image73.png"/><Relationship Id="rId15" Type="http://schemas.openxmlformats.org/officeDocument/2006/relationships/hyperlink" Target="https://www.greataiprompts.com/wp-content/uploads/2023/12/chatgpt-prompt-example-2023-12-22-at-11.09.12-AM-1024x786.png" TargetMode="External"/><Relationship Id="rId36" Type="http://schemas.openxmlformats.org/officeDocument/2006/relationships/hyperlink" Target="https://www.greataiprompts.com/chat-gpt/chat-gpt-prompts-for-students/" TargetMode="External"/><Relationship Id="rId57" Type="http://schemas.openxmlformats.org/officeDocument/2006/relationships/hyperlink" Target="https://www.greataiprompts.com/wp-content/uploads/2024/03/retro-vintage-album-cover-1.webp" TargetMode="External"/><Relationship Id="rId106" Type="http://schemas.openxmlformats.org/officeDocument/2006/relationships/hyperlink" Target="https://www.greataiprompts.com/product-category/chatgpt/" TargetMode="External"/><Relationship Id="rId127" Type="http://schemas.openxmlformats.org/officeDocument/2006/relationships/hyperlink" Target="https://www.greataiprompts.com/prompts/best-chatgpt-prompts-social-media/" TargetMode="External"/><Relationship Id="rId10" Type="http://schemas.openxmlformats.org/officeDocument/2006/relationships/hyperlink" Target="https://www.greataiprompts.com/wp-content/uploads/2023/08/chatgpt-prompts-1024x536.png" TargetMode="External"/><Relationship Id="rId31" Type="http://schemas.openxmlformats.org/officeDocument/2006/relationships/hyperlink" Target="https://whatplugin.ai/plugins/theres-an-ai-for-that" TargetMode="External"/><Relationship Id="rId52" Type="http://schemas.openxmlformats.org/officeDocument/2006/relationships/hyperlink" Target="https://www.greataiprompts.com/wp-content/uploads/2024/03/photography-album-art-midjourney-prompt4.webp" TargetMode="External"/><Relationship Id="rId73" Type="http://schemas.openxmlformats.org/officeDocument/2006/relationships/hyperlink" Target="https://openart.ai/" TargetMode="External"/><Relationship Id="rId78" Type="http://schemas.openxmlformats.org/officeDocument/2006/relationships/image" Target="media/image21.jpeg"/><Relationship Id="rId94" Type="http://schemas.openxmlformats.org/officeDocument/2006/relationships/image" Target="media/image32.png"/><Relationship Id="rId99" Type="http://schemas.openxmlformats.org/officeDocument/2006/relationships/hyperlink" Target="https://www.greataiprompts.com/product-category/prompts/" TargetMode="External"/><Relationship Id="rId101" Type="http://schemas.openxmlformats.org/officeDocument/2006/relationships/image" Target="media/image36.png"/><Relationship Id="rId122" Type="http://schemas.openxmlformats.org/officeDocument/2006/relationships/image" Target="media/image42.jpeg"/><Relationship Id="rId143" Type="http://schemas.openxmlformats.org/officeDocument/2006/relationships/hyperlink" Target="https://www.greataiprompts.com/prompts/chatgpt-prompts-for-book-writing/" TargetMode="External"/><Relationship Id="rId148" Type="http://schemas.openxmlformats.org/officeDocument/2006/relationships/hyperlink" Target="https://www.greataiprompts.com/prompts/best-system-prompts-for-chatgpt/" TargetMode="External"/><Relationship Id="rId164" Type="http://schemas.openxmlformats.org/officeDocument/2006/relationships/hyperlink" Target="https://webutility.io/ai-prompt-generator" TargetMode="External"/><Relationship Id="rId169" Type="http://schemas.openxmlformats.org/officeDocument/2006/relationships/image" Target="media/image59.png"/><Relationship Id="rId185" Type="http://schemas.openxmlformats.org/officeDocument/2006/relationships/hyperlink" Target="https://www.greataiprompts.com/ai-tools/best-ai-image-generator/" TargetMode="External"/><Relationship Id="rId4" Type="http://schemas.openxmlformats.org/officeDocument/2006/relationships/webSettings" Target="webSettings.xml"/><Relationship Id="rId9" Type="http://schemas.openxmlformats.org/officeDocument/2006/relationships/hyperlink" Target="https://www.greataiprompts.com/wp-content/uploads/2023/01/chat-gpt-prompts-for-marketers.png" TargetMode="External"/><Relationship Id="rId180" Type="http://schemas.openxmlformats.org/officeDocument/2006/relationships/image" Target="media/image63.png"/><Relationship Id="rId210" Type="http://schemas.openxmlformats.org/officeDocument/2006/relationships/hyperlink" Target="https://www.greataiprompts.com/imageprompt/midjourney-text-to-image-ai-prompts/" TargetMode="External"/><Relationship Id="rId215" Type="http://schemas.openxmlformats.org/officeDocument/2006/relationships/hyperlink" Target="https://www.greataiprompts.com/imageprompt/midjourney-text-to-image-ai-prompts/" TargetMode="External"/><Relationship Id="rId26" Type="http://schemas.openxmlformats.org/officeDocument/2006/relationships/image" Target="media/image8.png"/><Relationship Id="rId47" Type="http://schemas.openxmlformats.org/officeDocument/2006/relationships/hyperlink" Target="https://www.greataiprompts.com/wp-content/uploads/2024/03/abstract-style-album-art-midjourney-prompt3.webp" TargetMode="External"/><Relationship Id="rId68" Type="http://schemas.openxmlformats.org/officeDocument/2006/relationships/hyperlink" Target="https://lexica.art/" TargetMode="External"/><Relationship Id="rId89" Type="http://schemas.openxmlformats.org/officeDocument/2006/relationships/image" Target="media/image27.png"/><Relationship Id="rId112" Type="http://schemas.openxmlformats.org/officeDocument/2006/relationships/hyperlink" Target="https://greataiprompts.gumroad.com/l/coloring-book-prompts-midjourney" TargetMode="External"/><Relationship Id="rId133" Type="http://schemas.openxmlformats.org/officeDocument/2006/relationships/hyperlink" Target="https://www.greataiprompts.com/prompts/chatgpt-prompts-for-book-writing/" TargetMode="External"/><Relationship Id="rId154" Type="http://schemas.openxmlformats.org/officeDocument/2006/relationships/image" Target="media/image51.png"/><Relationship Id="rId175" Type="http://schemas.openxmlformats.org/officeDocument/2006/relationships/image" Target="media/image61.png"/><Relationship Id="rId196" Type="http://schemas.openxmlformats.org/officeDocument/2006/relationships/hyperlink" Target="https://www.greataiprompts.com/imageprompt/midjourney-text-to-image-ai-prompts/" TargetMode="External"/><Relationship Id="rId200" Type="http://schemas.openxmlformats.org/officeDocument/2006/relationships/hyperlink" Target="https://www.greataiprompts.com/imageprompt/midjourney-text-to-image-ai-prompts/" TargetMode="External"/><Relationship Id="rId16" Type="http://schemas.openxmlformats.org/officeDocument/2006/relationships/hyperlink" Target="https://www.greataiprompts.com/wp-content/uploads/2023/12/chatgpt-prompt-example-2023-12-22-at-11.10.10-AM-1024x683.png" TargetMode="External"/><Relationship Id="rId221" Type="http://schemas.openxmlformats.org/officeDocument/2006/relationships/hyperlink" Target="https://www.midjourney.com/" TargetMode="External"/><Relationship Id="rId37" Type="http://schemas.openxmlformats.org/officeDocument/2006/relationships/hyperlink" Target="https://www.greataiprompts.com/prompts/chatgpt-prompts-for-farming/" TargetMode="External"/><Relationship Id="rId58" Type="http://schemas.openxmlformats.org/officeDocument/2006/relationships/hyperlink" Target="https://www.greataiprompts.com/wp-content/uploads/2024/03/retro-vintage-album-cover-2.webp" TargetMode="External"/><Relationship Id="rId79" Type="http://schemas.openxmlformats.org/officeDocument/2006/relationships/hyperlink" Target="https://www.greataiprompts.com/ai-tools/" TargetMode="External"/><Relationship Id="rId102" Type="http://schemas.openxmlformats.org/officeDocument/2006/relationships/hyperlink" Target="https://www.greataiprompts.com/product-category/chatgpt/" TargetMode="External"/><Relationship Id="rId123" Type="http://schemas.openxmlformats.org/officeDocument/2006/relationships/image" Target="media/image43.jpeg"/><Relationship Id="rId144" Type="http://schemas.openxmlformats.org/officeDocument/2006/relationships/hyperlink" Target="https://www.greataiprompts.com/prompts/chatgpt-prompts-for-book-writing/" TargetMode="External"/><Relationship Id="rId90" Type="http://schemas.openxmlformats.org/officeDocument/2006/relationships/image" Target="media/image28.png"/><Relationship Id="rId165" Type="http://schemas.openxmlformats.org/officeDocument/2006/relationships/image" Target="media/image58.png"/><Relationship Id="rId186" Type="http://schemas.openxmlformats.org/officeDocument/2006/relationships/image" Target="media/image68.gif"/><Relationship Id="rId211" Type="http://schemas.openxmlformats.org/officeDocument/2006/relationships/hyperlink" Target="https://www.greataiprompts.com/imageprompt/midjourney-text-to-image-ai-prompts/" TargetMode="External"/><Relationship Id="rId27" Type="http://schemas.openxmlformats.org/officeDocument/2006/relationships/image" Target="media/image9.png"/><Relationship Id="rId48" Type="http://schemas.openxmlformats.org/officeDocument/2006/relationships/hyperlink" Target="https://www.greataiprompts.com/wp-content/uploads/2024/03/abstract-style-album-art-midjourney-prompt4.webp" TargetMode="External"/><Relationship Id="rId69" Type="http://schemas.openxmlformats.org/officeDocument/2006/relationships/hyperlink" Target="https://openart.ai/" TargetMode="External"/><Relationship Id="rId113" Type="http://schemas.openxmlformats.org/officeDocument/2006/relationships/image" Target="media/image39.png"/><Relationship Id="rId134" Type="http://schemas.openxmlformats.org/officeDocument/2006/relationships/hyperlink" Target="https://www.greataiprompts.com/prompts/chatgpt-prompts-for-book-writing/" TargetMode="External"/><Relationship Id="rId80" Type="http://schemas.openxmlformats.org/officeDocument/2006/relationships/hyperlink" Target="https://www.greataiprompts.com/ai-tools/ai-tools-for-gift-ideas/" TargetMode="External"/><Relationship Id="rId155" Type="http://schemas.openxmlformats.org/officeDocument/2006/relationships/image" Target="media/image52.png"/><Relationship Id="rId176" Type="http://schemas.openxmlformats.org/officeDocument/2006/relationships/hyperlink" Target="https://aitextpromptgenerator.com/" TargetMode="External"/><Relationship Id="rId197" Type="http://schemas.openxmlformats.org/officeDocument/2006/relationships/hyperlink" Target="https://www.greataiprompts.com/imageprompt/midjourney-text-to-image-ai-prompts/" TargetMode="External"/><Relationship Id="rId201" Type="http://schemas.openxmlformats.org/officeDocument/2006/relationships/hyperlink" Target="https://www.greataiprompts.com/imageprompt/midjourney-text-to-image-ai-prompts/" TargetMode="External"/><Relationship Id="rId222" Type="http://schemas.openxmlformats.org/officeDocument/2006/relationships/image" Target="media/image72.png"/><Relationship Id="rId17" Type="http://schemas.openxmlformats.org/officeDocument/2006/relationships/hyperlink" Target="https://www.greataiprompts.com/wp-content/uploads/2023/12/chatgpt-prompt-example-2023-12-22-at-11.11.28-AM-1024x772.png" TargetMode="External"/><Relationship Id="rId38" Type="http://schemas.openxmlformats.org/officeDocument/2006/relationships/hyperlink" Target="https://www.greataiprompts.com/chat-gpt/chatgpt-prompts-for-adhd-management/" TargetMode="External"/><Relationship Id="rId59" Type="http://schemas.openxmlformats.org/officeDocument/2006/relationships/hyperlink" Target="https://www.greataiprompts.com/wp-content/uploads/2024/03/illustrative-album-style.webp" TargetMode="External"/><Relationship Id="rId103" Type="http://schemas.openxmlformats.org/officeDocument/2006/relationships/hyperlink" Target="https://www.greataiprompts.com/product-category/chatgpt/ebook/" TargetMode="External"/><Relationship Id="rId124" Type="http://schemas.openxmlformats.org/officeDocument/2006/relationships/image" Target="media/image44.jpeg"/><Relationship Id="rId70" Type="http://schemas.openxmlformats.org/officeDocument/2006/relationships/hyperlink" Target="https://lexica.art/" TargetMode="External"/><Relationship Id="rId91" Type="http://schemas.openxmlformats.org/officeDocument/2006/relationships/image" Target="media/image29.png"/><Relationship Id="rId145" Type="http://schemas.openxmlformats.org/officeDocument/2006/relationships/hyperlink" Target="https://www.greataiprompts.com/guide/chatgpt/how-does-chatgpt-works/" TargetMode="External"/><Relationship Id="rId166" Type="http://schemas.openxmlformats.org/officeDocument/2006/relationships/hyperlink" Target="https://www.greataiprompts.com/guide/best-ai-image-generator/" TargetMode="External"/><Relationship Id="rId187" Type="http://schemas.openxmlformats.org/officeDocument/2006/relationships/image" Target="media/image69.jpeg"/><Relationship Id="rId1" Type="http://schemas.openxmlformats.org/officeDocument/2006/relationships/numbering" Target="numbering.xml"/><Relationship Id="rId212" Type="http://schemas.openxmlformats.org/officeDocument/2006/relationships/hyperlink" Target="https://www.greataiprompts.com/imageprompt/midjourney-text-to-image-ai-prompts/" TargetMode="External"/><Relationship Id="rId28" Type="http://schemas.openxmlformats.org/officeDocument/2006/relationships/hyperlink" Target="https://www.whatplugin.ai/plugins/chat-with-calendars" TargetMode="External"/><Relationship Id="rId49" Type="http://schemas.openxmlformats.org/officeDocument/2006/relationships/hyperlink" Target="https://www.greataiprompts.com/wp-content/uploads/2024/03/abstract-style-album-art-midjourney1-prompt.webp" TargetMode="External"/><Relationship Id="rId114" Type="http://schemas.openxmlformats.org/officeDocument/2006/relationships/hyperlink" Target="https://www.greataiprompts.com/product-category/midjourney/" TargetMode="External"/><Relationship Id="rId60" Type="http://schemas.openxmlformats.org/officeDocument/2006/relationships/hyperlink" Target="https://www.greataiprompts.com/wp-content/uploads/2024/03/illustrative-album-style1.webp" TargetMode="External"/><Relationship Id="rId81" Type="http://schemas.openxmlformats.org/officeDocument/2006/relationships/image" Target="media/image22.png"/><Relationship Id="rId135" Type="http://schemas.openxmlformats.org/officeDocument/2006/relationships/hyperlink" Target="https://www.greataiprompts.com/prompts/chatgpt-prompts-for-book-writing/" TargetMode="External"/><Relationship Id="rId156" Type="http://schemas.openxmlformats.org/officeDocument/2006/relationships/hyperlink" Target="https://github.com/n00mkrad/text2image-gui/blob/main/README.md" TargetMode="External"/><Relationship Id="rId177" Type="http://schemas.openxmlformats.org/officeDocument/2006/relationships/image" Target="media/image62.png"/><Relationship Id="rId198" Type="http://schemas.openxmlformats.org/officeDocument/2006/relationships/hyperlink" Target="https://www.greataiprompts.com/imageprompt/midjourney-text-to-image-ai-prompts/" TargetMode="External"/><Relationship Id="rId202" Type="http://schemas.openxmlformats.org/officeDocument/2006/relationships/hyperlink" Target="https://www.greataiprompts.com/imageprompt/midjourney-text-to-image-ai-prompts/" TargetMode="External"/><Relationship Id="rId223" Type="http://schemas.openxmlformats.org/officeDocument/2006/relationships/hyperlink" Target="https://encord.com/blog/diffusion-models/" TargetMode="External"/><Relationship Id="rId18" Type="http://schemas.openxmlformats.org/officeDocument/2006/relationships/hyperlink" Target="https://www.greataiprompts.com/wp-content/uploads/2023/12/chatgpt-prompt-example-2023-12-22-at-11.12.12-AM-1024x772.png" TargetMode="External"/><Relationship Id="rId39" Type="http://schemas.openxmlformats.org/officeDocument/2006/relationships/hyperlink" Target="https://www.greataiprompts.com/chat-gpt/best-chatgpt-prompts-for-affiliate-marketing/" TargetMode="External"/><Relationship Id="rId50" Type="http://schemas.openxmlformats.org/officeDocument/2006/relationships/hyperlink" Target="https://www.greataiprompts.com/wp-content/uploads/2024/03/photography-album-art-midjourney-prompt.webp" TargetMode="External"/><Relationship Id="rId104" Type="http://schemas.openxmlformats.org/officeDocument/2006/relationships/hyperlink" Target="https://greataiprompts.gumroad.com/l/the-ultimate-chatgpt-guide?_gl=1*1btpns2*_ga*MzgyMjk3ODYuMTcwMTM1MTUyNw..*_ga_6LJN6D94N6*MTcwMTU3Nzg3NS43LjEuMTcwMTU3Nzk0OS4wLjAuMA.." TargetMode="External"/><Relationship Id="rId125" Type="http://schemas.openxmlformats.org/officeDocument/2006/relationships/image" Target="media/image45.jpeg"/><Relationship Id="rId146" Type="http://schemas.openxmlformats.org/officeDocument/2006/relationships/hyperlink" Target="https://www.greataiprompts.com/guide/chatgpt/chatgpt-statistics/" TargetMode="External"/><Relationship Id="rId167" Type="http://schemas.openxmlformats.org/officeDocument/2006/relationships/hyperlink" Target="https://webutility.io/ai-prompt-generator" TargetMode="External"/><Relationship Id="rId188" Type="http://schemas.openxmlformats.org/officeDocument/2006/relationships/hyperlink" Target="http://openart.ai/" TargetMode="External"/><Relationship Id="rId71" Type="http://schemas.openxmlformats.org/officeDocument/2006/relationships/hyperlink" Target="https://openart.ai/" TargetMode="External"/><Relationship Id="rId92" Type="http://schemas.openxmlformats.org/officeDocument/2006/relationships/image" Target="media/image30.png"/><Relationship Id="rId213" Type="http://schemas.openxmlformats.org/officeDocument/2006/relationships/hyperlink" Target="https://www.greataiprompts.com/imageprompt/midjourney-text-to-image-ai-prompts/" TargetMode="External"/><Relationship Id="rId2" Type="http://schemas.openxmlformats.org/officeDocument/2006/relationships/styles" Target="styles.xml"/><Relationship Id="rId29" Type="http://schemas.openxmlformats.org/officeDocument/2006/relationships/hyperlink" Target="https://library.clay.earth/hc/en-us/articles/17262521552411-ChatGPT-meet-Clay-?ref=whatplugin.ai_featured" TargetMode="External"/><Relationship Id="rId40" Type="http://schemas.openxmlformats.org/officeDocument/2006/relationships/hyperlink" Target="https://www.greataiprompts.com/chat-gpt/best-coding-prompts-for-chat-gpt/" TargetMode="External"/><Relationship Id="rId115" Type="http://schemas.openxmlformats.org/officeDocument/2006/relationships/hyperlink" Target="https://www.greataiprompts.com/product-category/prompts/" TargetMode="External"/><Relationship Id="rId136" Type="http://schemas.openxmlformats.org/officeDocument/2006/relationships/hyperlink" Target="https://www.greataiprompts.com/prompts/chatgpt-prompts-for-book-writing/" TargetMode="External"/><Relationship Id="rId157" Type="http://schemas.openxmlformats.org/officeDocument/2006/relationships/image" Target="media/image53.png"/><Relationship Id="rId178" Type="http://schemas.openxmlformats.org/officeDocument/2006/relationships/hyperlink" Target="https://www.greataiprompts.com/guide/stable-diffusion/how-to-generate-stable-diffusion-prompts-using-chatgpt/" TargetMode="External"/><Relationship Id="rId61" Type="http://schemas.openxmlformats.org/officeDocument/2006/relationships/hyperlink" Target="https://www.greataiprompts.com/wp-content/uploads/2024/03/illustrative-album-style3.webp" TargetMode="External"/><Relationship Id="rId82" Type="http://schemas.openxmlformats.org/officeDocument/2006/relationships/hyperlink" Target="https://www.greataiprompts.com/ai-news/microsoft-engineer-flags-ai-tool-for-explicit-content/" TargetMode="External"/><Relationship Id="rId199" Type="http://schemas.openxmlformats.org/officeDocument/2006/relationships/hyperlink" Target="https://www.greataiprompts.com/imageprompt/midjourney-text-to-image-ai-prompts/" TargetMode="External"/><Relationship Id="rId203" Type="http://schemas.openxmlformats.org/officeDocument/2006/relationships/hyperlink" Target="https://www.greataiprompts.com/imageprompt/midjourney-text-to-image-ai-prompts/" TargetMode="External"/><Relationship Id="rId19" Type="http://schemas.openxmlformats.org/officeDocument/2006/relationships/image" Target="media/image1.png"/><Relationship Id="rId224" Type="http://schemas.openxmlformats.org/officeDocument/2006/relationships/hyperlink" Target="https://www.greataiprompts.com/midjourney-prompt-generator-and-builder/" TargetMode="External"/><Relationship Id="rId30" Type="http://schemas.openxmlformats.org/officeDocument/2006/relationships/hyperlink" Target="https://whatplugin.ai/plugins/reminders" TargetMode="External"/><Relationship Id="rId105" Type="http://schemas.openxmlformats.org/officeDocument/2006/relationships/image" Target="media/image37.png"/><Relationship Id="rId126" Type="http://schemas.openxmlformats.org/officeDocument/2006/relationships/image" Target="media/image46.jpeg"/><Relationship Id="rId147" Type="http://schemas.openxmlformats.org/officeDocument/2006/relationships/hyperlink" Target="https://www.greataiprompts.com/prompts/chat-gpt-prompts-for-writers/" TargetMode="External"/><Relationship Id="rId168" Type="http://schemas.openxmlformats.org/officeDocument/2006/relationships/hyperlink" Target="https://promptomania.com/prompt-builder/" TargetMode="External"/><Relationship Id="rId51" Type="http://schemas.openxmlformats.org/officeDocument/2006/relationships/hyperlink" Target="https://www.greataiprompts.com/wp-content/uploads/2024/03/photography-album-art-midjourney-prompt2.webp" TargetMode="External"/><Relationship Id="rId72" Type="http://schemas.openxmlformats.org/officeDocument/2006/relationships/hyperlink" Target="https://lexica.art/" TargetMode="External"/><Relationship Id="rId93" Type="http://schemas.openxmlformats.org/officeDocument/2006/relationships/image" Target="media/image31.png"/><Relationship Id="rId189" Type="http://schemas.openxmlformats.org/officeDocument/2006/relationships/image" Target="media/image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TotalTime>
  <Pages>1</Pages>
  <Words>39308</Words>
  <Characters>224062</Characters>
  <Application>Microsoft Office Word</Application>
  <DocSecurity>0</DocSecurity>
  <Lines>1867</Lines>
  <Paragraphs>525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ritesh kumar</dc:creator>
  <cp:keywords/>
  <dc:description/>
  <cp:lastModifiedBy>ritesh kumar</cp:lastModifiedBy>
  <cp:revision>4</cp:revision>
  <dcterms:created xsi:type="dcterms:W3CDTF">2024-03-09T14:39:00Z</dcterms:created>
  <dcterms:modified xsi:type="dcterms:W3CDTF">2024-08-18T06:48:00Z</dcterms:modified>
</cp:coreProperties>
</file>